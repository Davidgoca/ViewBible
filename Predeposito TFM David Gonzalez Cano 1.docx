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Pr="00EF6DEC" w:rsidRDefault="00320A2D">
      <w:pPr>
        <w:rPr>
          <w:rFonts w:cs="Arial"/>
        </w:rPr>
      </w:pPr>
      <w:r w:rsidRPr="00EF6DEC">
        <w:rPr>
          <w:rFonts w:cs="Arial"/>
          <w:noProof/>
          <w:lang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Pr="00EF6DEC" w:rsidRDefault="00320A2D">
      <w:pPr>
        <w:rPr>
          <w:rFonts w:cs="Arial"/>
        </w:rPr>
      </w:pPr>
    </w:p>
    <w:p w14:paraId="236C7ED4" w14:textId="77777777" w:rsidR="00320A2D" w:rsidRPr="00EF6DEC" w:rsidRDefault="00320A2D">
      <w:pPr>
        <w:rPr>
          <w:rFonts w:cs="Arial"/>
        </w:rPr>
      </w:pPr>
    </w:p>
    <w:p w14:paraId="144A54D3" w14:textId="77777777" w:rsidR="00320A2D" w:rsidRPr="00EF6DEC" w:rsidRDefault="00320A2D">
      <w:pPr>
        <w:rPr>
          <w:rFonts w:cs="Arial"/>
        </w:rPr>
      </w:pPr>
    </w:p>
    <w:tbl>
      <w:tblPr>
        <w:tblpPr w:leftFromText="187" w:rightFromText="187" w:vertAnchor="page" w:horzAnchor="margin" w:tblpXSpec="center" w:tblpY="3901"/>
        <w:tblOverlap w:val="never"/>
        <w:tblW w:w="4216" w:type="pct"/>
        <w:tblBorders>
          <w:left w:val="single" w:sz="18" w:space="0" w:color="4F81BD"/>
        </w:tblBorders>
        <w:tblLook w:val="04A0" w:firstRow="1" w:lastRow="0" w:firstColumn="1" w:lastColumn="0" w:noHBand="0" w:noVBand="1"/>
        <w:tblPrChange w:id="2" w:author="david gonzalez cano" w:date="2024-02-26T22:11:00Z">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PrChange>
      </w:tblPr>
      <w:tblGrid>
        <w:gridCol w:w="7628"/>
        <w:tblGridChange w:id="3">
          <w:tblGrid>
            <w:gridCol w:w="7347"/>
          </w:tblGrid>
        </w:tblGridChange>
      </w:tblGrid>
      <w:tr w:rsidR="00320A2D" w:rsidRPr="00EF6DEC" w14:paraId="083BE73A" w14:textId="77777777" w:rsidTr="00AA2DF6">
        <w:trPr>
          <w:trHeight w:val="12"/>
          <w:trPrChange w:id="4" w:author="david gonzalez cano" w:date="2024-02-26T22:11:00Z">
            <w:trPr>
              <w:trHeight w:val="12"/>
            </w:trPr>
          </w:trPrChange>
        </w:trPr>
        <w:tc>
          <w:tcPr>
            <w:tcW w:w="7627" w:type="dxa"/>
            <w:tcMar>
              <w:top w:w="216" w:type="dxa"/>
              <w:left w:w="115" w:type="dxa"/>
              <w:bottom w:w="216" w:type="dxa"/>
              <w:right w:w="115" w:type="dxa"/>
            </w:tcMar>
            <w:tcPrChange w:id="5" w:author="david gonzalez cano" w:date="2024-02-26T22:11:00Z">
              <w:tcPr>
                <w:tcW w:w="7919" w:type="dxa"/>
                <w:tcMar>
                  <w:top w:w="216" w:type="dxa"/>
                  <w:left w:w="115" w:type="dxa"/>
                  <w:bottom w:w="216" w:type="dxa"/>
                  <w:right w:w="115" w:type="dxa"/>
                </w:tcMar>
              </w:tcPr>
            </w:tcPrChange>
          </w:tcPr>
          <w:p w14:paraId="4E6E5760" w14:textId="77777777" w:rsidR="00BC659E" w:rsidRPr="008A3230" w:rsidRDefault="00320A2D" w:rsidP="00997030">
            <w:pPr>
              <w:pStyle w:val="Sinespaciado"/>
              <w:rPr>
                <w:rFonts w:ascii="Georgia" w:hAnsi="Georgia" w:cs="Arial"/>
                <w:b/>
                <w:sz w:val="28"/>
                <w:szCs w:val="28"/>
                <w:lang w:val="es-ES_tradnl"/>
              </w:rPr>
            </w:pPr>
            <w:r w:rsidRPr="008A3230">
              <w:rPr>
                <w:rFonts w:ascii="Georgia" w:hAnsi="Georgia" w:cs="Arial"/>
                <w:b/>
                <w:sz w:val="28"/>
                <w:szCs w:val="28"/>
                <w:lang w:val="es-ES_tradnl"/>
              </w:rPr>
              <w:t xml:space="preserve">Universidad Internacional de La Rioja                                                   </w:t>
            </w:r>
          </w:p>
          <w:p w14:paraId="717F2869" w14:textId="77777777" w:rsidR="00BC659E" w:rsidRPr="008A3230" w:rsidRDefault="00BC659E" w:rsidP="00997030">
            <w:pPr>
              <w:pStyle w:val="Sinespaciado"/>
              <w:rPr>
                <w:rFonts w:ascii="Georgia" w:hAnsi="Georgia" w:cs="Arial"/>
                <w:b/>
                <w:sz w:val="28"/>
                <w:szCs w:val="28"/>
                <w:lang w:val="es-ES_tradnl"/>
              </w:rPr>
            </w:pPr>
          </w:p>
          <w:p w14:paraId="5F4D7FE5" w14:textId="53712BB8" w:rsidR="00A954EC" w:rsidRPr="008A3230" w:rsidRDefault="00A954EC" w:rsidP="00997030">
            <w:pPr>
              <w:pStyle w:val="Sinespaciado"/>
              <w:rPr>
                <w:rFonts w:ascii="Georgia" w:hAnsi="Georgia" w:cs="Arial"/>
                <w:b/>
                <w:sz w:val="28"/>
                <w:szCs w:val="28"/>
                <w:lang w:val="es-ES_tradnl"/>
              </w:rPr>
            </w:pPr>
            <w:r w:rsidRPr="008A3230">
              <w:rPr>
                <w:rFonts w:ascii="Georgia" w:hAnsi="Georgia" w:cs="Arial"/>
                <w:b/>
                <w:sz w:val="28"/>
                <w:szCs w:val="28"/>
                <w:lang w:val="es-ES_tradnl"/>
              </w:rPr>
              <w:t>Escuela Superior de Ingeniería y Tecnología</w:t>
            </w:r>
          </w:p>
          <w:p w14:paraId="4B924803" w14:textId="77777777" w:rsidR="00A954EC" w:rsidRPr="008A3230" w:rsidRDefault="00A954EC" w:rsidP="00997030">
            <w:pPr>
              <w:pStyle w:val="Sinespaciado"/>
              <w:rPr>
                <w:rFonts w:ascii="Georgia" w:hAnsi="Georgia" w:cs="Arial"/>
                <w:b/>
                <w:sz w:val="28"/>
                <w:szCs w:val="28"/>
                <w:lang w:val="es-ES_tradnl"/>
              </w:rPr>
            </w:pPr>
          </w:p>
          <w:p w14:paraId="753B8109" w14:textId="77777777" w:rsidR="00A954EC" w:rsidRPr="008A3230" w:rsidRDefault="00A954EC" w:rsidP="00997030">
            <w:pPr>
              <w:pStyle w:val="Sinespaciado"/>
              <w:rPr>
                <w:rFonts w:ascii="Georgia" w:hAnsi="Georgia" w:cs="Arial"/>
                <w:b/>
                <w:sz w:val="28"/>
                <w:szCs w:val="28"/>
                <w:lang w:val="es-ES_tradnl"/>
              </w:rPr>
            </w:pPr>
          </w:p>
          <w:p w14:paraId="02A4D2E9" w14:textId="45E17468" w:rsidR="00320A2D" w:rsidRPr="008A3230" w:rsidRDefault="00320A2D" w:rsidP="00997030">
            <w:pPr>
              <w:pStyle w:val="Sinespaciado"/>
              <w:rPr>
                <w:rFonts w:ascii="Georgia" w:hAnsi="Georgia" w:cs="Arial"/>
                <w:sz w:val="28"/>
                <w:szCs w:val="28"/>
                <w:lang w:val="es-ES_tradnl"/>
              </w:rPr>
            </w:pPr>
            <w:r w:rsidRPr="008A3230">
              <w:rPr>
                <w:rFonts w:ascii="Georgia" w:hAnsi="Georgia" w:cs="Arial"/>
                <w:b/>
                <w:sz w:val="28"/>
                <w:szCs w:val="28"/>
                <w:lang w:val="es-ES_tradnl"/>
              </w:rPr>
              <w:t xml:space="preserve">Máster </w:t>
            </w:r>
            <w:r w:rsidR="00BC659E" w:rsidRPr="008A3230">
              <w:rPr>
                <w:rFonts w:ascii="Georgia" w:hAnsi="Georgia" w:cs="Arial"/>
                <w:b/>
                <w:sz w:val="28"/>
                <w:szCs w:val="28"/>
                <w:lang w:val="es-ES_tradnl"/>
              </w:rPr>
              <w:t>U</w:t>
            </w:r>
            <w:r w:rsidRPr="008A3230">
              <w:rPr>
                <w:rFonts w:ascii="Georgia" w:hAnsi="Georgia" w:cs="Arial"/>
                <w:b/>
                <w:sz w:val="28"/>
                <w:szCs w:val="28"/>
                <w:lang w:val="es-ES_tradnl"/>
              </w:rPr>
              <w:t xml:space="preserve">niversitario en </w:t>
            </w:r>
            <w:r w:rsidR="00BC659E" w:rsidRPr="008A3230">
              <w:rPr>
                <w:rFonts w:ascii="Georgia" w:hAnsi="Georgia" w:cs="Arial"/>
                <w:b/>
                <w:sz w:val="28"/>
                <w:szCs w:val="28"/>
                <w:lang w:val="es-ES_tradnl"/>
              </w:rPr>
              <w:t>Análisis y Visualización de Datos Masivos</w:t>
            </w:r>
          </w:p>
        </w:tc>
      </w:tr>
      <w:tr w:rsidR="00320A2D" w:rsidRPr="00EF6DEC" w14:paraId="2610D085" w14:textId="77777777" w:rsidTr="00AA2DF6">
        <w:trPr>
          <w:trHeight w:val="278"/>
          <w:trPrChange w:id="6" w:author="david gonzalez cano" w:date="2024-02-26T22:11:00Z">
            <w:trPr>
              <w:trHeight w:val="278"/>
            </w:trPr>
          </w:trPrChange>
        </w:trPr>
        <w:tc>
          <w:tcPr>
            <w:tcW w:w="7627" w:type="dxa"/>
            <w:tcMar>
              <w:top w:w="216" w:type="dxa"/>
              <w:left w:w="115" w:type="dxa"/>
              <w:bottom w:w="216" w:type="dxa"/>
              <w:right w:w="115" w:type="dxa"/>
            </w:tcMar>
            <w:tcPrChange w:id="7" w:author="david gonzalez cano" w:date="2024-02-26T22:11:00Z">
              <w:tcPr>
                <w:tcW w:w="7919" w:type="dxa"/>
                <w:tcMar>
                  <w:top w:w="216" w:type="dxa"/>
                  <w:left w:w="115" w:type="dxa"/>
                  <w:bottom w:w="216" w:type="dxa"/>
                  <w:right w:w="115" w:type="dxa"/>
                </w:tcMar>
              </w:tcPr>
            </w:tcPrChange>
          </w:tcPr>
          <w:p w14:paraId="7D22407C" w14:textId="77777777" w:rsidR="00320A2D" w:rsidRPr="00EF6DEC" w:rsidRDefault="00320A2D" w:rsidP="005A236E">
            <w:pPr>
              <w:pStyle w:val="Sinespaciado"/>
              <w:rPr>
                <w:rFonts w:ascii="Arial" w:hAnsi="Arial" w:cs="Arial"/>
                <w:b/>
                <w:lang w:val="es-ES_tradnl"/>
              </w:rPr>
            </w:pPr>
          </w:p>
        </w:tc>
      </w:tr>
      <w:tr w:rsidR="00320A2D" w:rsidRPr="00EF6DEC" w14:paraId="50240B91" w14:textId="77777777" w:rsidTr="00AA2DF6">
        <w:trPr>
          <w:trHeight w:val="1579"/>
          <w:trPrChange w:id="8" w:author="david gonzalez cano" w:date="2024-02-26T22:11:00Z">
            <w:trPr>
              <w:trHeight w:val="1579"/>
            </w:trPr>
          </w:trPrChange>
        </w:trPr>
        <w:tc>
          <w:tcPr>
            <w:tcW w:w="7627" w:type="dxa"/>
            <w:tcPrChange w:id="9" w:author="david gonzalez cano" w:date="2024-02-26T22:11:00Z">
              <w:tcPr>
                <w:tcW w:w="7919" w:type="dxa"/>
              </w:tcPr>
            </w:tcPrChange>
          </w:tcPr>
          <w:p w14:paraId="6E1C5634" w14:textId="191E38ED" w:rsidR="00320A2D" w:rsidRPr="00AA2DF6" w:rsidRDefault="004B433E" w:rsidP="005A236E">
            <w:pPr>
              <w:pStyle w:val="Sinespaciado"/>
              <w:rPr>
                <w:rFonts w:asciiTheme="majorHAnsi" w:hAnsiTheme="majorHAnsi" w:cs="Arial"/>
                <w:sz w:val="80"/>
                <w:szCs w:val="80"/>
                <w:lang w:val="es-ES_tradnl"/>
              </w:rPr>
            </w:pPr>
            <w:r w:rsidRPr="00AA2DF6">
              <w:rPr>
                <w:rFonts w:asciiTheme="majorHAnsi" w:hAnsiTheme="majorHAnsi" w:cs="Arial"/>
                <w:color w:val="4F81BD"/>
                <w:sz w:val="80"/>
                <w:szCs w:val="80"/>
                <w:lang w:val="es-ES_tradnl"/>
              </w:rPr>
              <w:t>Análisis</w:t>
            </w:r>
            <w:ins w:id="10" w:author="david gonzalez cano" w:date="2024-02-26T22:09:00Z">
              <w:r w:rsidR="00AA2DF6" w:rsidRPr="00BC35F0">
                <w:rPr>
                  <w:rFonts w:asciiTheme="majorHAnsi" w:hAnsiTheme="majorHAnsi" w:cs="Arial"/>
                  <w:color w:val="4F81BD"/>
                  <w:sz w:val="80"/>
                  <w:szCs w:val="80"/>
                  <w:lang w:val="es-ES_tradnl"/>
                </w:rPr>
                <w:t xml:space="preserve"> </w:t>
              </w:r>
            </w:ins>
            <w:del w:id="11" w:author="david gonzalez cano" w:date="2024-02-26T22:09:00Z">
              <w:r w:rsidRPr="00AA2DF6" w:rsidDel="00AA2DF6">
                <w:rPr>
                  <w:rFonts w:asciiTheme="majorHAnsi" w:hAnsiTheme="majorHAnsi" w:cs="Arial"/>
                  <w:color w:val="4F81BD"/>
                  <w:sz w:val="80"/>
                  <w:szCs w:val="80"/>
                  <w:lang w:val="es-ES_tradnl"/>
                </w:rPr>
                <w:delText xml:space="preserve"> </w:delText>
              </w:r>
            </w:del>
            <w:r w:rsidRPr="00AA2DF6">
              <w:rPr>
                <w:rFonts w:asciiTheme="majorHAnsi" w:hAnsiTheme="majorHAnsi" w:cs="Arial"/>
                <w:color w:val="4F81BD"/>
                <w:sz w:val="80"/>
                <w:szCs w:val="80"/>
                <w:lang w:val="es-ES_tradnl"/>
              </w:rPr>
              <w:t>de la Cronología y relaciones entre personajes bíblicos y eventos a través del tiempo</w:t>
            </w:r>
            <w:r w:rsidR="00081813" w:rsidRPr="00AA2DF6">
              <w:rPr>
                <w:rFonts w:asciiTheme="majorHAnsi" w:hAnsiTheme="majorHAnsi" w:cs="Arial"/>
                <w:sz w:val="80"/>
                <w:szCs w:val="80"/>
                <w:lang w:val="es-ES_tradnl"/>
              </w:rPr>
              <w:t xml:space="preserve"> </w:t>
            </w:r>
          </w:p>
        </w:tc>
      </w:tr>
    </w:tbl>
    <w:p w14:paraId="11DC8B20" w14:textId="77777777" w:rsidR="00320A2D" w:rsidRPr="00EF6DEC" w:rsidRDefault="00320A2D">
      <w:pPr>
        <w:rPr>
          <w:rFonts w:cs="Arial"/>
        </w:rPr>
      </w:pPr>
    </w:p>
    <w:p w14:paraId="54D20F1C" w14:textId="77777777" w:rsidR="00320A2D" w:rsidRPr="00EF6DEC" w:rsidRDefault="00320A2D">
      <w:pPr>
        <w:rPr>
          <w:rFonts w:cs="Arial"/>
        </w:rPr>
      </w:pPr>
    </w:p>
    <w:p w14:paraId="199A7FC3" w14:textId="77777777" w:rsidR="00320A2D" w:rsidRPr="00EF6DEC" w:rsidRDefault="00320A2D">
      <w:pPr>
        <w:rPr>
          <w:rFonts w:cs="Arial"/>
        </w:rPr>
      </w:pPr>
    </w:p>
    <w:p w14:paraId="57242678" w14:textId="77777777" w:rsidR="00320A2D" w:rsidRPr="00EF6DEC" w:rsidRDefault="00320A2D">
      <w:pPr>
        <w:rPr>
          <w:rFonts w:cs="Arial"/>
        </w:rPr>
      </w:pPr>
    </w:p>
    <w:p w14:paraId="20E4A023" w14:textId="77777777" w:rsidR="00320A2D" w:rsidRPr="00EF6DEC" w:rsidRDefault="00320A2D">
      <w:pPr>
        <w:rPr>
          <w:rFonts w:cs="Arial"/>
        </w:rPr>
      </w:pPr>
    </w:p>
    <w:p w14:paraId="7DE030AF" w14:textId="77777777" w:rsidR="00320A2D" w:rsidRPr="00EF6DEC" w:rsidRDefault="00320A2D">
      <w:pPr>
        <w:rPr>
          <w:rFonts w:cs="Arial"/>
        </w:rPr>
      </w:pPr>
    </w:p>
    <w:p w14:paraId="1CB89ED7" w14:textId="77777777" w:rsidR="00320A2D" w:rsidRPr="00EF6DEC" w:rsidRDefault="00320A2D">
      <w:pPr>
        <w:rPr>
          <w:rFonts w:cs="Arial"/>
        </w:rPr>
      </w:pPr>
    </w:p>
    <w:p w14:paraId="71B25BEB" w14:textId="77777777" w:rsidR="0046398F" w:rsidRPr="00EF6DEC" w:rsidRDefault="0046398F">
      <w:pPr>
        <w:rPr>
          <w:rFonts w:cs="Arial"/>
        </w:rPr>
      </w:pPr>
    </w:p>
    <w:p w14:paraId="7A31B0C5" w14:textId="77777777" w:rsidR="00320A2D" w:rsidRPr="00EF6DEC" w:rsidRDefault="00320A2D">
      <w:pPr>
        <w:rPr>
          <w:rFonts w:cs="Arial"/>
        </w:rPr>
      </w:pPr>
    </w:p>
    <w:p w14:paraId="5F57777E" w14:textId="77777777" w:rsidR="00320A2D" w:rsidRPr="00EF6DEC" w:rsidRDefault="00320A2D">
      <w:pPr>
        <w:rPr>
          <w:rFonts w:cs="Arial"/>
        </w:rPr>
      </w:pPr>
    </w:p>
    <w:p w14:paraId="030D7FBF" w14:textId="77777777" w:rsidR="008A3230" w:rsidRDefault="008A3230">
      <w:pPr>
        <w:rPr>
          <w:rFonts w:cs="Arial"/>
          <w:b/>
        </w:rPr>
      </w:pPr>
    </w:p>
    <w:p w14:paraId="5601D18D" w14:textId="77777777" w:rsidR="008A3230" w:rsidRDefault="008A3230">
      <w:pPr>
        <w:rPr>
          <w:rFonts w:cs="Arial"/>
          <w:b/>
        </w:rPr>
      </w:pPr>
    </w:p>
    <w:p w14:paraId="234B2E25" w14:textId="77777777" w:rsidR="008A3230" w:rsidRDefault="008A3230">
      <w:pPr>
        <w:rPr>
          <w:rFonts w:cs="Arial"/>
          <w:b/>
        </w:rPr>
      </w:pPr>
    </w:p>
    <w:p w14:paraId="40A81803" w14:textId="77777777" w:rsidR="008A3230" w:rsidRDefault="008A3230">
      <w:pPr>
        <w:rPr>
          <w:rFonts w:ascii="Georgia" w:hAnsi="Georgia" w:cs="Arial"/>
          <w:b/>
        </w:rPr>
      </w:pPr>
    </w:p>
    <w:p w14:paraId="398FF56A" w14:textId="1FFC244E" w:rsidR="00320A2D" w:rsidRPr="008A3230" w:rsidRDefault="00320A2D">
      <w:pPr>
        <w:rPr>
          <w:rFonts w:ascii="Georgia" w:hAnsi="Georgia" w:cs="Arial"/>
          <w:b/>
        </w:rPr>
      </w:pPr>
      <w:r w:rsidRPr="008A3230">
        <w:rPr>
          <w:rFonts w:ascii="Georgia" w:hAnsi="Georgia" w:cs="Arial"/>
          <w:b/>
        </w:rPr>
        <w:t xml:space="preserve">Trabajo Fin de Máster </w:t>
      </w:r>
    </w:p>
    <w:p w14:paraId="62C6B8C6" w14:textId="32766623" w:rsidR="00404CB1" w:rsidRPr="008A3230" w:rsidRDefault="00404CB1">
      <w:pPr>
        <w:rPr>
          <w:rFonts w:ascii="Georgia" w:hAnsi="Georgia" w:cs="Arial"/>
          <w:bCs/>
        </w:rPr>
      </w:pPr>
      <w:r w:rsidRPr="008A3230">
        <w:rPr>
          <w:rFonts w:ascii="Georgia" w:hAnsi="Georgia" w:cs="Arial"/>
          <w:b/>
        </w:rPr>
        <w:t>Tipo</w:t>
      </w:r>
      <w:r w:rsidR="00A35189" w:rsidRPr="008A3230">
        <w:rPr>
          <w:rFonts w:ascii="Georgia" w:hAnsi="Georgia" w:cs="Arial"/>
          <w:b/>
        </w:rPr>
        <w:t xml:space="preserve"> de trabajo</w:t>
      </w:r>
      <w:r w:rsidRPr="008A3230">
        <w:rPr>
          <w:rFonts w:ascii="Georgia" w:hAnsi="Georgia" w:cs="Arial"/>
          <w:b/>
        </w:rPr>
        <w:t>:</w:t>
      </w:r>
      <w:r w:rsidR="00AC27E1" w:rsidRPr="008A3230">
        <w:rPr>
          <w:rFonts w:ascii="Georgia" w:hAnsi="Georgia" w:cs="Arial"/>
          <w:b/>
        </w:rPr>
        <w:t xml:space="preserve"> </w:t>
      </w:r>
      <w:r w:rsidR="00AC27E1" w:rsidRPr="008A3230">
        <w:rPr>
          <w:rFonts w:ascii="Georgia" w:hAnsi="Georgia" w:cs="Arial"/>
          <w:bCs/>
        </w:rPr>
        <w:t>Piloto Experimental</w:t>
      </w:r>
    </w:p>
    <w:p w14:paraId="7CAB78E4" w14:textId="4CA3A21C" w:rsidR="00A51957" w:rsidRPr="008A3230" w:rsidRDefault="00F8671F" w:rsidP="00C94627">
      <w:pPr>
        <w:tabs>
          <w:tab w:val="left" w:pos="720"/>
        </w:tabs>
        <w:rPr>
          <w:rFonts w:ascii="Georgia" w:hAnsi="Georgia" w:cs="Arial"/>
        </w:rPr>
      </w:pPr>
      <w:r w:rsidRPr="008A3230">
        <w:rPr>
          <w:rFonts w:ascii="Georgia" w:hAnsi="Georgia" w:cs="Arial"/>
          <w:b/>
        </w:rPr>
        <w:t>P</w:t>
      </w:r>
      <w:r w:rsidR="00320A2D" w:rsidRPr="008A3230">
        <w:rPr>
          <w:rFonts w:ascii="Georgia" w:hAnsi="Georgia" w:cs="Arial"/>
          <w:b/>
        </w:rPr>
        <w:t>resentado por:</w:t>
      </w:r>
      <w:r w:rsidR="00320A2D" w:rsidRPr="008A3230">
        <w:rPr>
          <w:rFonts w:ascii="Georgia" w:hAnsi="Georgia" w:cs="Arial"/>
        </w:rPr>
        <w:t xml:space="preserve"> </w:t>
      </w:r>
      <w:r w:rsidR="009F6A8C" w:rsidRPr="008A3230">
        <w:rPr>
          <w:rFonts w:ascii="Georgia" w:hAnsi="Georgia" w:cs="Arial"/>
        </w:rPr>
        <w:t>Gonz</w:t>
      </w:r>
      <w:r w:rsidR="00177270" w:rsidRPr="008A3230">
        <w:rPr>
          <w:rFonts w:ascii="Georgia" w:hAnsi="Georgia" w:cs="Arial"/>
        </w:rPr>
        <w:t>á</w:t>
      </w:r>
      <w:r w:rsidR="009F6A8C" w:rsidRPr="008A3230">
        <w:rPr>
          <w:rFonts w:ascii="Georgia" w:hAnsi="Georgia" w:cs="Arial"/>
        </w:rPr>
        <w:t>lez Cano</w:t>
      </w:r>
      <w:r w:rsidR="00320A2D" w:rsidRPr="008A3230">
        <w:rPr>
          <w:rFonts w:ascii="Georgia" w:hAnsi="Georgia" w:cs="Arial"/>
        </w:rPr>
        <w:t xml:space="preserve">, </w:t>
      </w:r>
      <w:r w:rsidR="009F6A8C" w:rsidRPr="008A3230">
        <w:rPr>
          <w:rFonts w:ascii="Georgia" w:hAnsi="Georgia" w:cs="Arial"/>
        </w:rPr>
        <w:t>David</w:t>
      </w:r>
    </w:p>
    <w:p w14:paraId="5949B16C" w14:textId="29DB0829" w:rsidR="00320A2D" w:rsidRPr="008A3230" w:rsidRDefault="00320A2D">
      <w:pPr>
        <w:rPr>
          <w:rFonts w:ascii="Georgia" w:hAnsi="Georgia" w:cs="Arial"/>
        </w:rPr>
      </w:pPr>
      <w:r w:rsidRPr="008A3230">
        <w:rPr>
          <w:rFonts w:ascii="Georgia" w:hAnsi="Georgia" w:cs="Arial"/>
          <w:b/>
        </w:rPr>
        <w:t>Director:</w:t>
      </w:r>
      <w:r w:rsidRPr="008A3230">
        <w:rPr>
          <w:rFonts w:ascii="Georgia" w:hAnsi="Georgia" w:cs="Arial"/>
        </w:rPr>
        <w:t xml:space="preserve"> </w:t>
      </w:r>
      <w:r w:rsidR="00437546" w:rsidRPr="008A3230">
        <w:rPr>
          <w:rFonts w:ascii="Georgia" w:hAnsi="Georgia" w:cs="Arial"/>
        </w:rPr>
        <w:t>Fernández García</w:t>
      </w:r>
      <w:r w:rsidRPr="008A3230">
        <w:rPr>
          <w:rFonts w:ascii="Georgia" w:hAnsi="Georgia" w:cs="Arial"/>
        </w:rPr>
        <w:t xml:space="preserve">, </w:t>
      </w:r>
      <w:r w:rsidR="00437546" w:rsidRPr="008A3230">
        <w:rPr>
          <w:rFonts w:ascii="Georgia" w:hAnsi="Georgia" w:cs="Arial"/>
        </w:rPr>
        <w:t xml:space="preserve">Diego </w:t>
      </w:r>
    </w:p>
    <w:p w14:paraId="7B2859F7" w14:textId="27EA61D3" w:rsidR="00320A2D" w:rsidRPr="00EF6DEC" w:rsidDel="009745B6" w:rsidRDefault="00320A2D">
      <w:pPr>
        <w:rPr>
          <w:del w:id="12" w:author="david gonzalez cano" w:date="2024-02-26T22:13:00Z"/>
          <w:rFonts w:cs="Arial"/>
        </w:rPr>
      </w:pPr>
    </w:p>
    <w:p w14:paraId="561061D9" w14:textId="14161E66" w:rsidR="002737B2" w:rsidRPr="00EF6DEC" w:rsidRDefault="002737B2">
      <w:pPr>
        <w:spacing w:line="276" w:lineRule="auto"/>
        <w:jc w:val="left"/>
        <w:rPr>
          <w:rFonts w:cs="Arial"/>
        </w:rPr>
      </w:pPr>
      <w:del w:id="13" w:author="david gonzalez cano" w:date="2024-02-26T22:13:00Z">
        <w:r w:rsidRPr="00EF6DEC" w:rsidDel="009745B6">
          <w:rPr>
            <w:rFonts w:cs="Arial"/>
          </w:rPr>
          <w:br w:type="page"/>
        </w:r>
      </w:del>
    </w:p>
    <w:p w14:paraId="4D86AB41" w14:textId="628BB05F" w:rsidR="00320A2D" w:rsidRDefault="006C4F0A" w:rsidP="006C4F0A">
      <w:pPr>
        <w:tabs>
          <w:tab w:val="left" w:pos="1365"/>
          <w:tab w:val="center" w:pos="4534"/>
        </w:tabs>
        <w:jc w:val="left"/>
        <w:rPr>
          <w:rFonts w:cs="Arial"/>
          <w:b/>
          <w:sz w:val="36"/>
          <w:szCs w:val="36"/>
        </w:rPr>
      </w:pPr>
      <w:r>
        <w:rPr>
          <w:rFonts w:cs="Arial"/>
          <w:b/>
          <w:sz w:val="36"/>
          <w:szCs w:val="36"/>
        </w:rPr>
        <w:tab/>
      </w:r>
      <w:r>
        <w:rPr>
          <w:rFonts w:cs="Arial"/>
          <w:b/>
          <w:sz w:val="36"/>
          <w:szCs w:val="36"/>
        </w:rPr>
        <w:tab/>
      </w:r>
      <w:r w:rsidR="00320A2D" w:rsidRPr="00EF6DEC">
        <w:rPr>
          <w:rFonts w:cs="Arial"/>
          <w:b/>
          <w:sz w:val="36"/>
          <w:szCs w:val="36"/>
        </w:rPr>
        <w:t>Resumen</w:t>
      </w:r>
    </w:p>
    <w:p w14:paraId="0C15D875" w14:textId="77777777" w:rsidR="0076098A" w:rsidRDefault="0076098A" w:rsidP="00DE4AAA">
      <w:pPr>
        <w:tabs>
          <w:tab w:val="right" w:pos="9498"/>
        </w:tabs>
        <w:spacing w:after="0"/>
        <w:rPr>
          <w:rFonts w:cs="Arial"/>
        </w:rPr>
      </w:pPr>
    </w:p>
    <w:p w14:paraId="7638463D" w14:textId="704E6F6F" w:rsidR="00437546" w:rsidRPr="00EF6DEC" w:rsidRDefault="00DE4AAA" w:rsidP="00DE4AAA">
      <w:pPr>
        <w:tabs>
          <w:tab w:val="right" w:pos="9498"/>
        </w:tabs>
        <w:spacing w:after="0"/>
        <w:rPr>
          <w:rFonts w:cs="Arial"/>
        </w:rPr>
      </w:pPr>
      <w:r w:rsidRPr="00EF6DEC">
        <w:rPr>
          <w:rFonts w:cs="Arial"/>
        </w:rPr>
        <w:t>A través de</w:t>
      </w:r>
      <w:r w:rsidR="00A43A4F">
        <w:rPr>
          <w:rFonts w:cs="Arial"/>
        </w:rPr>
        <w:t xml:space="preserve"> las</w:t>
      </w:r>
      <w:r w:rsidRPr="00EF6DEC">
        <w:rPr>
          <w:rFonts w:cs="Arial"/>
        </w:rPr>
        <w:t xml:space="preserve"> diferentes técnicas de Big Data y </w:t>
      </w:r>
      <w:r w:rsidR="0026470F" w:rsidRPr="00EF6DEC">
        <w:rPr>
          <w:rFonts w:cs="Arial"/>
        </w:rPr>
        <w:t>Visualización</w:t>
      </w:r>
      <w:r w:rsidR="002517F1" w:rsidRPr="00EF6DEC">
        <w:rPr>
          <w:rFonts w:cs="Arial"/>
        </w:rPr>
        <w:t xml:space="preserve"> </w:t>
      </w:r>
      <w:r w:rsidR="00037E1C">
        <w:rPr>
          <w:rFonts w:cs="Arial"/>
        </w:rPr>
        <w:t>de datos</w:t>
      </w:r>
      <w:r w:rsidR="004722A9" w:rsidRPr="00EF6DEC">
        <w:rPr>
          <w:rFonts w:cs="Arial"/>
        </w:rPr>
        <w:t xml:space="preserve">, </w:t>
      </w:r>
      <w:r w:rsidR="00D328B8">
        <w:rPr>
          <w:rFonts w:cs="Arial"/>
        </w:rPr>
        <w:t xml:space="preserve">el </w:t>
      </w:r>
      <w:r w:rsidR="00437546" w:rsidRPr="00EF6DEC">
        <w:rPr>
          <w:rFonts w:cs="Arial"/>
        </w:rPr>
        <w:t xml:space="preserve">trabajo de Fin de Master (TFM) tiene el propósito central de </w:t>
      </w:r>
      <w:r w:rsidR="006C4F0A" w:rsidRPr="00EF6DEC">
        <w:rPr>
          <w:rFonts w:cs="Arial"/>
        </w:rPr>
        <w:t>utilizar</w:t>
      </w:r>
      <w:r w:rsidR="006C4F0A">
        <w:rPr>
          <w:rFonts w:cs="Arial"/>
        </w:rPr>
        <w:t xml:space="preserve"> técnicas</w:t>
      </w:r>
      <w:r w:rsidR="00D328B8">
        <w:rPr>
          <w:rFonts w:cs="Arial"/>
        </w:rPr>
        <w:t xml:space="preserve"> </w:t>
      </w:r>
      <w:r w:rsidR="00437546" w:rsidRPr="00EF6DEC">
        <w:rPr>
          <w:rFonts w:cs="Arial"/>
        </w:rPr>
        <w:t xml:space="preserve">para analizar la cronología </w:t>
      </w:r>
      <w:r w:rsidR="00AD1A03" w:rsidRPr="00EF6DEC">
        <w:rPr>
          <w:rFonts w:cs="Arial"/>
        </w:rPr>
        <w:t>de personajes</w:t>
      </w:r>
      <w:r w:rsidR="00437546" w:rsidRPr="00EF6DEC">
        <w:rPr>
          <w:rFonts w:cs="Arial"/>
        </w:rPr>
        <w:t xml:space="preserve"> bíblicos, eventos y relaciones que estos personajes tienen en los libros de la Biblia</w:t>
      </w:r>
      <w:r w:rsidR="00037E1C">
        <w:rPr>
          <w:rFonts w:cs="Arial"/>
        </w:rPr>
        <w:t>.</w:t>
      </w:r>
      <w:r w:rsidR="006C4F0A">
        <w:rPr>
          <w:rFonts w:cs="Arial"/>
        </w:rPr>
        <w:t xml:space="preserve"> </w:t>
      </w:r>
    </w:p>
    <w:p w14:paraId="395A612A" w14:textId="77777777" w:rsidR="0076098A" w:rsidRDefault="0076098A" w:rsidP="00DE4AAA">
      <w:pPr>
        <w:tabs>
          <w:tab w:val="right" w:pos="9498"/>
        </w:tabs>
        <w:spacing w:after="0"/>
        <w:rPr>
          <w:rFonts w:cs="Arial"/>
        </w:rPr>
      </w:pPr>
    </w:p>
    <w:p w14:paraId="677FBAA2" w14:textId="30C5D4F6" w:rsidR="00BE67CF" w:rsidRPr="00EF6DEC" w:rsidRDefault="00BE67CF" w:rsidP="00DE4AAA">
      <w:pPr>
        <w:tabs>
          <w:tab w:val="right" w:pos="9498"/>
        </w:tabs>
        <w:spacing w:after="0"/>
        <w:rPr>
          <w:rFonts w:cs="Arial"/>
        </w:rPr>
      </w:pPr>
      <w:r w:rsidRPr="00EF6DEC">
        <w:rPr>
          <w:rFonts w:cs="Arial"/>
        </w:rPr>
        <w:t xml:space="preserve">Para ello se utilizan datasets públicos que contienen variables </w:t>
      </w:r>
      <w:r w:rsidR="00450B13">
        <w:rPr>
          <w:rFonts w:cs="Arial"/>
        </w:rPr>
        <w:t>co</w:t>
      </w:r>
      <w:r w:rsidRPr="00EF6DEC">
        <w:rPr>
          <w:rFonts w:cs="Arial"/>
        </w:rPr>
        <w:t xml:space="preserve">mo </w:t>
      </w:r>
      <w:r w:rsidR="00450B13">
        <w:rPr>
          <w:rFonts w:cs="Arial"/>
        </w:rPr>
        <w:t xml:space="preserve">libro, </w:t>
      </w:r>
      <w:r w:rsidR="00B86870">
        <w:rPr>
          <w:rFonts w:cs="Arial"/>
        </w:rPr>
        <w:t xml:space="preserve">capitulo, </w:t>
      </w:r>
      <w:r w:rsidR="00450B13">
        <w:rPr>
          <w:rFonts w:cs="Arial"/>
        </w:rPr>
        <w:t>versículo,</w:t>
      </w:r>
      <w:r w:rsidR="00450B13" w:rsidRPr="00EF6DEC">
        <w:rPr>
          <w:rFonts w:cs="Arial"/>
        </w:rPr>
        <w:t xml:space="preserve"> “</w:t>
      </w:r>
      <w:r w:rsidRPr="00EF6DEC">
        <w:rPr>
          <w:rFonts w:cs="Arial"/>
        </w:rPr>
        <w:t xml:space="preserve">pasaje </w:t>
      </w:r>
      <w:r w:rsidR="00AD1A03">
        <w:rPr>
          <w:rFonts w:cs="Arial"/>
        </w:rPr>
        <w:t>bíblico</w:t>
      </w:r>
      <w:r w:rsidRPr="00EF6DEC">
        <w:rPr>
          <w:rFonts w:cs="Arial"/>
        </w:rPr>
        <w:t>”</w:t>
      </w:r>
      <w:r w:rsidR="001E6067" w:rsidRPr="00EF6DEC">
        <w:rPr>
          <w:rFonts w:cs="Arial"/>
        </w:rPr>
        <w:t xml:space="preserve">, </w:t>
      </w:r>
      <w:r w:rsidR="00450B13">
        <w:rPr>
          <w:rFonts w:cs="Arial"/>
        </w:rPr>
        <w:t xml:space="preserve">y </w:t>
      </w:r>
      <w:r w:rsidR="001E6067" w:rsidRPr="00EF6DEC">
        <w:rPr>
          <w:rFonts w:cs="Arial"/>
        </w:rPr>
        <w:t>m</w:t>
      </w:r>
      <w:r w:rsidRPr="00EF6DEC">
        <w:rPr>
          <w:rFonts w:cs="Arial"/>
        </w:rPr>
        <w:t xml:space="preserve">ediante técnicas </w:t>
      </w:r>
      <w:r w:rsidR="00450B13" w:rsidRPr="00EF6DEC">
        <w:rPr>
          <w:rFonts w:cs="Arial"/>
        </w:rPr>
        <w:t>de</w:t>
      </w:r>
      <w:r w:rsidR="00450B13" w:rsidRPr="00450B13">
        <w:rPr>
          <w:rFonts w:cs="Arial"/>
          <w:b/>
          <w:bCs/>
        </w:rPr>
        <w:t xml:space="preserve"> N</w:t>
      </w:r>
      <w:r w:rsidR="006B54AD">
        <w:rPr>
          <w:rFonts w:cs="Arial"/>
          <w:b/>
          <w:bCs/>
        </w:rPr>
        <w:t>LP</w:t>
      </w:r>
      <w:r w:rsidR="00450B13" w:rsidRPr="00EF6DEC">
        <w:rPr>
          <w:rFonts w:cs="Arial"/>
        </w:rPr>
        <w:t xml:space="preserve"> (Procesamiento de Lenguaje Natural) se</w:t>
      </w:r>
      <w:r w:rsidRPr="00EF6DEC">
        <w:rPr>
          <w:rFonts w:cs="Arial"/>
        </w:rPr>
        <w:t xml:space="preserve"> analizan las variables y finalmente se cr</w:t>
      </w:r>
      <w:r w:rsidR="001E6067" w:rsidRPr="00EF6DEC">
        <w:rPr>
          <w:rFonts w:cs="Arial"/>
        </w:rPr>
        <w:t>e</w:t>
      </w:r>
      <w:r w:rsidRPr="00EF6DEC">
        <w:rPr>
          <w:rFonts w:cs="Arial"/>
        </w:rPr>
        <w:t xml:space="preserve">a </w:t>
      </w:r>
      <w:r w:rsidR="001E6067" w:rsidRPr="00EF6DEC">
        <w:rPr>
          <w:rFonts w:cs="Arial"/>
        </w:rPr>
        <w:t>una plataforma</w:t>
      </w:r>
      <w:r w:rsidRPr="00EF6DEC">
        <w:rPr>
          <w:rFonts w:cs="Arial"/>
        </w:rPr>
        <w:t xml:space="preserve"> que sea accesible a cualquier usuario que lo requiera.</w:t>
      </w:r>
    </w:p>
    <w:p w14:paraId="06940C4F" w14:textId="77777777" w:rsidR="00BE67CF" w:rsidRPr="00EF6DEC" w:rsidRDefault="00BE67CF" w:rsidP="00DE4AAA">
      <w:pPr>
        <w:tabs>
          <w:tab w:val="right" w:pos="9498"/>
        </w:tabs>
        <w:spacing w:after="0"/>
        <w:rPr>
          <w:rFonts w:cs="Arial"/>
        </w:rPr>
      </w:pPr>
    </w:p>
    <w:p w14:paraId="0A398146" w14:textId="3E92E8C6" w:rsidR="00747F0B" w:rsidRPr="00EF6DEC" w:rsidRDefault="00437546" w:rsidP="00450B13">
      <w:pPr>
        <w:tabs>
          <w:tab w:val="right" w:pos="9498"/>
        </w:tabs>
        <w:spacing w:after="0"/>
        <w:rPr>
          <w:rFonts w:cs="Arial"/>
        </w:rPr>
      </w:pPr>
      <w:r w:rsidRPr="00EF6DEC">
        <w:rPr>
          <w:rFonts w:cs="Arial"/>
        </w:rPr>
        <w:t>Para la recopilación, limpieza, depuración, análisis, clasificación y visualización de datos se utilizará Python con sus respectivas librerías</w:t>
      </w:r>
      <w:r w:rsidR="00450B13">
        <w:rPr>
          <w:rFonts w:cs="Arial"/>
        </w:rPr>
        <w:t xml:space="preserve"> utilizando plataformas colaborativas.</w:t>
      </w:r>
    </w:p>
    <w:p w14:paraId="52A4E8C3" w14:textId="77777777" w:rsidR="00DB2E2A" w:rsidRPr="00EF6DEC" w:rsidRDefault="00DB2E2A" w:rsidP="00747F0B">
      <w:pPr>
        <w:tabs>
          <w:tab w:val="right" w:pos="9498"/>
        </w:tabs>
        <w:spacing w:after="0"/>
        <w:rPr>
          <w:rFonts w:cs="Arial"/>
        </w:rPr>
      </w:pPr>
    </w:p>
    <w:p w14:paraId="767A6B39" w14:textId="6993530A" w:rsidR="006032DF" w:rsidRPr="00EF6DEC" w:rsidRDefault="006032DF" w:rsidP="00437546">
      <w:pPr>
        <w:tabs>
          <w:tab w:val="right" w:pos="9498"/>
        </w:tabs>
        <w:spacing w:after="0"/>
        <w:rPr>
          <w:rFonts w:cs="Arial"/>
        </w:rPr>
      </w:pPr>
      <w:r w:rsidRPr="00EF6DEC">
        <w:rPr>
          <w:rFonts w:cs="Arial"/>
        </w:rPr>
        <w:t xml:space="preserve">Lo que se espera de </w:t>
      </w:r>
      <w:r w:rsidR="006C4F0A">
        <w:rPr>
          <w:rFonts w:cs="Arial"/>
        </w:rPr>
        <w:t>la</w:t>
      </w:r>
      <w:r w:rsidRPr="00EF6DEC">
        <w:rPr>
          <w:rFonts w:cs="Arial"/>
        </w:rPr>
        <w:t xml:space="preserve"> investigación es un prototipo que utilizando el texto de la biblia permita usar herramientas para hacer preguntas sobre la cronología tanto de eventos como de personajes y presente visualizaciones claras de lo requerido</w:t>
      </w:r>
      <w:r w:rsidR="00B057E7" w:rsidRPr="00EF6DEC">
        <w:rPr>
          <w:rFonts w:cs="Arial"/>
        </w:rPr>
        <w:t>.</w:t>
      </w:r>
    </w:p>
    <w:p w14:paraId="21E90F29" w14:textId="4A5D4059" w:rsidR="00747F0B" w:rsidRPr="00EF6DEC" w:rsidRDefault="006032DF" w:rsidP="00437546">
      <w:pPr>
        <w:tabs>
          <w:tab w:val="right" w:pos="9498"/>
        </w:tabs>
        <w:spacing w:after="0"/>
        <w:rPr>
          <w:rFonts w:cs="Arial"/>
        </w:rPr>
      </w:pPr>
      <w:r w:rsidRPr="00EF6DEC">
        <w:rPr>
          <w:rFonts w:cs="Arial"/>
        </w:rPr>
        <w:t xml:space="preserve"> </w:t>
      </w:r>
    </w:p>
    <w:p w14:paraId="633EAB23" w14:textId="77777777" w:rsidR="00437546" w:rsidRPr="00EF6DEC" w:rsidRDefault="00437546" w:rsidP="00320A2D">
      <w:pPr>
        <w:spacing w:before="100" w:beforeAutospacing="1" w:after="100" w:afterAutospacing="1"/>
        <w:rPr>
          <w:rFonts w:cs="Arial"/>
          <w:b/>
        </w:rPr>
      </w:pPr>
    </w:p>
    <w:p w14:paraId="467BC486" w14:textId="5668897A" w:rsidR="00C550B2" w:rsidRPr="006D7C11" w:rsidRDefault="00C550B2" w:rsidP="00C550B2">
      <w:pPr>
        <w:pStyle w:val="NormalWeb"/>
        <w:ind w:firstLine="0"/>
        <w:rPr>
          <w:rFonts w:ascii="Arial" w:hAnsi="Arial" w:cs="Arial"/>
        </w:rPr>
      </w:pPr>
      <w:r w:rsidRPr="00450B13">
        <w:rPr>
          <w:rFonts w:ascii="Arial" w:hAnsi="Arial" w:cs="Arial"/>
          <w:b/>
          <w:lang w:val="es-CO"/>
        </w:rPr>
        <w:t xml:space="preserve">Palabras Clave: </w:t>
      </w:r>
      <w:r w:rsidRPr="00B86870">
        <w:rPr>
          <w:rFonts w:ascii="Arial" w:hAnsi="Arial" w:cs="Arial"/>
          <w:lang w:val="es-CO"/>
        </w:rPr>
        <w:t>Procesamiento Natural de Lenguaje, NLP, Cronología Bíblica, Google BERT, GitHub.</w:t>
      </w:r>
      <w:r w:rsidR="00256BAD" w:rsidRPr="00B86870">
        <w:rPr>
          <w:rFonts w:ascii="Arial" w:hAnsi="Arial" w:cs="Arial"/>
          <w:lang w:val="es-CO"/>
        </w:rPr>
        <w:t xml:space="preserve"> </w:t>
      </w:r>
      <w:r w:rsidR="00256BAD" w:rsidRPr="006D7C11">
        <w:rPr>
          <w:rFonts w:ascii="Arial" w:hAnsi="Arial" w:cs="Arial"/>
        </w:rPr>
        <w:t>Google Colab,</w:t>
      </w:r>
      <w:r w:rsidRPr="00E025EA">
        <w:rPr>
          <w:rFonts w:ascii="Arial" w:hAnsi="Arial" w:cs="Arial"/>
        </w:rPr>
        <w:t xml:space="preserve"> </w:t>
      </w:r>
      <w:proofErr w:type="spellStart"/>
      <w:r w:rsidRPr="00260502">
        <w:rPr>
          <w:rFonts w:ascii="Arial" w:hAnsi="Arial" w:cs="Arial"/>
        </w:rPr>
        <w:t>Visualización</w:t>
      </w:r>
      <w:proofErr w:type="spellEnd"/>
      <w:r w:rsidR="00EF1782" w:rsidRPr="006D7C11">
        <w:rPr>
          <w:rFonts w:ascii="Arial" w:hAnsi="Arial" w:cs="Arial"/>
        </w:rPr>
        <w:t xml:space="preserve">, </w:t>
      </w:r>
      <w:r w:rsidR="00EF6DEC" w:rsidRPr="006D7C11">
        <w:rPr>
          <w:rFonts w:ascii="Arial" w:hAnsi="Arial" w:cs="Arial"/>
        </w:rPr>
        <w:t>Power</w:t>
      </w:r>
      <w:r w:rsidR="00EF1782" w:rsidRPr="006D7C11">
        <w:rPr>
          <w:rFonts w:ascii="Arial" w:hAnsi="Arial" w:cs="Arial"/>
        </w:rPr>
        <w:t xml:space="preserve"> Bi, Biblia,</w:t>
      </w:r>
      <w:r w:rsidR="0076098A" w:rsidRPr="006D7C11">
        <w:rPr>
          <w:rFonts w:ascii="Arial" w:hAnsi="Arial" w:cs="Arial"/>
        </w:rPr>
        <w:t xml:space="preserve"> Python, spaCy</w:t>
      </w:r>
      <w:r w:rsidR="00350C4B">
        <w:rPr>
          <w:rFonts w:ascii="Arial" w:hAnsi="Arial" w:cs="Arial"/>
        </w:rPr>
        <w:t>, Neo4j</w:t>
      </w:r>
    </w:p>
    <w:p w14:paraId="33E4DA94" w14:textId="77777777" w:rsidR="00C550B2" w:rsidRPr="006D7C11" w:rsidRDefault="00C550B2" w:rsidP="00C550B2">
      <w:pPr>
        <w:pStyle w:val="NormalWeb"/>
        <w:ind w:firstLine="0"/>
        <w:rPr>
          <w:rFonts w:ascii="Arial" w:hAnsi="Arial" w:cs="Arial"/>
          <w:b/>
          <w:bCs/>
        </w:rPr>
      </w:pPr>
    </w:p>
    <w:p w14:paraId="620A96DE" w14:textId="77777777" w:rsidR="002737B2" w:rsidRPr="00956C62" w:rsidRDefault="002737B2">
      <w:pPr>
        <w:spacing w:line="276" w:lineRule="auto"/>
        <w:jc w:val="left"/>
        <w:rPr>
          <w:rFonts w:cs="Arial"/>
          <w:lang w:val="en-US"/>
        </w:rPr>
      </w:pPr>
      <w:r w:rsidRPr="00956C62">
        <w:rPr>
          <w:rFonts w:cs="Arial"/>
          <w:lang w:val="en-US"/>
        </w:rPr>
        <w:br w:type="page"/>
      </w:r>
    </w:p>
    <w:p w14:paraId="2A531044" w14:textId="77777777" w:rsidR="009E5895" w:rsidRDefault="009E5895" w:rsidP="006C1989">
      <w:pPr>
        <w:tabs>
          <w:tab w:val="right" w:pos="9498"/>
        </w:tabs>
        <w:spacing w:after="0"/>
        <w:jc w:val="center"/>
        <w:rPr>
          <w:ins w:id="14" w:author="david gonzalez cano" w:date="2024-02-26T22:41:00Z"/>
          <w:rFonts w:cs="Arial"/>
          <w:b/>
          <w:bCs/>
          <w:sz w:val="36"/>
          <w:szCs w:val="36"/>
          <w:lang w:val="en-US"/>
        </w:rPr>
      </w:pPr>
    </w:p>
    <w:p w14:paraId="4B4ABFC7" w14:textId="7D511301" w:rsidR="00320A2D" w:rsidRPr="00956C62" w:rsidRDefault="00320A2D" w:rsidP="006C1989">
      <w:pPr>
        <w:tabs>
          <w:tab w:val="right" w:pos="9498"/>
        </w:tabs>
        <w:spacing w:after="0"/>
        <w:jc w:val="center"/>
        <w:rPr>
          <w:rFonts w:cs="Arial"/>
          <w:b/>
          <w:bCs/>
          <w:sz w:val="36"/>
          <w:szCs w:val="36"/>
          <w:lang w:val="en-US"/>
        </w:rPr>
      </w:pPr>
      <w:r w:rsidRPr="00956C62">
        <w:rPr>
          <w:rFonts w:cs="Arial"/>
          <w:b/>
          <w:bCs/>
          <w:sz w:val="36"/>
          <w:szCs w:val="36"/>
          <w:lang w:val="en-US"/>
        </w:rPr>
        <w:t>Abstrac</w:t>
      </w:r>
      <w:r w:rsidR="006C1989" w:rsidRPr="00956C62">
        <w:rPr>
          <w:rFonts w:cs="Arial"/>
          <w:b/>
          <w:bCs/>
          <w:sz w:val="36"/>
          <w:szCs w:val="36"/>
          <w:lang w:val="en-US"/>
        </w:rPr>
        <w:t>t</w:t>
      </w:r>
    </w:p>
    <w:p w14:paraId="1F39057D" w14:textId="77777777" w:rsidR="00BA2D11" w:rsidRPr="00956C62" w:rsidRDefault="00BA2D11" w:rsidP="006C1989">
      <w:pPr>
        <w:tabs>
          <w:tab w:val="right" w:pos="9498"/>
        </w:tabs>
        <w:spacing w:after="0"/>
        <w:jc w:val="center"/>
        <w:rPr>
          <w:rFonts w:cs="Arial"/>
          <w:b/>
          <w:bCs/>
          <w:sz w:val="36"/>
          <w:szCs w:val="36"/>
          <w:lang w:val="en-US"/>
        </w:rPr>
      </w:pPr>
    </w:p>
    <w:p w14:paraId="6DC9F7D8" w14:textId="77777777" w:rsidR="0076098A" w:rsidRPr="0076098A" w:rsidRDefault="0076098A" w:rsidP="0076098A">
      <w:pPr>
        <w:tabs>
          <w:tab w:val="right" w:pos="9498"/>
        </w:tabs>
        <w:spacing w:after="0"/>
        <w:rPr>
          <w:rFonts w:cs="Arial"/>
          <w:lang w:val="en-US"/>
        </w:rPr>
      </w:pPr>
      <w:r w:rsidRPr="0076098A">
        <w:rPr>
          <w:rFonts w:cs="Arial"/>
          <w:lang w:val="en-US"/>
        </w:rPr>
        <w:t>Through the different techniques of Big Data and Data Visualization, the Master's Thesis (TFM) has the central purpose of using techniques to analyze the chronology of biblical characters, events and relationships that these characters have in the books of the Bible. Bible.</w:t>
      </w:r>
    </w:p>
    <w:p w14:paraId="67F0F7F1" w14:textId="77777777" w:rsidR="0076098A" w:rsidRDefault="0076098A" w:rsidP="0076098A">
      <w:pPr>
        <w:tabs>
          <w:tab w:val="right" w:pos="9498"/>
        </w:tabs>
        <w:spacing w:after="0"/>
        <w:rPr>
          <w:rFonts w:cs="Arial"/>
          <w:lang w:val="en-US"/>
        </w:rPr>
      </w:pPr>
    </w:p>
    <w:p w14:paraId="78360849" w14:textId="4F64B446" w:rsidR="0076098A" w:rsidRPr="0076098A" w:rsidRDefault="0076098A" w:rsidP="0076098A">
      <w:pPr>
        <w:tabs>
          <w:tab w:val="right" w:pos="9498"/>
        </w:tabs>
        <w:spacing w:after="0"/>
        <w:rPr>
          <w:rFonts w:cs="Arial"/>
          <w:lang w:val="en-US"/>
        </w:rPr>
      </w:pPr>
      <w:r w:rsidRPr="0076098A">
        <w:rPr>
          <w:rFonts w:cs="Arial"/>
          <w:lang w:val="en-US"/>
        </w:rPr>
        <w:t>To do this, public datasets are used that contain variables such as book, verse, “biblical passage”, and using N</w:t>
      </w:r>
      <w:r w:rsidR="00260502">
        <w:rPr>
          <w:rFonts w:cs="Arial"/>
          <w:lang w:val="en-US"/>
        </w:rPr>
        <w:t>LP</w:t>
      </w:r>
      <w:r w:rsidRPr="0076098A">
        <w:rPr>
          <w:rFonts w:cs="Arial"/>
          <w:lang w:val="en-US"/>
        </w:rPr>
        <w:t xml:space="preserve"> (Natural Language Processing) techniques, the variables are analyzed and finally a platform is created that is accessible to any user who requires it.</w:t>
      </w:r>
    </w:p>
    <w:p w14:paraId="4BE8CB3C" w14:textId="77777777" w:rsidR="0076098A" w:rsidRPr="0076098A" w:rsidRDefault="0076098A" w:rsidP="0076098A">
      <w:pPr>
        <w:tabs>
          <w:tab w:val="right" w:pos="9498"/>
        </w:tabs>
        <w:spacing w:after="0"/>
        <w:rPr>
          <w:rFonts w:cs="Arial"/>
          <w:lang w:val="en-US"/>
        </w:rPr>
      </w:pPr>
    </w:p>
    <w:p w14:paraId="3CC99A3C" w14:textId="77777777" w:rsidR="0076098A" w:rsidRPr="0076098A" w:rsidRDefault="0076098A" w:rsidP="0076098A">
      <w:pPr>
        <w:tabs>
          <w:tab w:val="right" w:pos="9498"/>
        </w:tabs>
        <w:spacing w:after="0"/>
        <w:rPr>
          <w:rFonts w:cs="Arial"/>
          <w:lang w:val="en-US"/>
        </w:rPr>
      </w:pPr>
      <w:r w:rsidRPr="0076098A">
        <w:rPr>
          <w:rFonts w:cs="Arial"/>
          <w:lang w:val="en-US"/>
        </w:rPr>
        <w:t>For data collection, cleaning, purification, analysis, classification and visualization, Python will be used with its respective libraries using collaborative platforms.</w:t>
      </w:r>
    </w:p>
    <w:p w14:paraId="1D2EB6AE" w14:textId="77777777" w:rsidR="0076098A" w:rsidRPr="0076098A" w:rsidRDefault="0076098A" w:rsidP="0076098A">
      <w:pPr>
        <w:tabs>
          <w:tab w:val="right" w:pos="9498"/>
        </w:tabs>
        <w:spacing w:after="0"/>
        <w:rPr>
          <w:rFonts w:cs="Arial"/>
          <w:lang w:val="en-US"/>
        </w:rPr>
      </w:pPr>
    </w:p>
    <w:p w14:paraId="2423049C" w14:textId="77777777" w:rsidR="0076098A" w:rsidRPr="0076098A" w:rsidRDefault="0076098A" w:rsidP="0076098A">
      <w:pPr>
        <w:tabs>
          <w:tab w:val="right" w:pos="9498"/>
        </w:tabs>
        <w:spacing w:after="0"/>
        <w:rPr>
          <w:rFonts w:cs="Arial"/>
          <w:lang w:val="en-US"/>
        </w:rPr>
      </w:pPr>
      <w:r w:rsidRPr="0076098A">
        <w:rPr>
          <w:rFonts w:cs="Arial"/>
          <w:lang w:val="en-US"/>
        </w:rPr>
        <w:t>What is expected from the research is a prototype that, using the text of the Bible, allows the use of tools to ask questions about the chronology of both events and characters and presents clear visualizations of what is required.</w:t>
      </w:r>
    </w:p>
    <w:p w14:paraId="6E748E84" w14:textId="77777777" w:rsidR="0076098A" w:rsidRPr="0076098A" w:rsidRDefault="0076098A" w:rsidP="0076098A">
      <w:pPr>
        <w:tabs>
          <w:tab w:val="right" w:pos="9498"/>
        </w:tabs>
        <w:spacing w:after="0"/>
        <w:rPr>
          <w:rFonts w:cs="Arial"/>
          <w:lang w:val="en-US"/>
        </w:rPr>
      </w:pPr>
      <w:r w:rsidRPr="0076098A">
        <w:rPr>
          <w:rFonts w:cs="Arial"/>
          <w:lang w:val="en-US"/>
        </w:rPr>
        <w:t xml:space="preserve"> </w:t>
      </w:r>
    </w:p>
    <w:p w14:paraId="088C407D" w14:textId="77777777" w:rsidR="0076098A" w:rsidRPr="0076098A" w:rsidRDefault="0076098A" w:rsidP="0076098A">
      <w:pPr>
        <w:tabs>
          <w:tab w:val="right" w:pos="9498"/>
        </w:tabs>
        <w:spacing w:after="0"/>
        <w:rPr>
          <w:rFonts w:cs="Arial"/>
          <w:lang w:val="en-US"/>
        </w:rPr>
      </w:pPr>
    </w:p>
    <w:p w14:paraId="0152818C" w14:textId="00781680" w:rsidR="0078634A" w:rsidRPr="00EF6DEC" w:rsidRDefault="0076098A" w:rsidP="0076098A">
      <w:pPr>
        <w:tabs>
          <w:tab w:val="right" w:pos="9498"/>
        </w:tabs>
        <w:spacing w:after="0"/>
        <w:rPr>
          <w:rFonts w:cs="Arial"/>
        </w:rPr>
      </w:pPr>
      <w:r w:rsidRPr="0076098A">
        <w:rPr>
          <w:rFonts w:cs="Arial"/>
          <w:lang w:val="en-US"/>
        </w:rPr>
        <w:t>Keywords: Natural Language Processing, NLP, Biblical Chronology, Google BERT, GitHub. Google Colab, Visualization, Power Bi, Bible, Python, spaCy</w:t>
      </w:r>
      <w:r w:rsidR="00350C4B">
        <w:rPr>
          <w:rFonts w:cs="Arial"/>
          <w:lang w:val="en-US"/>
        </w:rPr>
        <w:t>. Neo4j</w:t>
      </w:r>
      <w:r w:rsidR="0078634A" w:rsidRPr="00EF6DEC">
        <w:rPr>
          <w:rFonts w:cs="Arial"/>
        </w:rPr>
        <w:br w:type="page"/>
      </w:r>
    </w:p>
    <w:sdt>
      <w:sdtPr>
        <w:rPr>
          <w:b/>
          <w:bCs/>
          <w:iCs/>
        </w:rPr>
        <w:id w:val="538091932"/>
        <w:docPartObj>
          <w:docPartGallery w:val="Table of Contents"/>
          <w:docPartUnique/>
        </w:docPartObj>
      </w:sdtPr>
      <w:sdtEndPr>
        <w:rPr>
          <w:rFonts w:eastAsia="Calibri" w:cs="Times New Roman"/>
          <w:b w:val="0"/>
          <w:bCs w:val="0"/>
          <w:iCs w:val="0"/>
          <w:lang w:val="es-ES"/>
        </w:rPr>
      </w:sdtEndPr>
      <w:sdtContent>
        <w:p w14:paraId="679E160B" w14:textId="1F755671" w:rsidR="001E2DF9" w:rsidRPr="00EE4E26" w:rsidRDefault="00BA2D11" w:rsidP="00EE4E26">
          <w:pPr>
            <w:jc w:val="center"/>
            <w:rPr>
              <w:b/>
              <w:bCs/>
              <w:sz w:val="36"/>
              <w:szCs w:val="36"/>
            </w:rPr>
          </w:pPr>
          <w:r w:rsidRPr="00EE4E26">
            <w:rPr>
              <w:b/>
              <w:bCs/>
              <w:sz w:val="36"/>
              <w:szCs w:val="36"/>
            </w:rPr>
            <w:t xml:space="preserve">Índice de </w:t>
          </w:r>
          <w:r w:rsidR="001E2DF9" w:rsidRPr="00EE4E26">
            <w:rPr>
              <w:b/>
              <w:bCs/>
              <w:sz w:val="36"/>
              <w:szCs w:val="36"/>
            </w:rPr>
            <w:t>Contenido</w:t>
          </w:r>
        </w:p>
        <w:p w14:paraId="379D27D4" w14:textId="236E0B76" w:rsidR="00742E8A" w:rsidRDefault="00DE3F27">
          <w:pPr>
            <w:pStyle w:val="TDC1"/>
            <w:rPr>
              <w:rFonts w:asciiTheme="minorHAnsi" w:eastAsiaTheme="minorEastAsia" w:hAnsiTheme="minorHAnsi" w:cstheme="minorBidi"/>
              <w:noProof/>
              <w:kern w:val="2"/>
              <w:lang w:val="es-CO" w:eastAsia="es-CO"/>
              <w14:ligatures w14:val="standardContextual"/>
            </w:rPr>
          </w:pPr>
          <w:r w:rsidRPr="00EF6DEC">
            <w:rPr>
              <w:lang w:val="es-ES_tradnl"/>
            </w:rPr>
            <w:fldChar w:fldCharType="begin"/>
          </w:r>
          <w:r w:rsidRPr="00EF6DEC">
            <w:rPr>
              <w:lang w:val="es-ES_tradnl"/>
            </w:rPr>
            <w:instrText xml:space="preserve"> TOC \o "1-6" \h \z \u </w:instrText>
          </w:r>
          <w:r w:rsidRPr="00EF6DEC">
            <w:rPr>
              <w:lang w:val="es-ES_tradnl"/>
            </w:rPr>
            <w:fldChar w:fldCharType="separate"/>
          </w:r>
          <w:hyperlink w:anchor="_Toc159871858" w:history="1">
            <w:r w:rsidR="00742E8A" w:rsidRPr="00A70D10">
              <w:rPr>
                <w:rStyle w:val="Hipervnculo"/>
                <w:noProof/>
                <w:lang w:val="es-ES_tradnl" w:bidi="en-US"/>
              </w:rPr>
              <w:t>1. Introducción</w:t>
            </w:r>
            <w:r w:rsidR="00742E8A">
              <w:rPr>
                <w:noProof/>
                <w:webHidden/>
              </w:rPr>
              <w:tab/>
            </w:r>
            <w:r w:rsidR="00742E8A">
              <w:rPr>
                <w:noProof/>
                <w:webHidden/>
              </w:rPr>
              <w:fldChar w:fldCharType="begin"/>
            </w:r>
            <w:r w:rsidR="00742E8A">
              <w:rPr>
                <w:noProof/>
                <w:webHidden/>
              </w:rPr>
              <w:instrText xml:space="preserve"> PAGEREF _Toc159871858 \h </w:instrText>
            </w:r>
            <w:r w:rsidR="00742E8A">
              <w:rPr>
                <w:noProof/>
                <w:webHidden/>
              </w:rPr>
            </w:r>
            <w:r w:rsidR="00742E8A">
              <w:rPr>
                <w:noProof/>
                <w:webHidden/>
              </w:rPr>
              <w:fldChar w:fldCharType="separate"/>
            </w:r>
            <w:r w:rsidR="00AA2DF6">
              <w:rPr>
                <w:noProof/>
                <w:webHidden/>
              </w:rPr>
              <w:t>9</w:t>
            </w:r>
            <w:r w:rsidR="00742E8A">
              <w:rPr>
                <w:noProof/>
                <w:webHidden/>
              </w:rPr>
              <w:fldChar w:fldCharType="end"/>
            </w:r>
          </w:hyperlink>
        </w:p>
        <w:p w14:paraId="230DBF71" w14:textId="1B8C9534"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871859" w:history="1">
            <w:r w:rsidRPr="00A70D10">
              <w:rPr>
                <w:rStyle w:val="Hipervnculo"/>
                <w:noProof/>
              </w:rPr>
              <w:t>1.1 Justificación</w:t>
            </w:r>
            <w:r>
              <w:rPr>
                <w:noProof/>
                <w:webHidden/>
              </w:rPr>
              <w:tab/>
            </w:r>
            <w:r>
              <w:rPr>
                <w:noProof/>
                <w:webHidden/>
              </w:rPr>
              <w:fldChar w:fldCharType="begin"/>
            </w:r>
            <w:r>
              <w:rPr>
                <w:noProof/>
                <w:webHidden/>
              </w:rPr>
              <w:instrText xml:space="preserve"> PAGEREF _Toc159871859 \h </w:instrText>
            </w:r>
            <w:r>
              <w:rPr>
                <w:noProof/>
                <w:webHidden/>
              </w:rPr>
            </w:r>
            <w:r>
              <w:rPr>
                <w:noProof/>
                <w:webHidden/>
              </w:rPr>
              <w:fldChar w:fldCharType="separate"/>
            </w:r>
            <w:r w:rsidR="00AA2DF6">
              <w:rPr>
                <w:noProof/>
                <w:webHidden/>
              </w:rPr>
              <w:t>9</w:t>
            </w:r>
            <w:r>
              <w:rPr>
                <w:noProof/>
                <w:webHidden/>
              </w:rPr>
              <w:fldChar w:fldCharType="end"/>
            </w:r>
          </w:hyperlink>
        </w:p>
        <w:p w14:paraId="61761A34" w14:textId="1590E912"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871860" w:history="1">
            <w:r w:rsidRPr="00A70D10">
              <w:rPr>
                <w:rStyle w:val="Hipervnculo"/>
                <w:noProof/>
              </w:rPr>
              <w:t>1.2 Planteamiento del trabajo</w:t>
            </w:r>
            <w:r>
              <w:rPr>
                <w:noProof/>
                <w:webHidden/>
              </w:rPr>
              <w:tab/>
            </w:r>
            <w:r>
              <w:rPr>
                <w:noProof/>
                <w:webHidden/>
              </w:rPr>
              <w:fldChar w:fldCharType="begin"/>
            </w:r>
            <w:r>
              <w:rPr>
                <w:noProof/>
                <w:webHidden/>
              </w:rPr>
              <w:instrText xml:space="preserve"> PAGEREF _Toc159871860 \h </w:instrText>
            </w:r>
            <w:r>
              <w:rPr>
                <w:noProof/>
                <w:webHidden/>
              </w:rPr>
            </w:r>
            <w:r>
              <w:rPr>
                <w:noProof/>
                <w:webHidden/>
              </w:rPr>
              <w:fldChar w:fldCharType="separate"/>
            </w:r>
            <w:r w:rsidR="00AA2DF6">
              <w:rPr>
                <w:noProof/>
                <w:webHidden/>
              </w:rPr>
              <w:t>10</w:t>
            </w:r>
            <w:r>
              <w:rPr>
                <w:noProof/>
                <w:webHidden/>
              </w:rPr>
              <w:fldChar w:fldCharType="end"/>
            </w:r>
          </w:hyperlink>
        </w:p>
        <w:p w14:paraId="0AD83A06" w14:textId="7A506D3A"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871861" w:history="1">
            <w:r w:rsidRPr="00A70D10">
              <w:rPr>
                <w:rStyle w:val="Hipervnculo"/>
                <w:noProof/>
              </w:rPr>
              <w:t>1.3 Estructura de la memoria</w:t>
            </w:r>
            <w:r>
              <w:rPr>
                <w:noProof/>
                <w:webHidden/>
              </w:rPr>
              <w:tab/>
            </w:r>
            <w:r>
              <w:rPr>
                <w:noProof/>
                <w:webHidden/>
              </w:rPr>
              <w:fldChar w:fldCharType="begin"/>
            </w:r>
            <w:r>
              <w:rPr>
                <w:noProof/>
                <w:webHidden/>
              </w:rPr>
              <w:instrText xml:space="preserve"> PAGEREF _Toc159871861 \h </w:instrText>
            </w:r>
            <w:r>
              <w:rPr>
                <w:noProof/>
                <w:webHidden/>
              </w:rPr>
            </w:r>
            <w:r>
              <w:rPr>
                <w:noProof/>
                <w:webHidden/>
              </w:rPr>
              <w:fldChar w:fldCharType="separate"/>
            </w:r>
            <w:r w:rsidR="00AA2DF6">
              <w:rPr>
                <w:noProof/>
                <w:webHidden/>
              </w:rPr>
              <w:t>10</w:t>
            </w:r>
            <w:r>
              <w:rPr>
                <w:noProof/>
                <w:webHidden/>
              </w:rPr>
              <w:fldChar w:fldCharType="end"/>
            </w:r>
          </w:hyperlink>
        </w:p>
        <w:p w14:paraId="2436B8B2" w14:textId="6464CDA0" w:rsidR="00742E8A" w:rsidRDefault="00742E8A">
          <w:pPr>
            <w:pStyle w:val="TDC1"/>
            <w:rPr>
              <w:rFonts w:asciiTheme="minorHAnsi" w:eastAsiaTheme="minorEastAsia" w:hAnsiTheme="minorHAnsi" w:cstheme="minorBidi"/>
              <w:noProof/>
              <w:kern w:val="2"/>
              <w:lang w:val="es-CO" w:eastAsia="es-CO"/>
              <w14:ligatures w14:val="standardContextual"/>
            </w:rPr>
          </w:pPr>
          <w:hyperlink w:anchor="_Toc159871862" w:history="1">
            <w:r w:rsidRPr="00A70D10">
              <w:rPr>
                <w:rStyle w:val="Hipervnculo"/>
                <w:noProof/>
                <w:lang w:val="es-ES_tradnl" w:bidi="en-US"/>
              </w:rPr>
              <w:t>2. Contexto y estado del arte</w:t>
            </w:r>
            <w:r>
              <w:rPr>
                <w:noProof/>
                <w:webHidden/>
              </w:rPr>
              <w:tab/>
            </w:r>
            <w:r>
              <w:rPr>
                <w:noProof/>
                <w:webHidden/>
              </w:rPr>
              <w:fldChar w:fldCharType="begin"/>
            </w:r>
            <w:r>
              <w:rPr>
                <w:noProof/>
                <w:webHidden/>
              </w:rPr>
              <w:instrText xml:space="preserve"> PAGEREF _Toc159871862 \h </w:instrText>
            </w:r>
            <w:r>
              <w:rPr>
                <w:noProof/>
                <w:webHidden/>
              </w:rPr>
            </w:r>
            <w:r>
              <w:rPr>
                <w:noProof/>
                <w:webHidden/>
              </w:rPr>
              <w:fldChar w:fldCharType="separate"/>
            </w:r>
            <w:r w:rsidR="00AA2DF6">
              <w:rPr>
                <w:noProof/>
                <w:webHidden/>
              </w:rPr>
              <w:t>11</w:t>
            </w:r>
            <w:r>
              <w:rPr>
                <w:noProof/>
                <w:webHidden/>
              </w:rPr>
              <w:fldChar w:fldCharType="end"/>
            </w:r>
          </w:hyperlink>
        </w:p>
        <w:p w14:paraId="62584733" w14:textId="2502BC1F"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871863" w:history="1">
            <w:r w:rsidRPr="00A70D10">
              <w:rPr>
                <w:rStyle w:val="Hipervnculo"/>
                <w:noProof/>
                <w:lang w:bidi="en-US"/>
              </w:rPr>
              <w:t>2.1 Introducción al tema</w:t>
            </w:r>
            <w:r>
              <w:rPr>
                <w:noProof/>
                <w:webHidden/>
              </w:rPr>
              <w:tab/>
            </w:r>
            <w:r>
              <w:rPr>
                <w:noProof/>
                <w:webHidden/>
              </w:rPr>
              <w:fldChar w:fldCharType="begin"/>
            </w:r>
            <w:r>
              <w:rPr>
                <w:noProof/>
                <w:webHidden/>
              </w:rPr>
              <w:instrText xml:space="preserve"> PAGEREF _Toc159871863 \h </w:instrText>
            </w:r>
            <w:r>
              <w:rPr>
                <w:noProof/>
                <w:webHidden/>
              </w:rPr>
            </w:r>
            <w:r>
              <w:rPr>
                <w:noProof/>
                <w:webHidden/>
              </w:rPr>
              <w:fldChar w:fldCharType="separate"/>
            </w:r>
            <w:r w:rsidR="00AA2DF6">
              <w:rPr>
                <w:noProof/>
                <w:webHidden/>
              </w:rPr>
              <w:t>11</w:t>
            </w:r>
            <w:r>
              <w:rPr>
                <w:noProof/>
                <w:webHidden/>
              </w:rPr>
              <w:fldChar w:fldCharType="end"/>
            </w:r>
          </w:hyperlink>
        </w:p>
        <w:p w14:paraId="6FB054C1" w14:textId="5FAAC7F6"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871864" w:history="1">
            <w:r w:rsidRPr="00A70D10">
              <w:rPr>
                <w:rStyle w:val="Hipervnculo"/>
                <w:noProof/>
              </w:rPr>
              <w:t>2.2. Desarrollo (base teórica): antecedentes, estudios actuales, autores de referencia</w:t>
            </w:r>
            <w:r>
              <w:rPr>
                <w:noProof/>
                <w:webHidden/>
              </w:rPr>
              <w:tab/>
            </w:r>
            <w:r>
              <w:rPr>
                <w:noProof/>
                <w:webHidden/>
              </w:rPr>
              <w:fldChar w:fldCharType="begin"/>
            </w:r>
            <w:r>
              <w:rPr>
                <w:noProof/>
                <w:webHidden/>
              </w:rPr>
              <w:instrText xml:space="preserve"> PAGEREF _Toc159871864 \h </w:instrText>
            </w:r>
            <w:r>
              <w:rPr>
                <w:noProof/>
                <w:webHidden/>
              </w:rPr>
            </w:r>
            <w:r>
              <w:rPr>
                <w:noProof/>
                <w:webHidden/>
              </w:rPr>
              <w:fldChar w:fldCharType="separate"/>
            </w:r>
            <w:r w:rsidR="00AA2DF6">
              <w:rPr>
                <w:noProof/>
                <w:webHidden/>
              </w:rPr>
              <w:t>11</w:t>
            </w:r>
            <w:r>
              <w:rPr>
                <w:noProof/>
                <w:webHidden/>
              </w:rPr>
              <w:fldChar w:fldCharType="end"/>
            </w:r>
          </w:hyperlink>
        </w:p>
        <w:p w14:paraId="5AB05929" w14:textId="0CFB4721"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hyperlink w:anchor="_Toc159871865" w:history="1">
            <w:r w:rsidRPr="00A70D10">
              <w:rPr>
                <w:rStyle w:val="Hipervnculo"/>
                <w:noProof/>
              </w:rPr>
              <w:t>2.2.1 Análisis de Texto</w:t>
            </w:r>
            <w:r>
              <w:rPr>
                <w:noProof/>
                <w:webHidden/>
              </w:rPr>
              <w:tab/>
            </w:r>
            <w:r>
              <w:rPr>
                <w:noProof/>
                <w:webHidden/>
              </w:rPr>
              <w:fldChar w:fldCharType="begin"/>
            </w:r>
            <w:r>
              <w:rPr>
                <w:noProof/>
                <w:webHidden/>
              </w:rPr>
              <w:instrText xml:space="preserve"> PAGEREF _Toc159871865 \h </w:instrText>
            </w:r>
            <w:r>
              <w:rPr>
                <w:noProof/>
                <w:webHidden/>
              </w:rPr>
            </w:r>
            <w:r>
              <w:rPr>
                <w:noProof/>
                <w:webHidden/>
              </w:rPr>
              <w:fldChar w:fldCharType="separate"/>
            </w:r>
            <w:r w:rsidR="00AA2DF6">
              <w:rPr>
                <w:noProof/>
                <w:webHidden/>
              </w:rPr>
              <w:t>12</w:t>
            </w:r>
            <w:r>
              <w:rPr>
                <w:noProof/>
                <w:webHidden/>
              </w:rPr>
              <w:fldChar w:fldCharType="end"/>
            </w:r>
          </w:hyperlink>
        </w:p>
        <w:p w14:paraId="3A596D36" w14:textId="3E7602FD" w:rsidR="00742E8A" w:rsidRDefault="00742E8A">
          <w:pPr>
            <w:pStyle w:val="TDC3"/>
            <w:tabs>
              <w:tab w:val="right" w:leader="dot" w:pos="9059"/>
            </w:tabs>
            <w:rPr>
              <w:rFonts w:asciiTheme="minorHAnsi" w:eastAsiaTheme="minorEastAsia" w:hAnsiTheme="minorHAnsi" w:cstheme="minorBidi"/>
              <w:noProof/>
              <w:kern w:val="2"/>
              <w:lang w:val="es-CO" w:eastAsia="es-CO"/>
              <w14:ligatures w14:val="standardContextual"/>
            </w:rPr>
          </w:pPr>
          <w:hyperlink w:anchor="_Toc159871866" w:history="1">
            <w:r w:rsidRPr="00A70D10">
              <w:rPr>
                <w:rStyle w:val="Hipervnculo"/>
                <w:noProof/>
                <w:lang w:val="es-CO"/>
              </w:rPr>
              <w:t>2.2.2 NLP (Natural Lenguaje Processing)</w:t>
            </w:r>
            <w:r>
              <w:rPr>
                <w:noProof/>
                <w:webHidden/>
              </w:rPr>
              <w:tab/>
            </w:r>
            <w:r>
              <w:rPr>
                <w:noProof/>
                <w:webHidden/>
              </w:rPr>
              <w:fldChar w:fldCharType="begin"/>
            </w:r>
            <w:r>
              <w:rPr>
                <w:noProof/>
                <w:webHidden/>
              </w:rPr>
              <w:instrText xml:space="preserve"> PAGEREF _Toc159871866 \h </w:instrText>
            </w:r>
            <w:r>
              <w:rPr>
                <w:noProof/>
                <w:webHidden/>
              </w:rPr>
            </w:r>
            <w:r>
              <w:rPr>
                <w:noProof/>
                <w:webHidden/>
              </w:rPr>
              <w:fldChar w:fldCharType="separate"/>
            </w:r>
            <w:r w:rsidR="00AA2DF6">
              <w:rPr>
                <w:noProof/>
                <w:webHidden/>
              </w:rPr>
              <w:t>23</w:t>
            </w:r>
            <w:r>
              <w:rPr>
                <w:noProof/>
                <w:webHidden/>
              </w:rPr>
              <w:fldChar w:fldCharType="end"/>
            </w:r>
          </w:hyperlink>
        </w:p>
        <w:p w14:paraId="13BF7900" w14:textId="2A7DA527" w:rsidR="00742E8A" w:rsidRDefault="00742E8A" w:rsidP="00C17A19">
          <w:pPr>
            <w:pStyle w:val="TDC4"/>
            <w:rPr>
              <w:rFonts w:asciiTheme="minorHAnsi" w:eastAsiaTheme="minorEastAsia" w:hAnsiTheme="minorHAnsi" w:cstheme="minorBidi"/>
              <w:noProof/>
              <w:kern w:val="2"/>
              <w:lang w:val="es-CO" w:eastAsia="es-CO"/>
              <w14:ligatures w14:val="standardContextual"/>
            </w:rPr>
          </w:pPr>
          <w:hyperlink w:anchor="_Toc159871867" w:history="1">
            <w:r w:rsidRPr="00A70D10">
              <w:rPr>
                <w:rStyle w:val="Hipervnculo"/>
                <w:noProof/>
              </w:rPr>
              <w:t>2.2.2.1 Word Embedding</w:t>
            </w:r>
            <w:r>
              <w:rPr>
                <w:noProof/>
                <w:webHidden/>
              </w:rPr>
              <w:tab/>
            </w:r>
            <w:r>
              <w:rPr>
                <w:noProof/>
                <w:webHidden/>
              </w:rPr>
              <w:fldChar w:fldCharType="begin"/>
            </w:r>
            <w:r>
              <w:rPr>
                <w:noProof/>
                <w:webHidden/>
              </w:rPr>
              <w:instrText xml:space="preserve"> PAGEREF _Toc159871867 \h </w:instrText>
            </w:r>
            <w:r>
              <w:rPr>
                <w:noProof/>
                <w:webHidden/>
              </w:rPr>
            </w:r>
            <w:r>
              <w:rPr>
                <w:noProof/>
                <w:webHidden/>
              </w:rPr>
              <w:fldChar w:fldCharType="separate"/>
            </w:r>
            <w:r w:rsidR="00AA2DF6">
              <w:rPr>
                <w:noProof/>
                <w:webHidden/>
              </w:rPr>
              <w:t>25</w:t>
            </w:r>
            <w:r>
              <w:rPr>
                <w:noProof/>
                <w:webHidden/>
              </w:rPr>
              <w:fldChar w:fldCharType="end"/>
            </w:r>
          </w:hyperlink>
        </w:p>
        <w:p w14:paraId="3391BA4F" w14:textId="6ED5B6C3" w:rsidR="00742E8A" w:rsidRDefault="00742E8A" w:rsidP="00C17A19">
          <w:pPr>
            <w:pStyle w:val="TDC4"/>
            <w:rPr>
              <w:rFonts w:asciiTheme="minorHAnsi" w:eastAsiaTheme="minorEastAsia" w:hAnsiTheme="minorHAnsi" w:cstheme="minorBidi"/>
              <w:noProof/>
              <w:kern w:val="2"/>
              <w:lang w:val="es-CO" w:eastAsia="es-CO"/>
              <w14:ligatures w14:val="standardContextual"/>
            </w:rPr>
          </w:pPr>
          <w:hyperlink w:anchor="_Toc159871868" w:history="1">
            <w:r w:rsidRPr="00A70D10">
              <w:rPr>
                <w:rStyle w:val="Hipervnculo"/>
                <w:noProof/>
              </w:rPr>
              <w:t>2.2.2.2 Pruebas</w:t>
            </w:r>
            <w:r>
              <w:rPr>
                <w:noProof/>
                <w:webHidden/>
              </w:rPr>
              <w:tab/>
            </w:r>
            <w:r>
              <w:rPr>
                <w:noProof/>
                <w:webHidden/>
              </w:rPr>
              <w:fldChar w:fldCharType="begin"/>
            </w:r>
            <w:r>
              <w:rPr>
                <w:noProof/>
                <w:webHidden/>
              </w:rPr>
              <w:instrText xml:space="preserve"> PAGEREF _Toc159871868 \h </w:instrText>
            </w:r>
            <w:r>
              <w:rPr>
                <w:noProof/>
                <w:webHidden/>
              </w:rPr>
            </w:r>
            <w:r>
              <w:rPr>
                <w:noProof/>
                <w:webHidden/>
              </w:rPr>
              <w:fldChar w:fldCharType="separate"/>
            </w:r>
            <w:r w:rsidR="00AA2DF6">
              <w:rPr>
                <w:noProof/>
                <w:webHidden/>
              </w:rPr>
              <w:t>31</w:t>
            </w:r>
            <w:r>
              <w:rPr>
                <w:noProof/>
                <w:webHidden/>
              </w:rPr>
              <w:fldChar w:fldCharType="end"/>
            </w:r>
          </w:hyperlink>
        </w:p>
        <w:p w14:paraId="78A54336" w14:textId="53502666" w:rsidR="00742E8A" w:rsidRDefault="00742E8A" w:rsidP="00C17A19">
          <w:pPr>
            <w:pStyle w:val="TDC4"/>
            <w:rPr>
              <w:rFonts w:asciiTheme="minorHAnsi" w:eastAsiaTheme="minorEastAsia" w:hAnsiTheme="minorHAnsi" w:cstheme="minorBidi"/>
              <w:noProof/>
              <w:kern w:val="2"/>
              <w:lang w:val="es-CO" w:eastAsia="es-CO"/>
              <w14:ligatures w14:val="standardContextual"/>
            </w:rPr>
          </w:pPr>
          <w:hyperlink w:anchor="_Toc159871869" w:history="1">
            <w:r w:rsidRPr="00A70D10">
              <w:rPr>
                <w:rStyle w:val="Hipervnculo"/>
                <w:noProof/>
              </w:rPr>
              <w:t>2.2.2.3 Haciendo Predicciones</w:t>
            </w:r>
            <w:r>
              <w:rPr>
                <w:noProof/>
                <w:webHidden/>
              </w:rPr>
              <w:tab/>
            </w:r>
            <w:r>
              <w:rPr>
                <w:noProof/>
                <w:webHidden/>
              </w:rPr>
              <w:fldChar w:fldCharType="begin"/>
            </w:r>
            <w:r>
              <w:rPr>
                <w:noProof/>
                <w:webHidden/>
              </w:rPr>
              <w:instrText xml:space="preserve"> PAGEREF _Toc159871869 \h </w:instrText>
            </w:r>
            <w:r>
              <w:rPr>
                <w:noProof/>
                <w:webHidden/>
              </w:rPr>
            </w:r>
            <w:r>
              <w:rPr>
                <w:noProof/>
                <w:webHidden/>
              </w:rPr>
              <w:fldChar w:fldCharType="separate"/>
            </w:r>
            <w:r w:rsidR="00AA2DF6">
              <w:rPr>
                <w:noProof/>
                <w:webHidden/>
              </w:rPr>
              <w:t>31</w:t>
            </w:r>
            <w:r>
              <w:rPr>
                <w:noProof/>
                <w:webHidden/>
              </w:rPr>
              <w:fldChar w:fldCharType="end"/>
            </w:r>
          </w:hyperlink>
        </w:p>
        <w:p w14:paraId="771058A3" w14:textId="144C51E3" w:rsidR="00742E8A" w:rsidRDefault="00742E8A">
          <w:pPr>
            <w:pStyle w:val="TDC3"/>
            <w:tabs>
              <w:tab w:val="right" w:leader="dot" w:pos="9059"/>
            </w:tabs>
            <w:rPr>
              <w:rFonts w:asciiTheme="minorHAnsi" w:eastAsiaTheme="minorEastAsia" w:hAnsiTheme="minorHAnsi" w:cstheme="minorBidi"/>
              <w:noProof/>
              <w:kern w:val="2"/>
              <w:lang w:val="es-CO" w:eastAsia="es-CO"/>
              <w14:ligatures w14:val="standardContextual"/>
            </w:rPr>
          </w:pPr>
          <w:hyperlink w:anchor="_Toc159871870" w:history="1">
            <w:r w:rsidRPr="00A70D10">
              <w:rPr>
                <w:rStyle w:val="Hipervnculo"/>
                <w:noProof/>
                <w:lang w:val="en-US"/>
              </w:rPr>
              <w:t>2.2.3 Google BERT (Bidirectional Encoder Representations from Transformers) to</w:t>
            </w:r>
            <w:r>
              <w:rPr>
                <w:noProof/>
                <w:webHidden/>
              </w:rPr>
              <w:tab/>
            </w:r>
            <w:r>
              <w:rPr>
                <w:noProof/>
                <w:webHidden/>
              </w:rPr>
              <w:fldChar w:fldCharType="begin"/>
            </w:r>
            <w:r>
              <w:rPr>
                <w:noProof/>
                <w:webHidden/>
              </w:rPr>
              <w:instrText xml:space="preserve"> PAGEREF _Toc159871870 \h </w:instrText>
            </w:r>
            <w:r>
              <w:rPr>
                <w:noProof/>
                <w:webHidden/>
              </w:rPr>
            </w:r>
            <w:r>
              <w:rPr>
                <w:noProof/>
                <w:webHidden/>
              </w:rPr>
              <w:fldChar w:fldCharType="separate"/>
            </w:r>
            <w:r w:rsidR="00AA2DF6">
              <w:rPr>
                <w:noProof/>
                <w:webHidden/>
              </w:rPr>
              <w:t>32</w:t>
            </w:r>
            <w:r>
              <w:rPr>
                <w:noProof/>
                <w:webHidden/>
              </w:rPr>
              <w:fldChar w:fldCharType="end"/>
            </w:r>
          </w:hyperlink>
        </w:p>
        <w:p w14:paraId="49256651" w14:textId="2478BBC8" w:rsidR="00742E8A" w:rsidRDefault="00742E8A">
          <w:pPr>
            <w:pStyle w:val="TDC3"/>
            <w:tabs>
              <w:tab w:val="right" w:leader="dot" w:pos="9059"/>
            </w:tabs>
            <w:rPr>
              <w:rFonts w:asciiTheme="minorHAnsi" w:eastAsiaTheme="minorEastAsia" w:hAnsiTheme="minorHAnsi" w:cstheme="minorBidi"/>
              <w:noProof/>
              <w:kern w:val="2"/>
              <w:lang w:val="es-CO" w:eastAsia="es-CO"/>
              <w14:ligatures w14:val="standardContextual"/>
            </w:rPr>
          </w:pPr>
          <w:hyperlink w:anchor="_Toc159871871" w:history="1">
            <w:r w:rsidRPr="00A70D10">
              <w:rPr>
                <w:rStyle w:val="Hipervnculo"/>
                <w:rFonts w:eastAsiaTheme="minorHAnsi"/>
                <w:noProof/>
              </w:rPr>
              <w:t>2.2.5. Python</w:t>
            </w:r>
            <w:r>
              <w:rPr>
                <w:noProof/>
                <w:webHidden/>
              </w:rPr>
              <w:tab/>
            </w:r>
            <w:r>
              <w:rPr>
                <w:noProof/>
                <w:webHidden/>
              </w:rPr>
              <w:fldChar w:fldCharType="begin"/>
            </w:r>
            <w:r>
              <w:rPr>
                <w:noProof/>
                <w:webHidden/>
              </w:rPr>
              <w:instrText xml:space="preserve"> PAGEREF _Toc159871871 \h </w:instrText>
            </w:r>
            <w:r>
              <w:rPr>
                <w:noProof/>
                <w:webHidden/>
              </w:rPr>
            </w:r>
            <w:r>
              <w:rPr>
                <w:noProof/>
                <w:webHidden/>
              </w:rPr>
              <w:fldChar w:fldCharType="separate"/>
            </w:r>
            <w:r w:rsidR="00AA2DF6">
              <w:rPr>
                <w:noProof/>
                <w:webHidden/>
              </w:rPr>
              <w:t>33</w:t>
            </w:r>
            <w:r>
              <w:rPr>
                <w:noProof/>
                <w:webHidden/>
              </w:rPr>
              <w:fldChar w:fldCharType="end"/>
            </w:r>
          </w:hyperlink>
        </w:p>
        <w:p w14:paraId="3AD30A11" w14:textId="1A3ECA27" w:rsidR="00742E8A" w:rsidRDefault="00742E8A" w:rsidP="00C17A19">
          <w:pPr>
            <w:pStyle w:val="TDC4"/>
            <w:rPr>
              <w:rFonts w:asciiTheme="minorHAnsi" w:eastAsiaTheme="minorEastAsia" w:hAnsiTheme="minorHAnsi" w:cstheme="minorBidi"/>
              <w:noProof/>
              <w:kern w:val="2"/>
              <w:lang w:val="es-CO" w:eastAsia="es-CO"/>
              <w14:ligatures w14:val="standardContextual"/>
            </w:rPr>
          </w:pPr>
          <w:hyperlink w:anchor="_Toc159871872" w:history="1">
            <w:r w:rsidRPr="00A70D10">
              <w:rPr>
                <w:rStyle w:val="Hipervnculo"/>
                <w:noProof/>
              </w:rPr>
              <w:t>2.2.5.1 Análisis de Texto</w:t>
            </w:r>
            <w:r>
              <w:rPr>
                <w:noProof/>
                <w:webHidden/>
              </w:rPr>
              <w:tab/>
            </w:r>
            <w:r>
              <w:rPr>
                <w:noProof/>
                <w:webHidden/>
              </w:rPr>
              <w:fldChar w:fldCharType="begin"/>
            </w:r>
            <w:r>
              <w:rPr>
                <w:noProof/>
                <w:webHidden/>
              </w:rPr>
              <w:instrText xml:space="preserve"> PAGEREF _Toc159871872 \h </w:instrText>
            </w:r>
            <w:r>
              <w:rPr>
                <w:noProof/>
                <w:webHidden/>
              </w:rPr>
            </w:r>
            <w:r>
              <w:rPr>
                <w:noProof/>
                <w:webHidden/>
              </w:rPr>
              <w:fldChar w:fldCharType="separate"/>
            </w:r>
            <w:r w:rsidR="00AA2DF6">
              <w:rPr>
                <w:noProof/>
                <w:webHidden/>
              </w:rPr>
              <w:t>33</w:t>
            </w:r>
            <w:r>
              <w:rPr>
                <w:noProof/>
                <w:webHidden/>
              </w:rPr>
              <w:fldChar w:fldCharType="end"/>
            </w:r>
          </w:hyperlink>
        </w:p>
        <w:p w14:paraId="4D360372" w14:textId="6198DA95" w:rsidR="00742E8A" w:rsidRDefault="00742E8A" w:rsidP="00C17A19">
          <w:pPr>
            <w:pStyle w:val="TDC4"/>
            <w:rPr>
              <w:rFonts w:asciiTheme="minorHAnsi" w:eastAsiaTheme="minorEastAsia" w:hAnsiTheme="minorHAnsi" w:cstheme="minorBidi"/>
              <w:noProof/>
              <w:kern w:val="2"/>
              <w:lang w:val="es-CO" w:eastAsia="es-CO"/>
              <w14:ligatures w14:val="standardContextual"/>
            </w:rPr>
          </w:pPr>
          <w:hyperlink w:anchor="_Toc159871873" w:history="1">
            <w:r w:rsidRPr="00A70D10">
              <w:rPr>
                <w:rStyle w:val="Hipervnculo"/>
                <w:rFonts w:eastAsiaTheme="minorHAnsi"/>
                <w:noProof/>
              </w:rPr>
              <w:t xml:space="preserve">2.2.5.2 </w:t>
            </w:r>
            <w:r w:rsidRPr="00A70D10">
              <w:rPr>
                <w:rStyle w:val="Hipervnculo"/>
                <w:noProof/>
              </w:rPr>
              <w:t>Bibliotecas</w:t>
            </w:r>
            <w:r w:rsidRPr="00A70D10">
              <w:rPr>
                <w:rStyle w:val="Hipervnculo"/>
                <w:rFonts w:eastAsiaTheme="minorHAnsi"/>
                <w:noProof/>
              </w:rPr>
              <w:t xml:space="preserve"> Python</w:t>
            </w:r>
            <w:r>
              <w:rPr>
                <w:noProof/>
                <w:webHidden/>
              </w:rPr>
              <w:tab/>
            </w:r>
            <w:r>
              <w:rPr>
                <w:noProof/>
                <w:webHidden/>
              </w:rPr>
              <w:fldChar w:fldCharType="begin"/>
            </w:r>
            <w:r>
              <w:rPr>
                <w:noProof/>
                <w:webHidden/>
              </w:rPr>
              <w:instrText xml:space="preserve"> PAGEREF _Toc159871873 \h </w:instrText>
            </w:r>
            <w:r>
              <w:rPr>
                <w:noProof/>
                <w:webHidden/>
              </w:rPr>
            </w:r>
            <w:r>
              <w:rPr>
                <w:noProof/>
                <w:webHidden/>
              </w:rPr>
              <w:fldChar w:fldCharType="separate"/>
            </w:r>
            <w:r w:rsidR="00AA2DF6">
              <w:rPr>
                <w:noProof/>
                <w:webHidden/>
              </w:rPr>
              <w:t>35</w:t>
            </w:r>
            <w:r>
              <w:rPr>
                <w:noProof/>
                <w:webHidden/>
              </w:rPr>
              <w:fldChar w:fldCharType="end"/>
            </w:r>
          </w:hyperlink>
        </w:p>
        <w:p w14:paraId="2C2EFB04" w14:textId="500F7998" w:rsidR="00742E8A" w:rsidRDefault="00742E8A" w:rsidP="00C17A19">
          <w:pPr>
            <w:pStyle w:val="TDC4"/>
            <w:rPr>
              <w:rFonts w:asciiTheme="minorHAnsi" w:eastAsiaTheme="minorEastAsia" w:hAnsiTheme="minorHAnsi" w:cstheme="minorBidi"/>
              <w:noProof/>
              <w:kern w:val="2"/>
              <w:lang w:val="es-CO" w:eastAsia="es-CO"/>
              <w14:ligatures w14:val="standardContextual"/>
            </w:rPr>
          </w:pPr>
          <w:hyperlink w:anchor="_Toc159871874" w:history="1">
            <w:r w:rsidRPr="00A70D10">
              <w:rPr>
                <w:rStyle w:val="Hipervnculo"/>
                <w:rFonts w:eastAsiaTheme="minorHAnsi"/>
                <w:noProof/>
              </w:rPr>
              <w:t>2.2.5.</w:t>
            </w:r>
            <w:r w:rsidRPr="00A70D10">
              <w:rPr>
                <w:rStyle w:val="Hipervnculo"/>
                <w:noProof/>
              </w:rPr>
              <w:t>3 spaCy</w:t>
            </w:r>
            <w:r>
              <w:rPr>
                <w:noProof/>
                <w:webHidden/>
              </w:rPr>
              <w:tab/>
            </w:r>
            <w:r>
              <w:rPr>
                <w:noProof/>
                <w:webHidden/>
              </w:rPr>
              <w:fldChar w:fldCharType="begin"/>
            </w:r>
            <w:r>
              <w:rPr>
                <w:noProof/>
                <w:webHidden/>
              </w:rPr>
              <w:instrText xml:space="preserve"> PAGEREF _Toc159871874 \h </w:instrText>
            </w:r>
            <w:r>
              <w:rPr>
                <w:noProof/>
                <w:webHidden/>
              </w:rPr>
            </w:r>
            <w:r>
              <w:rPr>
                <w:noProof/>
                <w:webHidden/>
              </w:rPr>
              <w:fldChar w:fldCharType="separate"/>
            </w:r>
            <w:r w:rsidR="00AA2DF6">
              <w:rPr>
                <w:noProof/>
                <w:webHidden/>
              </w:rPr>
              <w:t>35</w:t>
            </w:r>
            <w:r>
              <w:rPr>
                <w:noProof/>
                <w:webHidden/>
              </w:rPr>
              <w:fldChar w:fldCharType="end"/>
            </w:r>
          </w:hyperlink>
        </w:p>
        <w:p w14:paraId="216090B0" w14:textId="4E9B638E" w:rsidR="00742E8A" w:rsidRPr="009745B6" w:rsidRDefault="00742E8A" w:rsidP="00C17A19">
          <w:pPr>
            <w:pStyle w:val="TDC5"/>
            <w:rPr>
              <w:kern w:val="2"/>
              <w:lang w:val="es-CO" w:eastAsia="es-CO"/>
              <w14:ligatures w14:val="standardContextual"/>
            </w:rPr>
          </w:pPr>
          <w:hyperlink w:anchor="_Toc159871875" w:history="1">
            <w:r w:rsidRPr="009745B6">
              <w:rPr>
                <w:rStyle w:val="Hipervnculo"/>
              </w:rPr>
              <w:t>2.2.5.3.1 Tokenización</w:t>
            </w:r>
            <w:r w:rsidRPr="009745B6">
              <w:rPr>
                <w:webHidden/>
              </w:rPr>
              <w:tab/>
            </w:r>
            <w:r w:rsidRPr="009745B6">
              <w:rPr>
                <w:webHidden/>
              </w:rPr>
              <w:fldChar w:fldCharType="begin"/>
            </w:r>
            <w:r w:rsidRPr="009745B6">
              <w:rPr>
                <w:webHidden/>
              </w:rPr>
              <w:instrText xml:space="preserve"> PAGEREF _Toc159871875 \h </w:instrText>
            </w:r>
            <w:r w:rsidRPr="009745B6">
              <w:rPr>
                <w:webHidden/>
              </w:rPr>
            </w:r>
            <w:r w:rsidRPr="009745B6">
              <w:rPr>
                <w:webHidden/>
              </w:rPr>
              <w:fldChar w:fldCharType="separate"/>
            </w:r>
            <w:r w:rsidR="00AA2DF6" w:rsidRPr="009745B6">
              <w:rPr>
                <w:webHidden/>
              </w:rPr>
              <w:t>36</w:t>
            </w:r>
            <w:r w:rsidRPr="009745B6">
              <w:rPr>
                <w:webHidden/>
              </w:rPr>
              <w:fldChar w:fldCharType="end"/>
            </w:r>
          </w:hyperlink>
        </w:p>
        <w:p w14:paraId="109B6750" w14:textId="544761DB" w:rsidR="00742E8A" w:rsidRDefault="00742E8A" w:rsidP="00C17A19">
          <w:pPr>
            <w:pStyle w:val="TDC5"/>
            <w:rPr>
              <w:kern w:val="2"/>
              <w:lang w:val="es-CO" w:eastAsia="es-CO"/>
              <w14:ligatures w14:val="standardContextual"/>
            </w:rPr>
          </w:pPr>
          <w:hyperlink w:anchor="_Toc159871876" w:history="1">
            <w:r w:rsidRPr="00A70D10">
              <w:rPr>
                <w:rStyle w:val="Hipervnculo"/>
              </w:rPr>
              <w:t>2.2.5.3.2 Lematización</w:t>
            </w:r>
            <w:r>
              <w:rPr>
                <w:webHidden/>
              </w:rPr>
              <w:tab/>
            </w:r>
            <w:r>
              <w:rPr>
                <w:webHidden/>
              </w:rPr>
              <w:fldChar w:fldCharType="begin"/>
            </w:r>
            <w:r>
              <w:rPr>
                <w:webHidden/>
              </w:rPr>
              <w:instrText xml:space="preserve"> PAGEREF _Toc159871876 \h </w:instrText>
            </w:r>
            <w:r>
              <w:rPr>
                <w:webHidden/>
              </w:rPr>
            </w:r>
            <w:r>
              <w:rPr>
                <w:webHidden/>
              </w:rPr>
              <w:fldChar w:fldCharType="separate"/>
            </w:r>
            <w:r w:rsidR="00AA2DF6">
              <w:rPr>
                <w:webHidden/>
              </w:rPr>
              <w:t>37</w:t>
            </w:r>
            <w:r>
              <w:rPr>
                <w:webHidden/>
              </w:rPr>
              <w:fldChar w:fldCharType="end"/>
            </w:r>
          </w:hyperlink>
        </w:p>
        <w:p w14:paraId="34D72475" w14:textId="5181EDA4" w:rsidR="00742E8A" w:rsidRDefault="00742E8A" w:rsidP="00C17A19">
          <w:pPr>
            <w:pStyle w:val="TDC5"/>
            <w:rPr>
              <w:kern w:val="2"/>
              <w:lang w:val="es-CO" w:eastAsia="es-CO"/>
              <w14:ligatures w14:val="standardContextual"/>
            </w:rPr>
          </w:pPr>
          <w:r w:rsidRPr="00A70D10">
            <w:rPr>
              <w:rStyle w:val="Hipervnculo"/>
            </w:rPr>
            <w:fldChar w:fldCharType="begin"/>
          </w:r>
          <w:r w:rsidRPr="00A70D10">
            <w:rPr>
              <w:rStyle w:val="Hipervnculo"/>
            </w:rPr>
            <w:instrText xml:space="preserve"> </w:instrText>
          </w:r>
          <w:r>
            <w:instrText>HYPERLINK \l "_Toc159871877"</w:instrText>
          </w:r>
          <w:r w:rsidRPr="00A70D10">
            <w:rPr>
              <w:rStyle w:val="Hipervnculo"/>
            </w:rPr>
            <w:instrText xml:space="preserve"> </w:instrText>
          </w:r>
          <w:r w:rsidRPr="00A70D10">
            <w:rPr>
              <w:rStyle w:val="Hipervnculo"/>
            </w:rPr>
          </w:r>
          <w:r w:rsidRPr="00A70D10">
            <w:rPr>
              <w:rStyle w:val="Hipervnculo"/>
            </w:rPr>
            <w:fldChar w:fldCharType="separate"/>
          </w:r>
          <w:r w:rsidRPr="00A70D10">
            <w:rPr>
              <w:rStyle w:val="Hipervnculo"/>
            </w:rPr>
            <w:t>2.2.5.3.3 Etiqueta</w:t>
          </w:r>
          <w:r>
            <w:rPr>
              <w:webHidden/>
            </w:rPr>
            <w:tab/>
          </w:r>
          <w:r>
            <w:rPr>
              <w:webHidden/>
            </w:rPr>
            <w:fldChar w:fldCharType="begin"/>
          </w:r>
          <w:r>
            <w:rPr>
              <w:webHidden/>
            </w:rPr>
            <w:instrText xml:space="preserve"> PAGEREF _Toc159871877 \h </w:instrText>
          </w:r>
          <w:r>
            <w:rPr>
              <w:webHidden/>
            </w:rPr>
          </w:r>
          <w:r>
            <w:rPr>
              <w:webHidden/>
            </w:rPr>
            <w:fldChar w:fldCharType="separate"/>
          </w:r>
          <w:ins w:id="15" w:author="david gonzalez cano" w:date="2024-02-26T22:11:00Z">
            <w:r w:rsidR="00AA2DF6">
              <w:rPr>
                <w:webHidden/>
              </w:rPr>
              <w:t>40</w:t>
            </w:r>
          </w:ins>
          <w:del w:id="16" w:author="david gonzalez cano" w:date="2024-02-26T22:11:00Z">
            <w:r w:rsidDel="00AA2DF6">
              <w:rPr>
                <w:webHidden/>
              </w:rPr>
              <w:delText>41</w:delText>
            </w:r>
          </w:del>
          <w:r>
            <w:rPr>
              <w:webHidden/>
            </w:rPr>
            <w:fldChar w:fldCharType="end"/>
          </w:r>
          <w:r w:rsidRPr="00A70D10">
            <w:rPr>
              <w:rStyle w:val="Hipervnculo"/>
            </w:rPr>
            <w:fldChar w:fldCharType="end"/>
          </w:r>
        </w:p>
        <w:p w14:paraId="3C9E5F6A" w14:textId="008699AE"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"_Toc159871878"</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2.2.4. Herramientas Colaborativas</w:t>
          </w:r>
          <w:r>
            <w:rPr>
              <w:noProof/>
              <w:webHidden/>
            </w:rPr>
            <w:tab/>
          </w:r>
          <w:r>
            <w:rPr>
              <w:noProof/>
              <w:webHidden/>
            </w:rPr>
            <w:fldChar w:fldCharType="begin"/>
          </w:r>
          <w:r>
            <w:rPr>
              <w:noProof/>
              <w:webHidden/>
            </w:rPr>
            <w:instrText xml:space="preserve"> PAGEREF _Toc159871878 \h </w:instrText>
          </w:r>
          <w:r>
            <w:rPr>
              <w:noProof/>
              <w:webHidden/>
            </w:rPr>
          </w:r>
          <w:r>
            <w:rPr>
              <w:noProof/>
              <w:webHidden/>
            </w:rPr>
            <w:fldChar w:fldCharType="separate"/>
          </w:r>
          <w:ins w:id="17" w:author="david gonzalez cano" w:date="2024-02-26T22:11:00Z">
            <w:r w:rsidR="00AA2DF6">
              <w:rPr>
                <w:noProof/>
                <w:webHidden/>
              </w:rPr>
              <w:t>50</w:t>
            </w:r>
          </w:ins>
          <w:del w:id="18" w:author="david gonzalez cano" w:date="2024-02-26T22:11:00Z">
            <w:r w:rsidDel="00AA2DF6">
              <w:rPr>
                <w:noProof/>
                <w:webHidden/>
              </w:rPr>
              <w:delText>52</w:delText>
            </w:r>
          </w:del>
          <w:r>
            <w:rPr>
              <w:noProof/>
              <w:webHidden/>
            </w:rPr>
            <w:fldChar w:fldCharType="end"/>
          </w:r>
          <w:r w:rsidRPr="00A70D10">
            <w:rPr>
              <w:rStyle w:val="Hipervnculo"/>
              <w:noProof/>
            </w:rPr>
            <w:fldChar w:fldCharType="end"/>
          </w:r>
        </w:p>
        <w:p w14:paraId="22BF4737" w14:textId="46C2474E" w:rsidR="00742E8A" w:rsidRDefault="00742E8A" w:rsidP="00C17A19">
          <w:pPr>
            <w:pStyle w:val="TDC4"/>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"_Toc159871879"</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2.2.4.1 GitHub</w:t>
          </w:r>
          <w:r>
            <w:rPr>
              <w:noProof/>
              <w:webHidden/>
            </w:rPr>
            <w:tab/>
          </w:r>
          <w:r>
            <w:rPr>
              <w:noProof/>
              <w:webHidden/>
            </w:rPr>
            <w:fldChar w:fldCharType="begin"/>
          </w:r>
          <w:r>
            <w:rPr>
              <w:noProof/>
              <w:webHidden/>
            </w:rPr>
            <w:instrText xml:space="preserve"> PAGEREF _Toc159871879 \h </w:instrText>
          </w:r>
          <w:r>
            <w:rPr>
              <w:noProof/>
              <w:webHidden/>
            </w:rPr>
          </w:r>
          <w:r>
            <w:rPr>
              <w:noProof/>
              <w:webHidden/>
            </w:rPr>
            <w:fldChar w:fldCharType="separate"/>
          </w:r>
          <w:ins w:id="19" w:author="david gonzalez cano" w:date="2024-02-26T22:11:00Z">
            <w:r w:rsidR="00AA2DF6">
              <w:rPr>
                <w:noProof/>
                <w:webHidden/>
              </w:rPr>
              <w:t>50</w:t>
            </w:r>
          </w:ins>
          <w:del w:id="20" w:author="david gonzalez cano" w:date="2024-02-26T22:11:00Z">
            <w:r w:rsidDel="00AA2DF6">
              <w:rPr>
                <w:noProof/>
                <w:webHidden/>
              </w:rPr>
              <w:delText>52</w:delText>
            </w:r>
          </w:del>
          <w:r>
            <w:rPr>
              <w:noProof/>
              <w:webHidden/>
            </w:rPr>
            <w:fldChar w:fldCharType="end"/>
          </w:r>
          <w:r w:rsidRPr="00A70D10">
            <w:rPr>
              <w:rStyle w:val="Hipervnculo"/>
              <w:noProof/>
            </w:rPr>
            <w:fldChar w:fldCharType="end"/>
          </w:r>
        </w:p>
        <w:p w14:paraId="1F1BDD6D" w14:textId="263663CA" w:rsidR="00742E8A" w:rsidRDefault="00742E8A" w:rsidP="00C17A19">
          <w:pPr>
            <w:pStyle w:val="TDC4"/>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"_Toc159871880"</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rFonts w:eastAsiaTheme="minorHAnsi"/>
              <w:i/>
              <w:noProof/>
            </w:rPr>
            <w:t xml:space="preserve">2.2.4.2 </w:t>
          </w:r>
          <w:r w:rsidRPr="00A70D10">
            <w:rPr>
              <w:rStyle w:val="Hipervnculo"/>
              <w:noProof/>
            </w:rPr>
            <w:t>Google</w:t>
          </w:r>
          <w:r w:rsidRPr="00A70D10">
            <w:rPr>
              <w:rStyle w:val="Hipervnculo"/>
              <w:rFonts w:eastAsiaTheme="minorHAnsi"/>
              <w:i/>
              <w:noProof/>
            </w:rPr>
            <w:t xml:space="preserve"> Colab</w:t>
          </w:r>
          <w:r>
            <w:rPr>
              <w:noProof/>
              <w:webHidden/>
            </w:rPr>
            <w:tab/>
          </w:r>
          <w:r>
            <w:rPr>
              <w:noProof/>
              <w:webHidden/>
            </w:rPr>
            <w:fldChar w:fldCharType="begin"/>
          </w:r>
          <w:r>
            <w:rPr>
              <w:noProof/>
              <w:webHidden/>
            </w:rPr>
            <w:instrText xml:space="preserve"> PAGEREF _Toc159871880 \h </w:instrText>
          </w:r>
          <w:r>
            <w:rPr>
              <w:noProof/>
              <w:webHidden/>
            </w:rPr>
          </w:r>
          <w:r>
            <w:rPr>
              <w:noProof/>
              <w:webHidden/>
            </w:rPr>
            <w:fldChar w:fldCharType="separate"/>
          </w:r>
          <w:ins w:id="21" w:author="david gonzalez cano" w:date="2024-02-26T22:11:00Z">
            <w:r w:rsidR="00AA2DF6">
              <w:rPr>
                <w:noProof/>
                <w:webHidden/>
              </w:rPr>
              <w:t>51</w:t>
            </w:r>
          </w:ins>
          <w:del w:id="22" w:author="david gonzalez cano" w:date="2024-02-26T22:11:00Z">
            <w:r w:rsidDel="00AA2DF6">
              <w:rPr>
                <w:noProof/>
                <w:webHidden/>
              </w:rPr>
              <w:delText>53</w:delText>
            </w:r>
          </w:del>
          <w:r>
            <w:rPr>
              <w:noProof/>
              <w:webHidden/>
            </w:rPr>
            <w:fldChar w:fldCharType="end"/>
          </w:r>
          <w:r w:rsidRPr="00A70D10">
            <w:rPr>
              <w:rStyle w:val="Hipervnculo"/>
              <w:noProof/>
            </w:rPr>
            <w:fldChar w:fldCharType="end"/>
          </w:r>
        </w:p>
        <w:p w14:paraId="0B0A6D47" w14:textId="0F9F0345"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"_Toc159871881"</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2.2.6. Dataset en base de Datos de Grafos (Neo4j)</w:t>
          </w:r>
          <w:r>
            <w:rPr>
              <w:noProof/>
              <w:webHidden/>
            </w:rPr>
            <w:tab/>
          </w:r>
          <w:r>
            <w:rPr>
              <w:noProof/>
              <w:webHidden/>
            </w:rPr>
            <w:fldChar w:fldCharType="begin"/>
          </w:r>
          <w:r>
            <w:rPr>
              <w:noProof/>
              <w:webHidden/>
            </w:rPr>
            <w:instrText xml:space="preserve"> PAGEREF _Toc159871881 \h </w:instrText>
          </w:r>
          <w:r>
            <w:rPr>
              <w:noProof/>
              <w:webHidden/>
            </w:rPr>
          </w:r>
          <w:r>
            <w:rPr>
              <w:noProof/>
              <w:webHidden/>
            </w:rPr>
            <w:fldChar w:fldCharType="separate"/>
          </w:r>
          <w:ins w:id="23" w:author="david gonzalez cano" w:date="2024-02-26T22:11:00Z">
            <w:r w:rsidR="00AA2DF6">
              <w:rPr>
                <w:noProof/>
                <w:webHidden/>
              </w:rPr>
              <w:t>52</w:t>
            </w:r>
          </w:ins>
          <w:del w:id="24" w:author="david gonzalez cano" w:date="2024-02-26T22:11:00Z">
            <w:r w:rsidDel="00AA2DF6">
              <w:rPr>
                <w:noProof/>
                <w:webHidden/>
              </w:rPr>
              <w:delText>54</w:delText>
            </w:r>
          </w:del>
          <w:r>
            <w:rPr>
              <w:noProof/>
              <w:webHidden/>
            </w:rPr>
            <w:fldChar w:fldCharType="end"/>
          </w:r>
          <w:r w:rsidRPr="00A70D10">
            <w:rPr>
              <w:rStyle w:val="Hipervnculo"/>
              <w:noProof/>
            </w:rPr>
            <w:fldChar w:fldCharType="end"/>
          </w:r>
        </w:p>
        <w:p w14:paraId="2A0EE5A1" w14:textId="624D1B19"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"_Toc159871882"</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2.2.7. La Biblia</w:t>
          </w:r>
          <w:r>
            <w:rPr>
              <w:noProof/>
              <w:webHidden/>
            </w:rPr>
            <w:tab/>
          </w:r>
          <w:r>
            <w:rPr>
              <w:noProof/>
              <w:webHidden/>
            </w:rPr>
            <w:fldChar w:fldCharType="begin"/>
          </w:r>
          <w:r>
            <w:rPr>
              <w:noProof/>
              <w:webHidden/>
            </w:rPr>
            <w:instrText xml:space="preserve"> PAGEREF _Toc159871882 \h </w:instrText>
          </w:r>
          <w:r>
            <w:rPr>
              <w:noProof/>
              <w:webHidden/>
            </w:rPr>
          </w:r>
          <w:r>
            <w:rPr>
              <w:noProof/>
              <w:webHidden/>
            </w:rPr>
            <w:fldChar w:fldCharType="separate"/>
          </w:r>
          <w:ins w:id="25" w:author="david gonzalez cano" w:date="2024-02-26T22:11:00Z">
            <w:r w:rsidR="00AA2DF6">
              <w:rPr>
                <w:noProof/>
                <w:webHidden/>
              </w:rPr>
              <w:t>57</w:t>
            </w:r>
          </w:ins>
          <w:del w:id="26" w:author="david gonzalez cano" w:date="2024-02-26T22:11:00Z">
            <w:r w:rsidDel="00AA2DF6">
              <w:rPr>
                <w:noProof/>
                <w:webHidden/>
              </w:rPr>
              <w:delText>59</w:delText>
            </w:r>
          </w:del>
          <w:r>
            <w:rPr>
              <w:noProof/>
              <w:webHidden/>
            </w:rPr>
            <w:fldChar w:fldCharType="end"/>
          </w:r>
          <w:r w:rsidRPr="00A70D10">
            <w:rPr>
              <w:rStyle w:val="Hipervnculo"/>
              <w:noProof/>
            </w:rPr>
            <w:fldChar w:fldCharType="end"/>
          </w:r>
        </w:p>
        <w:p w14:paraId="188C2B1B" w14:textId="43156E4A"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"_Toc159871883"</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2.3 Conclusiones (nexo de unión de lo investigado con el trabajo a realizar)</w:t>
          </w:r>
          <w:r>
            <w:rPr>
              <w:noProof/>
              <w:webHidden/>
            </w:rPr>
            <w:tab/>
          </w:r>
          <w:r>
            <w:rPr>
              <w:noProof/>
              <w:webHidden/>
            </w:rPr>
            <w:fldChar w:fldCharType="begin"/>
          </w:r>
          <w:r>
            <w:rPr>
              <w:noProof/>
              <w:webHidden/>
            </w:rPr>
            <w:instrText xml:space="preserve"> PAGEREF _Toc159871883 \h </w:instrText>
          </w:r>
          <w:r>
            <w:rPr>
              <w:noProof/>
              <w:webHidden/>
            </w:rPr>
          </w:r>
          <w:r>
            <w:rPr>
              <w:noProof/>
              <w:webHidden/>
            </w:rPr>
            <w:fldChar w:fldCharType="separate"/>
          </w:r>
          <w:ins w:id="27" w:author="david gonzalez cano" w:date="2024-02-26T22:11:00Z">
            <w:r w:rsidR="00AA2DF6">
              <w:rPr>
                <w:noProof/>
                <w:webHidden/>
              </w:rPr>
              <w:t>69</w:t>
            </w:r>
          </w:ins>
          <w:del w:id="28" w:author="david gonzalez cano" w:date="2024-02-26T22:11:00Z">
            <w:r w:rsidDel="00AA2DF6">
              <w:rPr>
                <w:noProof/>
                <w:webHidden/>
              </w:rPr>
              <w:delText>71</w:delText>
            </w:r>
          </w:del>
          <w:r>
            <w:rPr>
              <w:noProof/>
              <w:webHidden/>
            </w:rPr>
            <w:fldChar w:fldCharType="end"/>
          </w:r>
          <w:r w:rsidRPr="00A70D10">
            <w:rPr>
              <w:rStyle w:val="Hipervnculo"/>
              <w:noProof/>
            </w:rPr>
            <w:fldChar w:fldCharType="end"/>
          </w:r>
        </w:p>
        <w:p w14:paraId="545E6793" w14:textId="2834EF6A" w:rsidR="00742E8A" w:rsidRDefault="00742E8A">
          <w:pPr>
            <w:pStyle w:val="TDC1"/>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"_Toc159871884"</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s-ES_tradnl" w:bidi="en-US"/>
            </w:rPr>
            <w:t>3. Objetivos concretos y metodología de trabajo</w:t>
          </w:r>
          <w:r>
            <w:rPr>
              <w:noProof/>
              <w:webHidden/>
            </w:rPr>
            <w:tab/>
          </w:r>
          <w:r>
            <w:rPr>
              <w:noProof/>
              <w:webHidden/>
            </w:rPr>
            <w:fldChar w:fldCharType="begin"/>
          </w:r>
          <w:r>
            <w:rPr>
              <w:noProof/>
              <w:webHidden/>
            </w:rPr>
            <w:instrText xml:space="preserve"> PAGEREF _Toc159871884 \h </w:instrText>
          </w:r>
          <w:r>
            <w:rPr>
              <w:noProof/>
              <w:webHidden/>
            </w:rPr>
          </w:r>
          <w:r>
            <w:rPr>
              <w:noProof/>
              <w:webHidden/>
            </w:rPr>
            <w:fldChar w:fldCharType="separate"/>
          </w:r>
          <w:ins w:id="29" w:author="david gonzalez cano" w:date="2024-02-26T22:11:00Z">
            <w:r w:rsidR="00AA2DF6">
              <w:rPr>
                <w:noProof/>
                <w:webHidden/>
              </w:rPr>
              <w:t>69</w:t>
            </w:r>
          </w:ins>
          <w:del w:id="30" w:author="david gonzalez cano" w:date="2024-02-26T22:11:00Z">
            <w:r w:rsidDel="00AA2DF6">
              <w:rPr>
                <w:noProof/>
                <w:webHidden/>
              </w:rPr>
              <w:delText>71</w:delText>
            </w:r>
          </w:del>
          <w:r>
            <w:rPr>
              <w:noProof/>
              <w:webHidden/>
            </w:rPr>
            <w:fldChar w:fldCharType="end"/>
          </w:r>
          <w:r w:rsidRPr="00A70D10">
            <w:rPr>
              <w:rStyle w:val="Hipervnculo"/>
              <w:noProof/>
            </w:rPr>
            <w:fldChar w:fldCharType="end"/>
          </w:r>
        </w:p>
        <w:p w14:paraId="44B85828" w14:textId="11D189E1"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lastRenderedPageBreak/>
            <w:fldChar w:fldCharType="begin"/>
          </w:r>
          <w:r w:rsidRPr="00A70D10">
            <w:rPr>
              <w:rStyle w:val="Hipervnculo"/>
              <w:noProof/>
            </w:rPr>
            <w:instrText xml:space="preserve"> </w:instrText>
          </w:r>
          <w:r>
            <w:rPr>
              <w:noProof/>
            </w:rPr>
            <w:instrText>HYPERLINK \l "_Toc159871885"</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3.1. Objetivo general</w:t>
          </w:r>
          <w:r>
            <w:rPr>
              <w:noProof/>
              <w:webHidden/>
            </w:rPr>
            <w:tab/>
          </w:r>
          <w:r>
            <w:rPr>
              <w:noProof/>
              <w:webHidden/>
            </w:rPr>
            <w:fldChar w:fldCharType="begin"/>
          </w:r>
          <w:r>
            <w:rPr>
              <w:noProof/>
              <w:webHidden/>
            </w:rPr>
            <w:instrText xml:space="preserve"> PAGEREF _Toc159871885 \h </w:instrText>
          </w:r>
          <w:r>
            <w:rPr>
              <w:noProof/>
              <w:webHidden/>
            </w:rPr>
          </w:r>
          <w:r>
            <w:rPr>
              <w:noProof/>
              <w:webHidden/>
            </w:rPr>
            <w:fldChar w:fldCharType="separate"/>
          </w:r>
          <w:ins w:id="31" w:author="david gonzalez cano" w:date="2024-02-26T22:11:00Z">
            <w:r w:rsidR="00AA2DF6">
              <w:rPr>
                <w:noProof/>
                <w:webHidden/>
              </w:rPr>
              <w:t>69</w:t>
            </w:r>
          </w:ins>
          <w:del w:id="32" w:author="david gonzalez cano" w:date="2024-02-26T22:11:00Z">
            <w:r w:rsidDel="00AA2DF6">
              <w:rPr>
                <w:noProof/>
                <w:webHidden/>
              </w:rPr>
              <w:delText>71</w:delText>
            </w:r>
          </w:del>
          <w:r>
            <w:rPr>
              <w:noProof/>
              <w:webHidden/>
            </w:rPr>
            <w:fldChar w:fldCharType="end"/>
          </w:r>
          <w:r w:rsidRPr="00A70D10">
            <w:rPr>
              <w:rStyle w:val="Hipervnculo"/>
              <w:noProof/>
            </w:rPr>
            <w:fldChar w:fldCharType="end"/>
          </w:r>
        </w:p>
        <w:p w14:paraId="6F1AC3A1" w14:textId="2EA34472"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"_Toc159871886"</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3.2. Objetivos específicos</w:t>
          </w:r>
          <w:r>
            <w:rPr>
              <w:noProof/>
              <w:webHidden/>
            </w:rPr>
            <w:tab/>
          </w:r>
          <w:r>
            <w:rPr>
              <w:noProof/>
              <w:webHidden/>
            </w:rPr>
            <w:fldChar w:fldCharType="begin"/>
          </w:r>
          <w:r>
            <w:rPr>
              <w:noProof/>
              <w:webHidden/>
            </w:rPr>
            <w:instrText xml:space="preserve"> PAGEREF _Toc159871886 \h </w:instrText>
          </w:r>
          <w:r>
            <w:rPr>
              <w:noProof/>
              <w:webHidden/>
            </w:rPr>
          </w:r>
          <w:r>
            <w:rPr>
              <w:noProof/>
              <w:webHidden/>
            </w:rPr>
            <w:fldChar w:fldCharType="separate"/>
          </w:r>
          <w:ins w:id="33" w:author="david gonzalez cano" w:date="2024-02-26T22:11:00Z">
            <w:r w:rsidR="00AA2DF6">
              <w:rPr>
                <w:noProof/>
                <w:webHidden/>
              </w:rPr>
              <w:t>69</w:t>
            </w:r>
          </w:ins>
          <w:del w:id="34" w:author="david gonzalez cano" w:date="2024-02-26T22:11:00Z">
            <w:r w:rsidDel="00AA2DF6">
              <w:rPr>
                <w:noProof/>
                <w:webHidden/>
              </w:rPr>
              <w:delText>72</w:delText>
            </w:r>
          </w:del>
          <w:r>
            <w:rPr>
              <w:noProof/>
              <w:webHidden/>
            </w:rPr>
            <w:fldChar w:fldCharType="end"/>
          </w:r>
          <w:r w:rsidRPr="00A70D10">
            <w:rPr>
              <w:rStyle w:val="Hipervnculo"/>
              <w:noProof/>
            </w:rPr>
            <w:fldChar w:fldCharType="end"/>
          </w:r>
        </w:p>
        <w:p w14:paraId="70CFF42B" w14:textId="48859CBC" w:rsidR="00742E8A" w:rsidRDefault="00742E8A">
          <w:pPr>
            <w:pStyle w:val="TDC1"/>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"_Toc159871887"</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bidi="en-US"/>
            </w:rPr>
            <w:t>4. Desarrollo específico de la contribución</w:t>
          </w:r>
          <w:r>
            <w:rPr>
              <w:noProof/>
              <w:webHidden/>
            </w:rPr>
            <w:tab/>
          </w:r>
          <w:r>
            <w:rPr>
              <w:noProof/>
              <w:webHidden/>
            </w:rPr>
            <w:fldChar w:fldCharType="begin"/>
          </w:r>
          <w:r>
            <w:rPr>
              <w:noProof/>
              <w:webHidden/>
            </w:rPr>
            <w:instrText xml:space="preserve"> PAGEREF _Toc159871887 \h </w:instrText>
          </w:r>
          <w:r>
            <w:rPr>
              <w:noProof/>
              <w:webHidden/>
            </w:rPr>
          </w:r>
          <w:r>
            <w:rPr>
              <w:noProof/>
              <w:webHidden/>
            </w:rPr>
            <w:fldChar w:fldCharType="separate"/>
          </w:r>
          <w:ins w:id="35" w:author="david gonzalez cano" w:date="2024-02-26T22:11:00Z">
            <w:r w:rsidR="00AA2DF6">
              <w:rPr>
                <w:noProof/>
                <w:webHidden/>
              </w:rPr>
              <w:t>69</w:t>
            </w:r>
          </w:ins>
          <w:del w:id="36" w:author="david gonzalez cano" w:date="2024-02-26T22:11:00Z">
            <w:r w:rsidDel="00AA2DF6">
              <w:rPr>
                <w:noProof/>
                <w:webHidden/>
              </w:rPr>
              <w:delText>72</w:delText>
            </w:r>
          </w:del>
          <w:r>
            <w:rPr>
              <w:noProof/>
              <w:webHidden/>
            </w:rPr>
            <w:fldChar w:fldCharType="end"/>
          </w:r>
          <w:r w:rsidRPr="00A70D10">
            <w:rPr>
              <w:rStyle w:val="Hipervnculo"/>
              <w:noProof/>
            </w:rPr>
            <w:fldChar w:fldCharType="end"/>
          </w:r>
        </w:p>
        <w:p w14:paraId="74D6F90C" w14:textId="48DAB189" w:rsidR="00742E8A" w:rsidRDefault="00742E8A">
          <w:pPr>
            <w:pStyle w:val="TDC3"/>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"_Toc159871888"</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s-CO"/>
            </w:rPr>
            <w:t>4.1.1 Organización</w:t>
          </w:r>
          <w:r>
            <w:rPr>
              <w:noProof/>
              <w:webHidden/>
            </w:rPr>
            <w:tab/>
          </w:r>
          <w:r>
            <w:rPr>
              <w:noProof/>
              <w:webHidden/>
            </w:rPr>
            <w:fldChar w:fldCharType="begin"/>
          </w:r>
          <w:r>
            <w:rPr>
              <w:noProof/>
              <w:webHidden/>
            </w:rPr>
            <w:instrText xml:space="preserve"> PAGEREF _Toc159871888 \h </w:instrText>
          </w:r>
          <w:r>
            <w:rPr>
              <w:noProof/>
              <w:webHidden/>
            </w:rPr>
          </w:r>
          <w:r>
            <w:rPr>
              <w:noProof/>
              <w:webHidden/>
            </w:rPr>
            <w:fldChar w:fldCharType="separate"/>
          </w:r>
          <w:ins w:id="37" w:author="david gonzalez cano" w:date="2024-02-26T22:11:00Z">
            <w:r w:rsidR="00AA2DF6">
              <w:rPr>
                <w:noProof/>
                <w:webHidden/>
              </w:rPr>
              <w:t>70</w:t>
            </w:r>
          </w:ins>
          <w:del w:id="38" w:author="david gonzalez cano" w:date="2024-02-26T22:11:00Z">
            <w:r w:rsidDel="00AA2DF6">
              <w:rPr>
                <w:noProof/>
                <w:webHidden/>
              </w:rPr>
              <w:delText>72</w:delText>
            </w:r>
          </w:del>
          <w:r>
            <w:rPr>
              <w:noProof/>
              <w:webHidden/>
            </w:rPr>
            <w:fldChar w:fldCharType="end"/>
          </w:r>
          <w:r w:rsidRPr="00A70D10">
            <w:rPr>
              <w:rStyle w:val="Hipervnculo"/>
              <w:noProof/>
            </w:rPr>
            <w:fldChar w:fldCharType="end"/>
          </w:r>
        </w:p>
        <w:p w14:paraId="761D430F" w14:textId="08D9BB6D" w:rsidR="00742E8A" w:rsidRDefault="00742E8A" w:rsidP="00C17A19">
          <w:pPr>
            <w:pStyle w:val="TDC4"/>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"_Toc159871889"</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s-CO"/>
            </w:rPr>
            <w:t>4.1.1.1. Repositorio</w:t>
          </w:r>
          <w:r>
            <w:rPr>
              <w:noProof/>
              <w:webHidden/>
            </w:rPr>
            <w:tab/>
          </w:r>
          <w:r>
            <w:rPr>
              <w:noProof/>
              <w:webHidden/>
            </w:rPr>
            <w:fldChar w:fldCharType="begin"/>
          </w:r>
          <w:r>
            <w:rPr>
              <w:noProof/>
              <w:webHidden/>
            </w:rPr>
            <w:instrText xml:space="preserve"> PAGEREF _Toc159871889 \h </w:instrText>
          </w:r>
          <w:r>
            <w:rPr>
              <w:noProof/>
              <w:webHidden/>
            </w:rPr>
          </w:r>
          <w:r>
            <w:rPr>
              <w:noProof/>
              <w:webHidden/>
            </w:rPr>
            <w:fldChar w:fldCharType="separate"/>
          </w:r>
          <w:ins w:id="39" w:author="david gonzalez cano" w:date="2024-02-26T22:11:00Z">
            <w:r w:rsidR="00AA2DF6">
              <w:rPr>
                <w:noProof/>
                <w:webHidden/>
              </w:rPr>
              <w:t>70</w:t>
            </w:r>
          </w:ins>
          <w:del w:id="40" w:author="david gonzalez cano" w:date="2024-02-26T22:11:00Z">
            <w:r w:rsidDel="00AA2DF6">
              <w:rPr>
                <w:noProof/>
                <w:webHidden/>
              </w:rPr>
              <w:delText>72</w:delText>
            </w:r>
          </w:del>
          <w:r>
            <w:rPr>
              <w:noProof/>
              <w:webHidden/>
            </w:rPr>
            <w:fldChar w:fldCharType="end"/>
          </w:r>
          <w:r w:rsidRPr="00A70D10">
            <w:rPr>
              <w:rStyle w:val="Hipervnculo"/>
              <w:noProof/>
            </w:rPr>
            <w:fldChar w:fldCharType="end"/>
          </w:r>
        </w:p>
        <w:p w14:paraId="5BA28079" w14:textId="23F7F23B" w:rsidR="00742E8A" w:rsidRDefault="00742E8A" w:rsidP="00C17A19">
          <w:pPr>
            <w:pStyle w:val="TDC4"/>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"_Toc159871890"</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s-CO"/>
            </w:rPr>
            <w:t>4.1.1.2. Accesibilidad y uso de la nube.</w:t>
          </w:r>
          <w:r>
            <w:rPr>
              <w:noProof/>
              <w:webHidden/>
            </w:rPr>
            <w:tab/>
          </w:r>
          <w:r>
            <w:rPr>
              <w:noProof/>
              <w:webHidden/>
            </w:rPr>
            <w:fldChar w:fldCharType="begin"/>
          </w:r>
          <w:r>
            <w:rPr>
              <w:noProof/>
              <w:webHidden/>
            </w:rPr>
            <w:instrText xml:space="preserve"> PAGEREF _Toc159871890 \h </w:instrText>
          </w:r>
          <w:r>
            <w:rPr>
              <w:noProof/>
              <w:webHidden/>
            </w:rPr>
          </w:r>
          <w:r>
            <w:rPr>
              <w:noProof/>
              <w:webHidden/>
            </w:rPr>
            <w:fldChar w:fldCharType="separate"/>
          </w:r>
          <w:ins w:id="41" w:author="david gonzalez cano" w:date="2024-02-26T22:11:00Z">
            <w:r w:rsidR="00AA2DF6">
              <w:rPr>
                <w:noProof/>
                <w:webHidden/>
              </w:rPr>
              <w:t>70</w:t>
            </w:r>
          </w:ins>
          <w:del w:id="42" w:author="david gonzalez cano" w:date="2024-02-26T22:11:00Z">
            <w:r w:rsidDel="00AA2DF6">
              <w:rPr>
                <w:noProof/>
                <w:webHidden/>
              </w:rPr>
              <w:delText>73</w:delText>
            </w:r>
          </w:del>
          <w:r>
            <w:rPr>
              <w:noProof/>
              <w:webHidden/>
            </w:rPr>
            <w:fldChar w:fldCharType="end"/>
          </w:r>
          <w:r w:rsidRPr="00A70D10">
            <w:rPr>
              <w:rStyle w:val="Hipervnculo"/>
              <w:noProof/>
            </w:rPr>
            <w:fldChar w:fldCharType="end"/>
          </w:r>
        </w:p>
        <w:p w14:paraId="04277CB3" w14:textId="7A148CA9" w:rsidR="00742E8A" w:rsidRDefault="00742E8A" w:rsidP="00C17A19">
          <w:pPr>
            <w:pStyle w:val="TDC4"/>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"_Toc159871891"</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s-CO"/>
            </w:rPr>
            <w:t>4.1.1.3 Evaluación Datasets</w:t>
          </w:r>
          <w:r>
            <w:rPr>
              <w:noProof/>
              <w:webHidden/>
            </w:rPr>
            <w:tab/>
          </w:r>
          <w:r>
            <w:rPr>
              <w:noProof/>
              <w:webHidden/>
            </w:rPr>
            <w:fldChar w:fldCharType="begin"/>
          </w:r>
          <w:r>
            <w:rPr>
              <w:noProof/>
              <w:webHidden/>
            </w:rPr>
            <w:instrText xml:space="preserve"> PAGEREF _Toc159871891 \h </w:instrText>
          </w:r>
          <w:r>
            <w:rPr>
              <w:noProof/>
              <w:webHidden/>
            </w:rPr>
          </w:r>
          <w:r>
            <w:rPr>
              <w:noProof/>
              <w:webHidden/>
            </w:rPr>
            <w:fldChar w:fldCharType="separate"/>
          </w:r>
          <w:ins w:id="43" w:author="david gonzalez cano" w:date="2024-02-26T22:11:00Z">
            <w:r w:rsidR="00AA2DF6">
              <w:rPr>
                <w:noProof/>
                <w:webHidden/>
              </w:rPr>
              <w:t>71</w:t>
            </w:r>
          </w:ins>
          <w:del w:id="44" w:author="david gonzalez cano" w:date="2024-02-26T22:11:00Z">
            <w:r w:rsidDel="00AA2DF6">
              <w:rPr>
                <w:noProof/>
                <w:webHidden/>
              </w:rPr>
              <w:delText>73</w:delText>
            </w:r>
          </w:del>
          <w:r>
            <w:rPr>
              <w:noProof/>
              <w:webHidden/>
            </w:rPr>
            <w:fldChar w:fldCharType="end"/>
          </w:r>
          <w:r w:rsidRPr="00A70D10">
            <w:rPr>
              <w:rStyle w:val="Hipervnculo"/>
              <w:noProof/>
            </w:rPr>
            <w:fldChar w:fldCharType="end"/>
          </w:r>
        </w:p>
        <w:p w14:paraId="79E7913A" w14:textId="01651753" w:rsidR="00742E8A" w:rsidRDefault="00742E8A" w:rsidP="00C17A19">
          <w:pPr>
            <w:pStyle w:val="TDC4"/>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"_Toc159871892"</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s-CO"/>
            </w:rPr>
            <w:t>4.1.1.4. Dataset Ideal</w:t>
          </w:r>
          <w:r>
            <w:rPr>
              <w:noProof/>
              <w:webHidden/>
            </w:rPr>
            <w:tab/>
          </w:r>
          <w:r>
            <w:rPr>
              <w:noProof/>
              <w:webHidden/>
            </w:rPr>
            <w:fldChar w:fldCharType="begin"/>
          </w:r>
          <w:r>
            <w:rPr>
              <w:noProof/>
              <w:webHidden/>
            </w:rPr>
            <w:instrText xml:space="preserve"> PAGEREF _Toc159871892 \h </w:instrText>
          </w:r>
          <w:r>
            <w:rPr>
              <w:noProof/>
              <w:webHidden/>
            </w:rPr>
          </w:r>
          <w:r>
            <w:rPr>
              <w:noProof/>
              <w:webHidden/>
            </w:rPr>
            <w:fldChar w:fldCharType="separate"/>
          </w:r>
          <w:ins w:id="45" w:author="david gonzalez cano" w:date="2024-02-26T22:11:00Z">
            <w:r w:rsidR="00AA2DF6">
              <w:rPr>
                <w:noProof/>
                <w:webHidden/>
              </w:rPr>
              <w:t>72</w:t>
            </w:r>
          </w:ins>
          <w:del w:id="46" w:author="david gonzalez cano" w:date="2024-02-26T22:11:00Z">
            <w:r w:rsidDel="00AA2DF6">
              <w:rPr>
                <w:noProof/>
                <w:webHidden/>
              </w:rPr>
              <w:delText>75</w:delText>
            </w:r>
          </w:del>
          <w:r>
            <w:rPr>
              <w:noProof/>
              <w:webHidden/>
            </w:rPr>
            <w:fldChar w:fldCharType="end"/>
          </w:r>
          <w:r w:rsidRPr="00A70D10">
            <w:rPr>
              <w:rStyle w:val="Hipervnculo"/>
              <w:noProof/>
            </w:rPr>
            <w:fldChar w:fldCharType="end"/>
          </w:r>
        </w:p>
        <w:p w14:paraId="43BB52BC" w14:textId="1E3C7C3C"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"_Toc159871893"</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bidi="en-US"/>
            </w:rPr>
            <w:t xml:space="preserve">4.1. </w:t>
          </w:r>
          <w:r w:rsidRPr="00A70D10">
            <w:rPr>
              <w:rStyle w:val="Hipervnculo"/>
              <w:noProof/>
              <w:lang w:val="es-CO"/>
            </w:rPr>
            <w:t>Descripción piloto experimental</w:t>
          </w:r>
          <w:r>
            <w:rPr>
              <w:noProof/>
              <w:webHidden/>
            </w:rPr>
            <w:tab/>
          </w:r>
          <w:r>
            <w:rPr>
              <w:noProof/>
              <w:webHidden/>
            </w:rPr>
            <w:fldChar w:fldCharType="begin"/>
          </w:r>
          <w:r>
            <w:rPr>
              <w:noProof/>
              <w:webHidden/>
            </w:rPr>
            <w:instrText xml:space="preserve"> PAGEREF _Toc159871893 \h </w:instrText>
          </w:r>
          <w:r>
            <w:rPr>
              <w:noProof/>
              <w:webHidden/>
            </w:rPr>
          </w:r>
          <w:r>
            <w:rPr>
              <w:noProof/>
              <w:webHidden/>
            </w:rPr>
            <w:fldChar w:fldCharType="separate"/>
          </w:r>
          <w:ins w:id="47" w:author="david gonzalez cano" w:date="2024-02-26T22:11:00Z">
            <w:r w:rsidR="00AA2DF6">
              <w:rPr>
                <w:noProof/>
                <w:webHidden/>
              </w:rPr>
              <w:t>78</w:t>
            </w:r>
          </w:ins>
          <w:del w:id="48" w:author="david gonzalez cano" w:date="2024-02-26T22:11:00Z">
            <w:r w:rsidDel="00AA2DF6">
              <w:rPr>
                <w:noProof/>
                <w:webHidden/>
              </w:rPr>
              <w:delText>81</w:delText>
            </w:r>
          </w:del>
          <w:r>
            <w:rPr>
              <w:noProof/>
              <w:webHidden/>
            </w:rPr>
            <w:fldChar w:fldCharType="end"/>
          </w:r>
          <w:r w:rsidRPr="00A70D10">
            <w:rPr>
              <w:rStyle w:val="Hipervnculo"/>
              <w:noProof/>
            </w:rPr>
            <w:fldChar w:fldCharType="end"/>
          </w:r>
        </w:p>
        <w:p w14:paraId="0461C919" w14:textId="1176BC4E" w:rsidR="00742E8A" w:rsidRDefault="00742E8A">
          <w:pPr>
            <w:pStyle w:val="TDC3"/>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"_Toc159871894"</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4.1.3 Participación y técnicas de evaluación</w:t>
          </w:r>
          <w:r w:rsidRPr="00A70D10">
            <w:rPr>
              <w:rStyle w:val="Hipervnculo"/>
              <w:noProof/>
              <w:lang w:val="es-CO"/>
            </w:rPr>
            <w:t>.</w:t>
          </w:r>
          <w:r>
            <w:rPr>
              <w:noProof/>
              <w:webHidden/>
            </w:rPr>
            <w:tab/>
          </w:r>
          <w:r>
            <w:rPr>
              <w:noProof/>
              <w:webHidden/>
            </w:rPr>
            <w:fldChar w:fldCharType="begin"/>
          </w:r>
          <w:r>
            <w:rPr>
              <w:noProof/>
              <w:webHidden/>
            </w:rPr>
            <w:instrText xml:space="preserve"> PAGEREF _Toc159871894 \h </w:instrText>
          </w:r>
          <w:r>
            <w:rPr>
              <w:noProof/>
              <w:webHidden/>
            </w:rPr>
          </w:r>
          <w:r>
            <w:rPr>
              <w:noProof/>
              <w:webHidden/>
            </w:rPr>
            <w:fldChar w:fldCharType="separate"/>
          </w:r>
          <w:ins w:id="49" w:author="david gonzalez cano" w:date="2024-02-26T22:11:00Z">
            <w:r w:rsidR="00AA2DF6">
              <w:rPr>
                <w:noProof/>
                <w:webHidden/>
              </w:rPr>
              <w:t>79</w:t>
            </w:r>
          </w:ins>
          <w:del w:id="50" w:author="david gonzalez cano" w:date="2024-02-26T22:11:00Z">
            <w:r w:rsidDel="00AA2DF6">
              <w:rPr>
                <w:noProof/>
                <w:webHidden/>
              </w:rPr>
              <w:delText>82</w:delText>
            </w:r>
          </w:del>
          <w:r>
            <w:rPr>
              <w:noProof/>
              <w:webHidden/>
            </w:rPr>
            <w:fldChar w:fldCharType="end"/>
          </w:r>
          <w:r w:rsidRPr="00A70D10">
            <w:rPr>
              <w:rStyle w:val="Hipervnculo"/>
              <w:noProof/>
            </w:rPr>
            <w:fldChar w:fldCharType="end"/>
          </w:r>
        </w:p>
        <w:p w14:paraId="366C6C8B" w14:textId="1322A54A" w:rsidR="00742E8A" w:rsidRDefault="00742E8A">
          <w:pPr>
            <w:pStyle w:val="TDC3"/>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"_Toc159871895"</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s-CO"/>
            </w:rPr>
            <w:t>4.1.4. Cómo transcurrió el experimento.</w:t>
          </w:r>
          <w:r>
            <w:rPr>
              <w:noProof/>
              <w:webHidden/>
            </w:rPr>
            <w:tab/>
          </w:r>
          <w:r>
            <w:rPr>
              <w:noProof/>
              <w:webHidden/>
            </w:rPr>
            <w:fldChar w:fldCharType="begin"/>
          </w:r>
          <w:r>
            <w:rPr>
              <w:noProof/>
              <w:webHidden/>
            </w:rPr>
            <w:instrText xml:space="preserve"> PAGEREF _Toc159871895 \h </w:instrText>
          </w:r>
          <w:r>
            <w:rPr>
              <w:noProof/>
              <w:webHidden/>
            </w:rPr>
          </w:r>
          <w:r>
            <w:rPr>
              <w:noProof/>
              <w:webHidden/>
            </w:rPr>
            <w:fldChar w:fldCharType="separate"/>
          </w:r>
          <w:ins w:id="51" w:author="david gonzalez cano" w:date="2024-02-26T22:11:00Z">
            <w:r w:rsidR="00AA2DF6">
              <w:rPr>
                <w:noProof/>
                <w:webHidden/>
              </w:rPr>
              <w:t>79</w:t>
            </w:r>
          </w:ins>
          <w:del w:id="52" w:author="david gonzalez cano" w:date="2024-02-26T22:11:00Z">
            <w:r w:rsidDel="00AA2DF6">
              <w:rPr>
                <w:noProof/>
                <w:webHidden/>
              </w:rPr>
              <w:delText>82</w:delText>
            </w:r>
          </w:del>
          <w:r>
            <w:rPr>
              <w:noProof/>
              <w:webHidden/>
            </w:rPr>
            <w:fldChar w:fldCharType="end"/>
          </w:r>
          <w:r w:rsidRPr="00A70D10">
            <w:rPr>
              <w:rStyle w:val="Hipervnculo"/>
              <w:noProof/>
            </w:rPr>
            <w:fldChar w:fldCharType="end"/>
          </w:r>
        </w:p>
        <w:p w14:paraId="788CEDA1" w14:textId="332BB268"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"_Toc159871896"</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s-CO"/>
            </w:rPr>
            <w:t>4.2 Descripción de los resultados</w:t>
          </w:r>
          <w:r>
            <w:rPr>
              <w:noProof/>
              <w:webHidden/>
            </w:rPr>
            <w:tab/>
          </w:r>
          <w:r>
            <w:rPr>
              <w:noProof/>
              <w:webHidden/>
            </w:rPr>
            <w:fldChar w:fldCharType="begin"/>
          </w:r>
          <w:r>
            <w:rPr>
              <w:noProof/>
              <w:webHidden/>
            </w:rPr>
            <w:instrText xml:space="preserve"> PAGEREF _Toc159871896 \h </w:instrText>
          </w:r>
          <w:r>
            <w:rPr>
              <w:noProof/>
              <w:webHidden/>
            </w:rPr>
          </w:r>
          <w:r>
            <w:rPr>
              <w:noProof/>
              <w:webHidden/>
            </w:rPr>
            <w:fldChar w:fldCharType="separate"/>
          </w:r>
          <w:ins w:id="53" w:author="david gonzalez cano" w:date="2024-02-26T22:11:00Z">
            <w:r w:rsidR="00AA2DF6">
              <w:rPr>
                <w:noProof/>
                <w:webHidden/>
              </w:rPr>
              <w:t>80</w:t>
            </w:r>
          </w:ins>
          <w:del w:id="54" w:author="david gonzalez cano" w:date="2024-02-26T22:11:00Z">
            <w:r w:rsidDel="00AA2DF6">
              <w:rPr>
                <w:noProof/>
                <w:webHidden/>
              </w:rPr>
              <w:delText>83</w:delText>
            </w:r>
          </w:del>
          <w:r>
            <w:rPr>
              <w:noProof/>
              <w:webHidden/>
            </w:rPr>
            <w:fldChar w:fldCharType="end"/>
          </w:r>
          <w:r w:rsidRPr="00A70D10">
            <w:rPr>
              <w:rStyle w:val="Hipervnculo"/>
              <w:noProof/>
            </w:rPr>
            <w:fldChar w:fldCharType="end"/>
          </w:r>
        </w:p>
        <w:p w14:paraId="51853139" w14:textId="2E68098D"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"_Toc159871897"</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s-CO"/>
            </w:rPr>
            <w:t>4.3. Discusión</w:t>
          </w:r>
          <w:r>
            <w:rPr>
              <w:noProof/>
              <w:webHidden/>
            </w:rPr>
            <w:tab/>
          </w:r>
          <w:r>
            <w:rPr>
              <w:noProof/>
              <w:webHidden/>
            </w:rPr>
            <w:fldChar w:fldCharType="begin"/>
          </w:r>
          <w:r>
            <w:rPr>
              <w:noProof/>
              <w:webHidden/>
            </w:rPr>
            <w:instrText xml:space="preserve"> PAGEREF _Toc159871897 \h </w:instrText>
          </w:r>
          <w:r>
            <w:rPr>
              <w:noProof/>
              <w:webHidden/>
            </w:rPr>
          </w:r>
          <w:r>
            <w:rPr>
              <w:noProof/>
              <w:webHidden/>
            </w:rPr>
            <w:fldChar w:fldCharType="separate"/>
          </w:r>
          <w:ins w:id="55" w:author="david gonzalez cano" w:date="2024-02-26T22:11:00Z">
            <w:r w:rsidR="00AA2DF6">
              <w:rPr>
                <w:noProof/>
                <w:webHidden/>
              </w:rPr>
              <w:t>82</w:t>
            </w:r>
          </w:ins>
          <w:del w:id="56" w:author="david gonzalez cano" w:date="2024-02-26T22:11:00Z">
            <w:r w:rsidDel="00AA2DF6">
              <w:rPr>
                <w:noProof/>
                <w:webHidden/>
              </w:rPr>
              <w:delText>85</w:delText>
            </w:r>
          </w:del>
          <w:r>
            <w:rPr>
              <w:noProof/>
              <w:webHidden/>
            </w:rPr>
            <w:fldChar w:fldCharType="end"/>
          </w:r>
          <w:r w:rsidRPr="00A70D10">
            <w:rPr>
              <w:rStyle w:val="Hipervnculo"/>
              <w:noProof/>
            </w:rPr>
            <w:fldChar w:fldCharType="end"/>
          </w:r>
        </w:p>
        <w:p w14:paraId="7DBE3BBC" w14:textId="6843262C" w:rsidR="00742E8A" w:rsidRDefault="00742E8A">
          <w:pPr>
            <w:pStyle w:val="TDC1"/>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"_Toc159871898"</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bidi="en-US"/>
            </w:rPr>
            <w:t>5. Conclusiones y trabajo futuro</w:t>
          </w:r>
          <w:r>
            <w:rPr>
              <w:noProof/>
              <w:webHidden/>
            </w:rPr>
            <w:tab/>
          </w:r>
          <w:r>
            <w:rPr>
              <w:noProof/>
              <w:webHidden/>
            </w:rPr>
            <w:fldChar w:fldCharType="begin"/>
          </w:r>
          <w:r>
            <w:rPr>
              <w:noProof/>
              <w:webHidden/>
            </w:rPr>
            <w:instrText xml:space="preserve"> PAGEREF _Toc159871898 \h </w:instrText>
          </w:r>
          <w:r>
            <w:rPr>
              <w:noProof/>
              <w:webHidden/>
            </w:rPr>
          </w:r>
          <w:r>
            <w:rPr>
              <w:noProof/>
              <w:webHidden/>
            </w:rPr>
            <w:fldChar w:fldCharType="separate"/>
          </w:r>
          <w:ins w:id="57" w:author="david gonzalez cano" w:date="2024-02-26T22:11:00Z">
            <w:r w:rsidR="00AA2DF6">
              <w:rPr>
                <w:noProof/>
                <w:webHidden/>
              </w:rPr>
              <w:t>83</w:t>
            </w:r>
          </w:ins>
          <w:del w:id="58" w:author="david gonzalez cano" w:date="2024-02-26T22:11:00Z">
            <w:r w:rsidDel="00AA2DF6">
              <w:rPr>
                <w:noProof/>
                <w:webHidden/>
              </w:rPr>
              <w:delText>86</w:delText>
            </w:r>
          </w:del>
          <w:r>
            <w:rPr>
              <w:noProof/>
              <w:webHidden/>
            </w:rPr>
            <w:fldChar w:fldCharType="end"/>
          </w:r>
          <w:r w:rsidRPr="00A70D10">
            <w:rPr>
              <w:rStyle w:val="Hipervnculo"/>
              <w:noProof/>
            </w:rPr>
            <w:fldChar w:fldCharType="end"/>
          </w:r>
        </w:p>
        <w:p w14:paraId="060687F2" w14:textId="731C542A"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"_Toc159871899"</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rFonts w:eastAsia="Times New Roman"/>
              <w:noProof/>
              <w:lang w:eastAsia="es-ES"/>
            </w:rPr>
            <w:t>5.1. Conclusiones</w:t>
          </w:r>
          <w:r>
            <w:rPr>
              <w:noProof/>
              <w:webHidden/>
            </w:rPr>
            <w:tab/>
          </w:r>
          <w:r>
            <w:rPr>
              <w:noProof/>
              <w:webHidden/>
            </w:rPr>
            <w:fldChar w:fldCharType="begin"/>
          </w:r>
          <w:r>
            <w:rPr>
              <w:noProof/>
              <w:webHidden/>
            </w:rPr>
            <w:instrText xml:space="preserve"> PAGEREF _Toc159871899 \h </w:instrText>
          </w:r>
          <w:r>
            <w:rPr>
              <w:noProof/>
              <w:webHidden/>
            </w:rPr>
          </w:r>
          <w:r>
            <w:rPr>
              <w:noProof/>
              <w:webHidden/>
            </w:rPr>
            <w:fldChar w:fldCharType="separate"/>
          </w:r>
          <w:ins w:id="59" w:author="david gonzalez cano" w:date="2024-02-26T22:11:00Z">
            <w:r w:rsidR="00AA2DF6">
              <w:rPr>
                <w:noProof/>
                <w:webHidden/>
              </w:rPr>
              <w:t>83</w:t>
            </w:r>
          </w:ins>
          <w:del w:id="60" w:author="david gonzalez cano" w:date="2024-02-26T22:11:00Z">
            <w:r w:rsidDel="00AA2DF6">
              <w:rPr>
                <w:noProof/>
                <w:webHidden/>
              </w:rPr>
              <w:delText>86</w:delText>
            </w:r>
          </w:del>
          <w:r>
            <w:rPr>
              <w:noProof/>
              <w:webHidden/>
            </w:rPr>
            <w:fldChar w:fldCharType="end"/>
          </w:r>
          <w:r w:rsidRPr="00A70D10">
            <w:rPr>
              <w:rStyle w:val="Hipervnculo"/>
              <w:noProof/>
            </w:rPr>
            <w:fldChar w:fldCharType="end"/>
          </w:r>
        </w:p>
        <w:p w14:paraId="439A1113" w14:textId="20D5C040"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"_Toc159871900"</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rFonts w:eastAsia="Times New Roman"/>
              <w:noProof/>
              <w:lang w:eastAsia="es-ES"/>
            </w:rPr>
            <w:t>5.2. Líneas de trabajo futuro</w:t>
          </w:r>
          <w:r>
            <w:rPr>
              <w:noProof/>
              <w:webHidden/>
            </w:rPr>
            <w:tab/>
          </w:r>
          <w:r>
            <w:rPr>
              <w:noProof/>
              <w:webHidden/>
            </w:rPr>
            <w:fldChar w:fldCharType="begin"/>
          </w:r>
          <w:r>
            <w:rPr>
              <w:noProof/>
              <w:webHidden/>
            </w:rPr>
            <w:instrText xml:space="preserve"> PAGEREF _Toc159871900 \h </w:instrText>
          </w:r>
          <w:r>
            <w:rPr>
              <w:noProof/>
              <w:webHidden/>
            </w:rPr>
          </w:r>
          <w:r>
            <w:rPr>
              <w:noProof/>
              <w:webHidden/>
            </w:rPr>
            <w:fldChar w:fldCharType="separate"/>
          </w:r>
          <w:ins w:id="61" w:author="david gonzalez cano" w:date="2024-02-26T22:11:00Z">
            <w:r w:rsidR="00AA2DF6">
              <w:rPr>
                <w:noProof/>
                <w:webHidden/>
              </w:rPr>
              <w:t>84</w:t>
            </w:r>
          </w:ins>
          <w:del w:id="62" w:author="david gonzalez cano" w:date="2024-02-26T22:11:00Z">
            <w:r w:rsidDel="00AA2DF6">
              <w:rPr>
                <w:noProof/>
                <w:webHidden/>
              </w:rPr>
              <w:delText>87</w:delText>
            </w:r>
          </w:del>
          <w:r>
            <w:rPr>
              <w:noProof/>
              <w:webHidden/>
            </w:rPr>
            <w:fldChar w:fldCharType="end"/>
          </w:r>
          <w:r w:rsidRPr="00A70D10">
            <w:rPr>
              <w:rStyle w:val="Hipervnculo"/>
              <w:noProof/>
            </w:rPr>
            <w:fldChar w:fldCharType="end"/>
          </w:r>
        </w:p>
        <w:p w14:paraId="088DEEA8" w14:textId="433D2DCB" w:rsidR="00742E8A" w:rsidRDefault="00742E8A">
          <w:pPr>
            <w:pStyle w:val="TDC1"/>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"_Toc159871901"</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eastAsia="es-ES" w:bidi="en-US"/>
            </w:rPr>
            <w:t>Anexos</w:t>
          </w:r>
          <w:r>
            <w:rPr>
              <w:noProof/>
              <w:webHidden/>
            </w:rPr>
            <w:tab/>
          </w:r>
          <w:r>
            <w:rPr>
              <w:noProof/>
              <w:webHidden/>
            </w:rPr>
            <w:fldChar w:fldCharType="begin"/>
          </w:r>
          <w:r>
            <w:rPr>
              <w:noProof/>
              <w:webHidden/>
            </w:rPr>
            <w:instrText xml:space="preserve"> PAGEREF _Toc159871901 \h </w:instrText>
          </w:r>
          <w:r>
            <w:rPr>
              <w:noProof/>
              <w:webHidden/>
            </w:rPr>
          </w:r>
          <w:r>
            <w:rPr>
              <w:noProof/>
              <w:webHidden/>
            </w:rPr>
            <w:fldChar w:fldCharType="separate"/>
          </w:r>
          <w:ins w:id="63" w:author="david gonzalez cano" w:date="2024-02-26T22:11:00Z">
            <w:r w:rsidR="00AA2DF6">
              <w:rPr>
                <w:noProof/>
                <w:webHidden/>
              </w:rPr>
              <w:t>91</w:t>
            </w:r>
          </w:ins>
          <w:del w:id="64" w:author="david gonzalez cano" w:date="2024-02-26T22:11:00Z">
            <w:r w:rsidDel="00AA2DF6">
              <w:rPr>
                <w:noProof/>
                <w:webHidden/>
              </w:rPr>
              <w:delText>94</w:delText>
            </w:r>
          </w:del>
          <w:r>
            <w:rPr>
              <w:noProof/>
              <w:webHidden/>
            </w:rPr>
            <w:fldChar w:fldCharType="end"/>
          </w:r>
          <w:r w:rsidRPr="00A70D10">
            <w:rPr>
              <w:rStyle w:val="Hipervnculo"/>
              <w:noProof/>
            </w:rPr>
            <w:fldChar w:fldCharType="end"/>
          </w:r>
        </w:p>
        <w:p w14:paraId="480953F6" w14:textId="1D1296B8"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"_Toc159871902"</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 xml:space="preserve">Anexo I </w:t>
          </w:r>
          <w:r w:rsidRPr="00A70D10">
            <w:rPr>
              <w:rStyle w:val="Hipervnculo"/>
              <w:rFonts w:eastAsia="Times New Roman"/>
              <w:noProof/>
              <w:lang w:val="es-CO" w:eastAsia="es-ES"/>
            </w:rPr>
            <w:t>Encuestas</w:t>
          </w:r>
          <w:r>
            <w:rPr>
              <w:noProof/>
              <w:webHidden/>
            </w:rPr>
            <w:tab/>
          </w:r>
          <w:r>
            <w:rPr>
              <w:noProof/>
              <w:webHidden/>
            </w:rPr>
            <w:fldChar w:fldCharType="begin"/>
          </w:r>
          <w:r>
            <w:rPr>
              <w:noProof/>
              <w:webHidden/>
            </w:rPr>
            <w:instrText xml:space="preserve"> PAGEREF _Toc159871902 \h </w:instrText>
          </w:r>
          <w:r>
            <w:rPr>
              <w:noProof/>
              <w:webHidden/>
            </w:rPr>
          </w:r>
          <w:r>
            <w:rPr>
              <w:noProof/>
              <w:webHidden/>
            </w:rPr>
            <w:fldChar w:fldCharType="separate"/>
          </w:r>
          <w:ins w:id="65" w:author="david gonzalez cano" w:date="2024-02-26T22:11:00Z">
            <w:r w:rsidR="00AA2DF6">
              <w:rPr>
                <w:noProof/>
                <w:webHidden/>
              </w:rPr>
              <w:t>91</w:t>
            </w:r>
          </w:ins>
          <w:del w:id="66" w:author="david gonzalez cano" w:date="2024-02-26T22:11:00Z">
            <w:r w:rsidDel="00AA2DF6">
              <w:rPr>
                <w:noProof/>
                <w:webHidden/>
              </w:rPr>
              <w:delText>94</w:delText>
            </w:r>
          </w:del>
          <w:r>
            <w:rPr>
              <w:noProof/>
              <w:webHidden/>
            </w:rPr>
            <w:fldChar w:fldCharType="end"/>
          </w:r>
          <w:r w:rsidRPr="00A70D10">
            <w:rPr>
              <w:rStyle w:val="Hipervnculo"/>
              <w:noProof/>
            </w:rPr>
            <w:fldChar w:fldCharType="end"/>
          </w:r>
        </w:p>
        <w:p w14:paraId="28E6CF4C" w14:textId="6D2CDFBE"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"_Toc159871903"</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lang w:val="en-US"/>
            </w:rPr>
            <w:t>Anexo II Código de Python</w:t>
          </w:r>
          <w:r>
            <w:rPr>
              <w:noProof/>
              <w:webHidden/>
            </w:rPr>
            <w:tab/>
          </w:r>
          <w:r>
            <w:rPr>
              <w:noProof/>
              <w:webHidden/>
            </w:rPr>
            <w:fldChar w:fldCharType="begin"/>
          </w:r>
          <w:r>
            <w:rPr>
              <w:noProof/>
              <w:webHidden/>
            </w:rPr>
            <w:instrText xml:space="preserve"> PAGEREF _Toc159871903 \h </w:instrText>
          </w:r>
          <w:r>
            <w:rPr>
              <w:noProof/>
              <w:webHidden/>
            </w:rPr>
          </w:r>
          <w:r>
            <w:rPr>
              <w:noProof/>
              <w:webHidden/>
            </w:rPr>
            <w:fldChar w:fldCharType="separate"/>
          </w:r>
          <w:ins w:id="67" w:author="david gonzalez cano" w:date="2024-02-26T22:11:00Z">
            <w:r w:rsidR="00AA2DF6">
              <w:rPr>
                <w:noProof/>
                <w:webHidden/>
              </w:rPr>
              <w:t>101</w:t>
            </w:r>
          </w:ins>
          <w:del w:id="68" w:author="david gonzalez cano" w:date="2024-02-26T22:11:00Z">
            <w:r w:rsidDel="00AA2DF6">
              <w:rPr>
                <w:noProof/>
                <w:webHidden/>
              </w:rPr>
              <w:delText>104</w:delText>
            </w:r>
          </w:del>
          <w:r>
            <w:rPr>
              <w:noProof/>
              <w:webHidden/>
            </w:rPr>
            <w:fldChar w:fldCharType="end"/>
          </w:r>
          <w:r w:rsidRPr="00A70D10">
            <w:rPr>
              <w:rStyle w:val="Hipervnculo"/>
              <w:noProof/>
            </w:rPr>
            <w:fldChar w:fldCharType="end"/>
          </w:r>
        </w:p>
        <w:p w14:paraId="39AB62AA" w14:textId="6D906020"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"_Toc159871904"</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Anexo III Federación Bautista independiente de Colombia.</w:t>
          </w:r>
          <w:r>
            <w:rPr>
              <w:noProof/>
              <w:webHidden/>
            </w:rPr>
            <w:tab/>
          </w:r>
          <w:r>
            <w:rPr>
              <w:noProof/>
              <w:webHidden/>
            </w:rPr>
            <w:fldChar w:fldCharType="begin"/>
          </w:r>
          <w:r>
            <w:rPr>
              <w:noProof/>
              <w:webHidden/>
            </w:rPr>
            <w:instrText xml:space="preserve"> PAGEREF _Toc159871904 \h </w:instrText>
          </w:r>
          <w:r>
            <w:rPr>
              <w:noProof/>
              <w:webHidden/>
            </w:rPr>
          </w:r>
          <w:r>
            <w:rPr>
              <w:noProof/>
              <w:webHidden/>
            </w:rPr>
            <w:fldChar w:fldCharType="separate"/>
          </w:r>
          <w:ins w:id="69" w:author="david gonzalez cano" w:date="2024-02-26T22:11:00Z">
            <w:r w:rsidR="00AA2DF6">
              <w:rPr>
                <w:noProof/>
                <w:webHidden/>
              </w:rPr>
              <w:t>102</w:t>
            </w:r>
          </w:ins>
          <w:del w:id="70" w:author="david gonzalez cano" w:date="2024-02-26T22:11:00Z">
            <w:r w:rsidDel="00AA2DF6">
              <w:rPr>
                <w:noProof/>
                <w:webHidden/>
              </w:rPr>
              <w:delText>105</w:delText>
            </w:r>
          </w:del>
          <w:r>
            <w:rPr>
              <w:noProof/>
              <w:webHidden/>
            </w:rPr>
            <w:fldChar w:fldCharType="end"/>
          </w:r>
          <w:r w:rsidRPr="00A70D10">
            <w:rPr>
              <w:rStyle w:val="Hipervnculo"/>
              <w:noProof/>
            </w:rPr>
            <w:fldChar w:fldCharType="end"/>
          </w:r>
        </w:p>
        <w:p w14:paraId="7EF4D53E" w14:textId="56C49F3D"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"_Toc159871905"</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Anexo IV Datasets</w:t>
          </w:r>
          <w:r>
            <w:rPr>
              <w:noProof/>
              <w:webHidden/>
            </w:rPr>
            <w:tab/>
          </w:r>
          <w:r>
            <w:rPr>
              <w:noProof/>
              <w:webHidden/>
            </w:rPr>
            <w:fldChar w:fldCharType="begin"/>
          </w:r>
          <w:r>
            <w:rPr>
              <w:noProof/>
              <w:webHidden/>
            </w:rPr>
            <w:instrText xml:space="preserve"> PAGEREF _Toc159871905 \h </w:instrText>
          </w:r>
          <w:r>
            <w:rPr>
              <w:noProof/>
              <w:webHidden/>
            </w:rPr>
          </w:r>
          <w:r>
            <w:rPr>
              <w:noProof/>
              <w:webHidden/>
            </w:rPr>
            <w:fldChar w:fldCharType="separate"/>
          </w:r>
          <w:ins w:id="71" w:author="david gonzalez cano" w:date="2024-02-26T22:11:00Z">
            <w:r w:rsidR="00AA2DF6">
              <w:rPr>
                <w:noProof/>
                <w:webHidden/>
              </w:rPr>
              <w:t>103</w:t>
            </w:r>
          </w:ins>
          <w:del w:id="72" w:author="david gonzalez cano" w:date="2024-02-26T22:11:00Z">
            <w:r w:rsidDel="00AA2DF6">
              <w:rPr>
                <w:noProof/>
                <w:webHidden/>
              </w:rPr>
              <w:delText>106</w:delText>
            </w:r>
          </w:del>
          <w:r>
            <w:rPr>
              <w:noProof/>
              <w:webHidden/>
            </w:rPr>
            <w:fldChar w:fldCharType="end"/>
          </w:r>
          <w:r w:rsidRPr="00A70D10">
            <w:rPr>
              <w:rStyle w:val="Hipervnculo"/>
              <w:noProof/>
            </w:rPr>
            <w:fldChar w:fldCharType="end"/>
          </w:r>
        </w:p>
        <w:p w14:paraId="11A5A24A" w14:textId="501DCB7D"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"_Toc159871906"</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rPr>
            <w:t>Anexo V Dataset Ideal</w:t>
          </w:r>
          <w:r>
            <w:rPr>
              <w:noProof/>
              <w:webHidden/>
            </w:rPr>
            <w:tab/>
          </w:r>
          <w:r>
            <w:rPr>
              <w:noProof/>
              <w:webHidden/>
            </w:rPr>
            <w:fldChar w:fldCharType="begin"/>
          </w:r>
          <w:r>
            <w:rPr>
              <w:noProof/>
              <w:webHidden/>
            </w:rPr>
            <w:instrText xml:space="preserve"> PAGEREF _Toc159871906 \h </w:instrText>
          </w:r>
          <w:r>
            <w:rPr>
              <w:noProof/>
              <w:webHidden/>
            </w:rPr>
          </w:r>
          <w:r>
            <w:rPr>
              <w:noProof/>
              <w:webHidden/>
            </w:rPr>
            <w:fldChar w:fldCharType="separate"/>
          </w:r>
          <w:ins w:id="73" w:author="david gonzalez cano" w:date="2024-02-26T22:11:00Z">
            <w:r w:rsidR="00AA2DF6">
              <w:rPr>
                <w:noProof/>
                <w:webHidden/>
              </w:rPr>
              <w:t>108</w:t>
            </w:r>
          </w:ins>
          <w:del w:id="74" w:author="david gonzalez cano" w:date="2024-02-26T22:11:00Z">
            <w:r w:rsidDel="00AA2DF6">
              <w:rPr>
                <w:noProof/>
                <w:webHidden/>
              </w:rPr>
              <w:delText>111</w:delText>
            </w:r>
          </w:del>
          <w:r>
            <w:rPr>
              <w:noProof/>
              <w:webHidden/>
            </w:rPr>
            <w:fldChar w:fldCharType="end"/>
          </w:r>
          <w:r w:rsidRPr="00A70D10">
            <w:rPr>
              <w:rStyle w:val="Hipervnculo"/>
              <w:noProof/>
            </w:rPr>
            <w:fldChar w:fldCharType="end"/>
          </w:r>
        </w:p>
        <w:p w14:paraId="1A4FA09D" w14:textId="22145C92"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"_Toc159871907"</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rFonts w:eastAsia="Times New Roman"/>
              <w:noProof/>
              <w:lang w:val="es-CO" w:eastAsia="es-ES"/>
            </w:rPr>
            <w:t>Anexo VI Modelo de base de datos de grafo</w:t>
          </w:r>
          <w:r>
            <w:rPr>
              <w:noProof/>
              <w:webHidden/>
            </w:rPr>
            <w:tab/>
          </w:r>
          <w:r>
            <w:rPr>
              <w:noProof/>
              <w:webHidden/>
            </w:rPr>
            <w:fldChar w:fldCharType="begin"/>
          </w:r>
          <w:r>
            <w:rPr>
              <w:noProof/>
              <w:webHidden/>
            </w:rPr>
            <w:instrText xml:space="preserve"> PAGEREF _Toc159871907 \h </w:instrText>
          </w:r>
          <w:r>
            <w:rPr>
              <w:noProof/>
              <w:webHidden/>
            </w:rPr>
          </w:r>
          <w:r>
            <w:rPr>
              <w:noProof/>
              <w:webHidden/>
            </w:rPr>
            <w:fldChar w:fldCharType="separate"/>
          </w:r>
          <w:ins w:id="75" w:author="david gonzalez cano" w:date="2024-02-26T22:11:00Z">
            <w:r w:rsidR="00AA2DF6">
              <w:rPr>
                <w:noProof/>
                <w:webHidden/>
              </w:rPr>
              <w:t>109</w:t>
            </w:r>
          </w:ins>
          <w:del w:id="76" w:author="david gonzalez cano" w:date="2024-02-26T22:11:00Z">
            <w:r w:rsidDel="00AA2DF6">
              <w:rPr>
                <w:noProof/>
                <w:webHidden/>
              </w:rPr>
              <w:delText>112</w:delText>
            </w:r>
          </w:del>
          <w:r>
            <w:rPr>
              <w:noProof/>
              <w:webHidden/>
            </w:rPr>
            <w:fldChar w:fldCharType="end"/>
          </w:r>
          <w:r w:rsidRPr="00A70D10">
            <w:rPr>
              <w:rStyle w:val="Hipervnculo"/>
              <w:noProof/>
            </w:rPr>
            <w:fldChar w:fldCharType="end"/>
          </w:r>
        </w:p>
        <w:p w14:paraId="7BD1758F" w14:textId="022FFE92" w:rsidR="00742E8A" w:rsidRDefault="00742E8A">
          <w:pPr>
            <w:pStyle w:val="TDC2"/>
            <w:tabs>
              <w:tab w:val="right" w:leader="dot" w:pos="9059"/>
            </w:tabs>
            <w:rPr>
              <w:rFonts w:asciiTheme="minorHAnsi" w:eastAsiaTheme="minorEastAsia" w:hAnsiTheme="minorHAnsi" w:cstheme="minorBidi"/>
              <w:noProof/>
              <w:kern w:val="2"/>
              <w:lang w:val="es-CO" w:eastAsia="es-CO"/>
              <w14:ligatures w14:val="standardContextual"/>
            </w:rPr>
          </w:pPr>
          <w:r w:rsidRPr="00A70D10">
            <w:rPr>
              <w:rStyle w:val="Hipervnculo"/>
              <w:noProof/>
            </w:rPr>
            <w:fldChar w:fldCharType="begin"/>
          </w:r>
          <w:r w:rsidRPr="00A70D10">
            <w:rPr>
              <w:rStyle w:val="Hipervnculo"/>
              <w:noProof/>
            </w:rPr>
            <w:instrText xml:space="preserve"> </w:instrText>
          </w:r>
          <w:r>
            <w:rPr>
              <w:noProof/>
            </w:rPr>
            <w:instrText>HYPERLINK \l "_Toc159871908"</w:instrText>
          </w:r>
          <w:r w:rsidRPr="00A70D10">
            <w:rPr>
              <w:rStyle w:val="Hipervnculo"/>
              <w:noProof/>
            </w:rPr>
            <w:instrText xml:space="preserve"> </w:instrText>
          </w:r>
          <w:r w:rsidRPr="00A70D10">
            <w:rPr>
              <w:rStyle w:val="Hipervnculo"/>
              <w:noProof/>
            </w:rPr>
          </w:r>
          <w:r w:rsidRPr="00A70D10">
            <w:rPr>
              <w:rStyle w:val="Hipervnculo"/>
              <w:noProof/>
            </w:rPr>
            <w:fldChar w:fldCharType="separate"/>
          </w:r>
          <w:r w:rsidRPr="00A70D10">
            <w:rPr>
              <w:rStyle w:val="Hipervnculo"/>
              <w:noProof/>
              <w:bdr w:val="none" w:sz="0" w:space="0" w:color="auto" w:frame="1"/>
              <w:shd w:val="clear" w:color="auto" w:fill="FFFFFF"/>
              <w:lang w:val="es-CO"/>
            </w:rPr>
            <w:t xml:space="preserve">Anexo </w:t>
          </w:r>
          <w:r w:rsidRPr="00A70D10">
            <w:rPr>
              <w:rStyle w:val="Hipervnculo"/>
              <w:noProof/>
            </w:rPr>
            <w:t>VII</w:t>
          </w:r>
          <w:r w:rsidRPr="00A70D10">
            <w:rPr>
              <w:rStyle w:val="Hipervnculo"/>
              <w:noProof/>
              <w:bdr w:val="none" w:sz="0" w:space="0" w:color="auto" w:frame="1"/>
              <w:shd w:val="clear" w:color="auto" w:fill="FFFFFF"/>
              <w:lang w:val="es-CO"/>
            </w:rPr>
            <w:t xml:space="preserve"> Código Cypher</w:t>
          </w:r>
          <w:r>
            <w:rPr>
              <w:noProof/>
              <w:webHidden/>
            </w:rPr>
            <w:tab/>
          </w:r>
          <w:r>
            <w:rPr>
              <w:noProof/>
              <w:webHidden/>
            </w:rPr>
            <w:fldChar w:fldCharType="begin"/>
          </w:r>
          <w:r>
            <w:rPr>
              <w:noProof/>
              <w:webHidden/>
            </w:rPr>
            <w:instrText xml:space="preserve"> PAGEREF _Toc159871908 \h </w:instrText>
          </w:r>
          <w:r>
            <w:rPr>
              <w:noProof/>
              <w:webHidden/>
            </w:rPr>
          </w:r>
          <w:r>
            <w:rPr>
              <w:noProof/>
              <w:webHidden/>
            </w:rPr>
            <w:fldChar w:fldCharType="separate"/>
          </w:r>
          <w:ins w:id="77" w:author="david gonzalez cano" w:date="2024-02-26T22:11:00Z">
            <w:r w:rsidR="00AA2DF6">
              <w:rPr>
                <w:noProof/>
                <w:webHidden/>
              </w:rPr>
              <w:t>111</w:t>
            </w:r>
          </w:ins>
          <w:del w:id="78" w:author="david gonzalez cano" w:date="2024-02-26T22:11:00Z">
            <w:r w:rsidDel="00AA2DF6">
              <w:rPr>
                <w:noProof/>
                <w:webHidden/>
              </w:rPr>
              <w:delText>114</w:delText>
            </w:r>
          </w:del>
          <w:r>
            <w:rPr>
              <w:noProof/>
              <w:webHidden/>
            </w:rPr>
            <w:fldChar w:fldCharType="end"/>
          </w:r>
          <w:r w:rsidRPr="00A70D10">
            <w:rPr>
              <w:rStyle w:val="Hipervnculo"/>
              <w:noProof/>
            </w:rPr>
            <w:fldChar w:fldCharType="end"/>
          </w:r>
        </w:p>
        <w:p w14:paraId="36C0A0AD" w14:textId="76B427FE" w:rsidR="001E2DF9" w:rsidRPr="00D50377" w:rsidRDefault="00DE3F27" w:rsidP="00894A81">
          <w:pPr>
            <w:pStyle w:val="TDC2"/>
            <w:tabs>
              <w:tab w:val="right" w:leader="dot" w:pos="9059"/>
            </w:tabs>
            <w:rPr>
              <w:rFonts w:asciiTheme="minorHAnsi" w:eastAsiaTheme="minorEastAsia" w:hAnsiTheme="minorHAnsi" w:cstheme="minorBidi"/>
              <w:noProof/>
              <w:kern w:val="2"/>
              <w:lang w:val="es-CO" w:eastAsia="es-CO"/>
            </w:rPr>
          </w:pPr>
          <w:r w:rsidRPr="00EF6DEC">
            <w:fldChar w:fldCharType="end"/>
          </w:r>
        </w:p>
      </w:sdtContent>
    </w:sdt>
    <w:p w14:paraId="55DA75DC" w14:textId="77777777" w:rsidR="001E2DF9" w:rsidRPr="00EF6DEC" w:rsidRDefault="001E2DF9" w:rsidP="00437546">
      <w:pPr>
        <w:tabs>
          <w:tab w:val="right" w:pos="9498"/>
        </w:tabs>
        <w:spacing w:after="0"/>
        <w:rPr>
          <w:rFonts w:cs="Arial"/>
        </w:rPr>
      </w:pPr>
    </w:p>
    <w:p w14:paraId="5E3548A5" w14:textId="77777777" w:rsidR="00E464E0" w:rsidRPr="00EF6DEC" w:rsidRDefault="00E464E0" w:rsidP="00E464E0">
      <w:pPr>
        <w:spacing w:after="0" w:line="240" w:lineRule="auto"/>
        <w:jc w:val="left"/>
        <w:rPr>
          <w:rFonts w:cs="Arial"/>
          <w:b/>
        </w:rPr>
      </w:pPr>
      <w:r w:rsidRPr="00EF6DEC">
        <w:rPr>
          <w:rFonts w:cs="Arial"/>
          <w:b/>
        </w:rPr>
        <w:br w:type="page"/>
      </w:r>
    </w:p>
    <w:p w14:paraId="621B26F8" w14:textId="77777777" w:rsidR="00BA2D11" w:rsidRPr="00EF6DEC" w:rsidRDefault="00BA2D11" w:rsidP="00E464E0">
      <w:pPr>
        <w:jc w:val="center"/>
        <w:rPr>
          <w:rFonts w:cs="Arial"/>
          <w:b/>
        </w:rPr>
      </w:pPr>
    </w:p>
    <w:p w14:paraId="5A8D718C" w14:textId="77777777" w:rsidR="00BA2D11" w:rsidRPr="00EF6DEC" w:rsidRDefault="00BA2D11" w:rsidP="00E464E0">
      <w:pPr>
        <w:jc w:val="center"/>
        <w:rPr>
          <w:rFonts w:cs="Arial"/>
          <w:b/>
        </w:rPr>
      </w:pPr>
    </w:p>
    <w:p w14:paraId="50DC4823" w14:textId="77777777" w:rsidR="00BA2D11" w:rsidRPr="00EF6DEC" w:rsidRDefault="00BA2D11" w:rsidP="00E464E0">
      <w:pPr>
        <w:jc w:val="center"/>
        <w:rPr>
          <w:rFonts w:cs="Arial"/>
          <w:b/>
        </w:rPr>
      </w:pPr>
    </w:p>
    <w:p w14:paraId="3D30CC1E" w14:textId="46B2F5D3" w:rsidR="00E464E0" w:rsidRPr="00EE4E26" w:rsidRDefault="00E464E0" w:rsidP="00E464E0">
      <w:pPr>
        <w:jc w:val="center"/>
        <w:rPr>
          <w:rFonts w:cs="Arial"/>
          <w:b/>
          <w:sz w:val="36"/>
          <w:szCs w:val="36"/>
        </w:rPr>
      </w:pPr>
      <w:r w:rsidRPr="00EE4E26">
        <w:rPr>
          <w:rFonts w:cs="Arial"/>
          <w:b/>
          <w:sz w:val="36"/>
          <w:szCs w:val="36"/>
        </w:rPr>
        <w:t>Índice de figuras</w:t>
      </w:r>
    </w:p>
    <w:p w14:paraId="190A2786" w14:textId="1E17B2DC" w:rsidR="00235F6A" w:rsidDel="0003435B" w:rsidRDefault="006B6A40" w:rsidP="00742E8A">
      <w:pPr>
        <w:pStyle w:val="Tabladeilustraciones"/>
        <w:rPr>
          <w:del w:id="79" w:author="david gonzalez cano" w:date="2024-02-26T22:03:00Z"/>
          <w:rFonts w:asciiTheme="minorHAnsi" w:eastAsiaTheme="minorEastAsia" w:hAnsiTheme="minorHAnsi" w:cstheme="minorBidi"/>
          <w:noProof/>
          <w:kern w:val="2"/>
          <w:lang w:val="es-CO" w:eastAsia="es-CO"/>
          <w14:ligatures w14:val="standardContextual"/>
        </w:rPr>
      </w:pPr>
      <w:del w:id="80" w:author="david gonzalez cano" w:date="2024-02-26T22:03:00Z">
        <w:r w:rsidRPr="00EF6DEC" w:rsidDel="0003435B">
          <w:rPr>
            <w:rFonts w:cs="Arial"/>
            <w:b/>
          </w:rPr>
          <w:fldChar w:fldCharType="begin"/>
        </w:r>
        <w:r w:rsidRPr="00EF6DEC" w:rsidDel="0003435B">
          <w:rPr>
            <w:rFonts w:cs="Arial"/>
            <w:b/>
          </w:rPr>
          <w:delInstrText xml:space="preserve"> TOC \h \z \c "Figura" </w:delInstrText>
        </w:r>
        <w:r w:rsidRPr="00EF6DEC" w:rsidDel="0003435B">
          <w:rPr>
            <w:rFonts w:cs="Arial"/>
            <w:b/>
          </w:rPr>
          <w:fldChar w:fldCharType="separate"/>
        </w:r>
        <w:r w:rsidR="00000000" w:rsidDel="0003435B">
          <w:fldChar w:fldCharType="begin"/>
        </w:r>
        <w:r w:rsidR="00000000" w:rsidDel="0003435B">
          <w:delInstrText>HYPERLINK \l "_Toc159402918"</w:delInstrText>
        </w:r>
        <w:r w:rsidR="00000000" w:rsidDel="0003435B">
          <w:fldChar w:fldCharType="separate"/>
        </w:r>
        <w:r w:rsidR="00235F6A" w:rsidRPr="00AE2736" w:rsidDel="0003435B">
          <w:rPr>
            <w:rStyle w:val="Hipervnculo"/>
            <w:noProof/>
            <w:lang w:val="es-ES_tradnl"/>
          </w:rPr>
          <w:delText>Figura 1  Taxonomía del machine Learning dentro de la Inteligencia Artificial. Basado en Panesar, 2019</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_Toc159402918 \h </w:delInstrText>
        </w:r>
        <w:r w:rsidR="00235F6A" w:rsidDel="0003435B">
          <w:rPr>
            <w:noProof/>
            <w:webHidden/>
          </w:rPr>
        </w:r>
        <w:r w:rsidR="00235F6A" w:rsidDel="0003435B">
          <w:rPr>
            <w:noProof/>
            <w:webHidden/>
          </w:rPr>
          <w:fldChar w:fldCharType="separate"/>
        </w:r>
        <w:r w:rsidR="001016E7" w:rsidDel="0003435B">
          <w:rPr>
            <w:noProof/>
            <w:webHidden/>
          </w:rPr>
          <w:delText>11</w:delText>
        </w:r>
        <w:r w:rsidR="00235F6A" w:rsidDel="0003435B">
          <w:rPr>
            <w:noProof/>
            <w:webHidden/>
          </w:rPr>
          <w:fldChar w:fldCharType="end"/>
        </w:r>
        <w:r w:rsidR="00000000" w:rsidDel="0003435B">
          <w:rPr>
            <w:noProof/>
          </w:rPr>
          <w:fldChar w:fldCharType="end"/>
        </w:r>
      </w:del>
    </w:p>
    <w:p w14:paraId="359AFE2C" w14:textId="2BDFFE2B" w:rsidR="00235F6A" w:rsidDel="0003435B" w:rsidRDefault="00000000" w:rsidP="00742E8A">
      <w:pPr>
        <w:pStyle w:val="Tabladeilustraciones"/>
        <w:rPr>
          <w:del w:id="81" w:author="david gonzalez cano" w:date="2024-02-26T22:03:00Z"/>
          <w:rFonts w:asciiTheme="minorHAnsi" w:eastAsiaTheme="minorEastAsia" w:hAnsiTheme="minorHAnsi" w:cstheme="minorBidi"/>
          <w:noProof/>
          <w:kern w:val="2"/>
          <w:lang w:val="es-CO" w:eastAsia="es-CO"/>
          <w14:ligatures w14:val="standardContextual"/>
        </w:rPr>
      </w:pPr>
      <w:del w:id="82" w:author="david gonzalez cano" w:date="2024-02-26T22:03:00Z">
        <w:r w:rsidDel="0003435B">
          <w:fldChar w:fldCharType="begin"/>
        </w:r>
        <w:r w:rsidDel="0003435B">
          <w:delInstrText>HYPERLINK \l "_Toc159402919"</w:delInstrText>
        </w:r>
        <w:r w:rsidDel="0003435B">
          <w:fldChar w:fldCharType="separate"/>
        </w:r>
        <w:r w:rsidR="00235F6A" w:rsidRPr="00AE2736" w:rsidDel="0003435B">
          <w:rPr>
            <w:rStyle w:val="Hipervnculo"/>
            <w:noProof/>
          </w:rPr>
          <w:delText xml:space="preserve">Figura 2 Tasa de crecimiento de los datos entre 2006-2020  </w:delText>
        </w:r>
        <w:r w:rsidR="00235F6A" w:rsidRPr="00AE2736" w:rsidDel="0003435B">
          <w:rPr>
            <w:rStyle w:val="Hipervnculo"/>
            <w:noProof/>
            <w:lang w:val="es-CO"/>
          </w:rPr>
          <w:delText>(Cheesem, n.d.)</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_Toc159402919 \h </w:delInstrText>
        </w:r>
        <w:r w:rsidR="00235F6A" w:rsidDel="0003435B">
          <w:rPr>
            <w:noProof/>
            <w:webHidden/>
          </w:rPr>
        </w:r>
        <w:r w:rsidR="00235F6A" w:rsidDel="0003435B">
          <w:rPr>
            <w:noProof/>
            <w:webHidden/>
          </w:rPr>
          <w:fldChar w:fldCharType="separate"/>
        </w:r>
        <w:r w:rsidR="001016E7" w:rsidDel="0003435B">
          <w:rPr>
            <w:noProof/>
            <w:webHidden/>
          </w:rPr>
          <w:delText>12</w:delText>
        </w:r>
        <w:r w:rsidR="00235F6A" w:rsidDel="0003435B">
          <w:rPr>
            <w:noProof/>
            <w:webHidden/>
          </w:rPr>
          <w:fldChar w:fldCharType="end"/>
        </w:r>
        <w:r w:rsidDel="0003435B">
          <w:rPr>
            <w:noProof/>
          </w:rPr>
          <w:fldChar w:fldCharType="end"/>
        </w:r>
      </w:del>
    </w:p>
    <w:p w14:paraId="1615A432" w14:textId="40327584" w:rsidR="00235F6A" w:rsidDel="0003435B" w:rsidRDefault="00000000" w:rsidP="00742E8A">
      <w:pPr>
        <w:pStyle w:val="Tabladeilustraciones"/>
        <w:rPr>
          <w:del w:id="83" w:author="david gonzalez cano" w:date="2024-02-26T22:03:00Z"/>
          <w:rFonts w:asciiTheme="minorHAnsi" w:eastAsiaTheme="minorEastAsia" w:hAnsiTheme="minorHAnsi" w:cstheme="minorBidi"/>
          <w:noProof/>
          <w:kern w:val="2"/>
          <w:lang w:val="es-CO" w:eastAsia="es-CO"/>
          <w14:ligatures w14:val="standardContextual"/>
        </w:rPr>
      </w:pPr>
      <w:del w:id="84" w:author="david gonzalez cano" w:date="2024-02-26T22:03:00Z">
        <w:r w:rsidDel="0003435B">
          <w:fldChar w:fldCharType="begin"/>
        </w:r>
        <w:r w:rsidDel="0003435B">
          <w:delInstrText>HYPERLINK \l "_Toc159402920"</w:delInstrText>
        </w:r>
        <w:r w:rsidDel="0003435B">
          <w:fldChar w:fldCharType="separate"/>
        </w:r>
        <w:r w:rsidR="00235F6A" w:rsidRPr="00AE2736" w:rsidDel="0003435B">
          <w:rPr>
            <w:rStyle w:val="Hipervnculo"/>
            <w:noProof/>
          </w:rPr>
          <w:delText xml:space="preserve">Figura 3 Un ejemplo de un modelo de traducción neuronal, trabajando del francés al inglés. </w:delText>
        </w:r>
        <w:r w:rsidR="00235F6A" w:rsidRPr="00AE2736" w:rsidDel="0003435B">
          <w:rPr>
            <w:rStyle w:val="Hipervnculo"/>
            <w:noProof/>
            <w:lang w:val="es-CO"/>
          </w:rPr>
          <w:delText>(Introduction to Neural Machine Translation with GPUs (Part 2), 2015)</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_Toc159402920 \h </w:delInstrText>
        </w:r>
        <w:r w:rsidR="00235F6A" w:rsidDel="0003435B">
          <w:rPr>
            <w:noProof/>
            <w:webHidden/>
          </w:rPr>
        </w:r>
        <w:r w:rsidR="00235F6A" w:rsidDel="0003435B">
          <w:rPr>
            <w:noProof/>
            <w:webHidden/>
          </w:rPr>
          <w:fldChar w:fldCharType="separate"/>
        </w:r>
        <w:r w:rsidR="001016E7" w:rsidDel="0003435B">
          <w:rPr>
            <w:noProof/>
            <w:webHidden/>
          </w:rPr>
          <w:delText>15</w:delText>
        </w:r>
        <w:r w:rsidR="00235F6A" w:rsidDel="0003435B">
          <w:rPr>
            <w:noProof/>
            <w:webHidden/>
          </w:rPr>
          <w:fldChar w:fldCharType="end"/>
        </w:r>
        <w:r w:rsidDel="0003435B">
          <w:rPr>
            <w:noProof/>
          </w:rPr>
          <w:fldChar w:fldCharType="end"/>
        </w:r>
      </w:del>
    </w:p>
    <w:p w14:paraId="5748CD35" w14:textId="28D883E3" w:rsidR="00235F6A" w:rsidDel="0003435B" w:rsidRDefault="00000000" w:rsidP="00742E8A">
      <w:pPr>
        <w:pStyle w:val="Tabladeilustraciones"/>
        <w:rPr>
          <w:del w:id="85" w:author="david gonzalez cano" w:date="2024-02-26T22:03:00Z"/>
          <w:rFonts w:asciiTheme="minorHAnsi" w:eastAsiaTheme="minorEastAsia" w:hAnsiTheme="minorHAnsi" w:cstheme="minorBidi"/>
          <w:noProof/>
          <w:kern w:val="2"/>
          <w:lang w:val="es-CO" w:eastAsia="es-CO"/>
          <w14:ligatures w14:val="standardContextual"/>
        </w:rPr>
      </w:pPr>
      <w:del w:id="86" w:author="david gonzalez cano" w:date="2024-02-26T22:03:00Z">
        <w:r w:rsidDel="0003435B">
          <w:fldChar w:fldCharType="begin"/>
        </w:r>
        <w:r w:rsidDel="0003435B">
          <w:delInstrText>HYPERLINK \l "_Toc159402921"</w:delInstrText>
        </w:r>
        <w:r w:rsidDel="0003435B">
          <w:fldChar w:fldCharType="separate"/>
        </w:r>
        <w:r w:rsidR="00235F6A" w:rsidRPr="00AE2736" w:rsidDel="0003435B">
          <w:rPr>
            <w:rStyle w:val="Hipervnculo"/>
            <w:noProof/>
          </w:rPr>
          <w:delText>Figura 4 Técnicas como el modelado de temas utilizan métodos de modelado probabilístico para identificar temas clave del texto</w:delText>
        </w:r>
        <w:r w:rsidR="00235F6A" w:rsidRPr="00AE2736" w:rsidDel="0003435B">
          <w:rPr>
            <w:rStyle w:val="Hipervnculo"/>
            <w:rFonts w:ascii="Times New Roman" w:eastAsia="Times New Roman" w:hAnsi="Times New Roman"/>
            <w:noProof/>
            <w:lang w:val="es-CO" w:eastAsia="es-CO"/>
          </w:rPr>
          <w:delText>. (Thiyagarajan, 2018)</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_Toc159402921 \h </w:delInstrText>
        </w:r>
        <w:r w:rsidR="00235F6A" w:rsidDel="0003435B">
          <w:rPr>
            <w:noProof/>
            <w:webHidden/>
          </w:rPr>
        </w:r>
        <w:r w:rsidR="00235F6A" w:rsidDel="0003435B">
          <w:rPr>
            <w:noProof/>
            <w:webHidden/>
          </w:rPr>
          <w:fldChar w:fldCharType="separate"/>
        </w:r>
        <w:r w:rsidR="001016E7" w:rsidDel="0003435B">
          <w:rPr>
            <w:noProof/>
            <w:webHidden/>
          </w:rPr>
          <w:delText>16</w:delText>
        </w:r>
        <w:r w:rsidR="00235F6A" w:rsidDel="0003435B">
          <w:rPr>
            <w:noProof/>
            <w:webHidden/>
          </w:rPr>
          <w:fldChar w:fldCharType="end"/>
        </w:r>
        <w:r w:rsidDel="0003435B">
          <w:rPr>
            <w:noProof/>
          </w:rPr>
          <w:fldChar w:fldCharType="end"/>
        </w:r>
      </w:del>
    </w:p>
    <w:p w14:paraId="1EF54931" w14:textId="452B839F" w:rsidR="00235F6A" w:rsidDel="0003435B" w:rsidRDefault="00000000" w:rsidP="00742E8A">
      <w:pPr>
        <w:pStyle w:val="Tabladeilustraciones"/>
        <w:rPr>
          <w:del w:id="87" w:author="david gonzalez cano" w:date="2024-02-26T22:03:00Z"/>
          <w:rFonts w:asciiTheme="minorHAnsi" w:eastAsiaTheme="minorEastAsia" w:hAnsiTheme="minorHAnsi" w:cstheme="minorBidi"/>
          <w:noProof/>
          <w:kern w:val="2"/>
          <w:lang w:val="es-CO" w:eastAsia="es-CO"/>
          <w14:ligatures w14:val="standardContextual"/>
        </w:rPr>
      </w:pPr>
      <w:del w:id="88" w:author="david gonzalez cano" w:date="2024-02-26T22:03:00Z">
        <w:r w:rsidDel="0003435B">
          <w:fldChar w:fldCharType="begin"/>
        </w:r>
        <w:r w:rsidDel="0003435B">
          <w:delInstrText>HYPERLINK \l "_Toc159402922"</w:delInstrText>
        </w:r>
        <w:r w:rsidDel="0003435B">
          <w:fldChar w:fldCharType="separate"/>
        </w:r>
        <w:r w:rsidR="00235F6A" w:rsidRPr="00AE2736" w:rsidDel="0003435B">
          <w:rPr>
            <w:rStyle w:val="Hipervnculo"/>
            <w:noProof/>
          </w:rPr>
          <w:delText xml:space="preserve">Figura 5 Vuelve a golpear el clavo con el martillo </w:delText>
        </w:r>
        <w:r w:rsidR="00235F6A" w:rsidRPr="00AE2736" w:rsidDel="0003435B">
          <w:rPr>
            <w:rStyle w:val="Hipervnculo"/>
            <w:noProof/>
            <w:lang w:val="es-CO"/>
          </w:rPr>
          <w:delText>(A webcomic of romance,, n.d.)</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_Toc159402922 \h </w:delInstrText>
        </w:r>
        <w:r w:rsidR="00235F6A" w:rsidDel="0003435B">
          <w:rPr>
            <w:noProof/>
            <w:webHidden/>
          </w:rPr>
        </w:r>
        <w:r w:rsidR="00235F6A" w:rsidDel="0003435B">
          <w:rPr>
            <w:noProof/>
            <w:webHidden/>
          </w:rPr>
          <w:fldChar w:fldCharType="separate"/>
        </w:r>
        <w:r w:rsidR="001016E7" w:rsidDel="0003435B">
          <w:rPr>
            <w:noProof/>
            <w:webHidden/>
          </w:rPr>
          <w:delText>20</w:delText>
        </w:r>
        <w:r w:rsidR="00235F6A" w:rsidDel="0003435B">
          <w:rPr>
            <w:noProof/>
            <w:webHidden/>
          </w:rPr>
          <w:fldChar w:fldCharType="end"/>
        </w:r>
        <w:r w:rsidDel="0003435B">
          <w:rPr>
            <w:noProof/>
          </w:rPr>
          <w:fldChar w:fldCharType="end"/>
        </w:r>
      </w:del>
    </w:p>
    <w:p w14:paraId="43059599" w14:textId="41E815F8" w:rsidR="00235F6A" w:rsidDel="0003435B" w:rsidRDefault="00000000" w:rsidP="00742E8A">
      <w:pPr>
        <w:pStyle w:val="Tabladeilustraciones"/>
        <w:rPr>
          <w:del w:id="89" w:author="david gonzalez cano" w:date="2024-02-26T22:03:00Z"/>
          <w:rFonts w:asciiTheme="minorHAnsi" w:eastAsiaTheme="minorEastAsia" w:hAnsiTheme="minorHAnsi" w:cstheme="minorBidi"/>
          <w:noProof/>
          <w:kern w:val="2"/>
          <w:lang w:val="es-CO" w:eastAsia="es-CO"/>
          <w14:ligatures w14:val="standardContextual"/>
        </w:rPr>
      </w:pPr>
      <w:del w:id="90" w:author="david gonzalez cano" w:date="2024-02-26T22:03:00Z">
        <w:r w:rsidDel="0003435B">
          <w:fldChar w:fldCharType="begin"/>
        </w:r>
        <w:r w:rsidDel="0003435B">
          <w:delInstrText>HYPERLINK \l "_Toc159402923"</w:delInstrText>
        </w:r>
        <w:r w:rsidDel="0003435B">
          <w:fldChar w:fldCharType="separate"/>
        </w:r>
        <w:r w:rsidR="00235F6A" w:rsidRPr="00AE2736" w:rsidDel="0003435B">
          <w:rPr>
            <w:rStyle w:val="Hipervnculo"/>
            <w:noProof/>
          </w:rPr>
          <w:delText>Figura 6 Un fragmento de una proyección de 2D</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_Toc159402923 \h </w:delInstrText>
        </w:r>
        <w:r w:rsidR="00235F6A" w:rsidDel="0003435B">
          <w:rPr>
            <w:noProof/>
            <w:webHidden/>
          </w:rPr>
        </w:r>
        <w:r w:rsidR="00235F6A" w:rsidDel="0003435B">
          <w:rPr>
            <w:noProof/>
            <w:webHidden/>
          </w:rPr>
          <w:fldChar w:fldCharType="separate"/>
        </w:r>
        <w:r w:rsidR="001016E7" w:rsidDel="0003435B">
          <w:rPr>
            <w:noProof/>
            <w:webHidden/>
          </w:rPr>
          <w:delText>27</w:delText>
        </w:r>
        <w:r w:rsidR="00235F6A" w:rsidDel="0003435B">
          <w:rPr>
            <w:noProof/>
            <w:webHidden/>
          </w:rPr>
          <w:fldChar w:fldCharType="end"/>
        </w:r>
        <w:r w:rsidDel="0003435B">
          <w:rPr>
            <w:noProof/>
          </w:rPr>
          <w:fldChar w:fldCharType="end"/>
        </w:r>
      </w:del>
    </w:p>
    <w:p w14:paraId="4848DC48" w14:textId="74D5EFF3" w:rsidR="00235F6A" w:rsidDel="0003435B" w:rsidRDefault="00000000" w:rsidP="00742E8A">
      <w:pPr>
        <w:pStyle w:val="Tabladeilustraciones"/>
        <w:rPr>
          <w:del w:id="91" w:author="david gonzalez cano" w:date="2024-02-26T22:03:00Z"/>
          <w:rFonts w:asciiTheme="minorHAnsi" w:eastAsiaTheme="minorEastAsia" w:hAnsiTheme="minorHAnsi" w:cstheme="minorBidi"/>
          <w:noProof/>
          <w:kern w:val="2"/>
          <w:lang w:val="es-CO" w:eastAsia="es-CO"/>
          <w14:ligatures w14:val="standardContextual"/>
        </w:rPr>
      </w:pPr>
      <w:del w:id="92" w:author="david gonzalez cano" w:date="2024-02-26T22:03:00Z">
        <w:r w:rsidDel="0003435B">
          <w:fldChar w:fldCharType="begin"/>
        </w:r>
        <w:r w:rsidDel="0003435B">
          <w:delInstrText>HYPERLINK \l "_Toc159402924"</w:delInstrText>
        </w:r>
        <w:r w:rsidDel="0003435B">
          <w:fldChar w:fldCharType="separate"/>
        </w:r>
        <w:r w:rsidR="00235F6A" w:rsidRPr="00AE2736" w:rsidDel="0003435B">
          <w:rPr>
            <w:rStyle w:val="Hipervnculo"/>
            <w:noProof/>
            <w:lang w:val="es-ES_tradnl"/>
          </w:rPr>
          <w:delText>Figura 7 Generando un modelo estadístico con el algoritmo de aprendizaje automático</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_Toc159402924 \h </w:delInstrText>
        </w:r>
        <w:r w:rsidR="00235F6A" w:rsidDel="0003435B">
          <w:rPr>
            <w:noProof/>
            <w:webHidden/>
          </w:rPr>
        </w:r>
        <w:r w:rsidR="00235F6A" w:rsidDel="0003435B">
          <w:rPr>
            <w:noProof/>
            <w:webHidden/>
          </w:rPr>
          <w:fldChar w:fldCharType="separate"/>
        </w:r>
        <w:r w:rsidR="001016E7" w:rsidDel="0003435B">
          <w:rPr>
            <w:noProof/>
            <w:webHidden/>
          </w:rPr>
          <w:delText>30</w:delText>
        </w:r>
        <w:r w:rsidR="00235F6A" w:rsidDel="0003435B">
          <w:rPr>
            <w:noProof/>
            <w:webHidden/>
          </w:rPr>
          <w:fldChar w:fldCharType="end"/>
        </w:r>
        <w:r w:rsidDel="0003435B">
          <w:rPr>
            <w:noProof/>
          </w:rPr>
          <w:fldChar w:fldCharType="end"/>
        </w:r>
      </w:del>
    </w:p>
    <w:p w14:paraId="2E379DDC" w14:textId="418C5F6E" w:rsidR="00235F6A" w:rsidDel="0003435B" w:rsidRDefault="00000000" w:rsidP="00742E8A">
      <w:pPr>
        <w:pStyle w:val="Tabladeilustraciones"/>
        <w:rPr>
          <w:del w:id="93" w:author="david gonzalez cano" w:date="2024-02-26T22:03:00Z"/>
          <w:rFonts w:asciiTheme="minorHAnsi" w:eastAsiaTheme="minorEastAsia" w:hAnsiTheme="minorHAnsi" w:cstheme="minorBidi"/>
          <w:noProof/>
          <w:kern w:val="2"/>
          <w:lang w:val="es-CO" w:eastAsia="es-CO"/>
          <w14:ligatures w14:val="standardContextual"/>
        </w:rPr>
      </w:pPr>
      <w:del w:id="94" w:author="david gonzalez cano" w:date="2024-02-26T22:03:00Z">
        <w:r w:rsidDel="0003435B">
          <w:fldChar w:fldCharType="begin"/>
        </w:r>
        <w:r w:rsidDel="0003435B">
          <w:delInstrText>HYPERLINK \l "_Toc159402925"</w:delInstrText>
        </w:r>
        <w:r w:rsidDel="0003435B">
          <w:fldChar w:fldCharType="separate"/>
        </w:r>
        <w:r w:rsidR="00235F6A" w:rsidRPr="00AE2736" w:rsidDel="0003435B">
          <w:rPr>
            <w:rStyle w:val="Hipervnculo"/>
            <w:noProof/>
            <w:lang w:val="es-ES_tradnl"/>
          </w:rPr>
          <w:delText>Figura 8 Ejemplo Predicción una estructura de árbol de dependencia usando un modelo estadístico</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_Toc159402925 \h </w:delInstrText>
        </w:r>
        <w:r w:rsidR="00235F6A" w:rsidDel="0003435B">
          <w:rPr>
            <w:noProof/>
            <w:webHidden/>
          </w:rPr>
        </w:r>
        <w:r w:rsidR="00235F6A" w:rsidDel="0003435B">
          <w:rPr>
            <w:noProof/>
            <w:webHidden/>
          </w:rPr>
          <w:fldChar w:fldCharType="separate"/>
        </w:r>
        <w:r w:rsidR="001016E7" w:rsidDel="0003435B">
          <w:rPr>
            <w:noProof/>
            <w:webHidden/>
          </w:rPr>
          <w:delText>31</w:delText>
        </w:r>
        <w:r w:rsidR="00235F6A" w:rsidDel="0003435B">
          <w:rPr>
            <w:noProof/>
            <w:webHidden/>
          </w:rPr>
          <w:fldChar w:fldCharType="end"/>
        </w:r>
        <w:r w:rsidDel="0003435B">
          <w:rPr>
            <w:noProof/>
          </w:rPr>
          <w:fldChar w:fldCharType="end"/>
        </w:r>
      </w:del>
    </w:p>
    <w:p w14:paraId="26AFC363" w14:textId="58C4B182" w:rsidR="00235F6A" w:rsidDel="0003435B" w:rsidRDefault="00000000" w:rsidP="00742E8A">
      <w:pPr>
        <w:pStyle w:val="Tabladeilustraciones"/>
        <w:rPr>
          <w:del w:id="95" w:author="david gonzalez cano" w:date="2024-02-26T22:03:00Z"/>
          <w:rFonts w:asciiTheme="minorHAnsi" w:eastAsiaTheme="minorEastAsia" w:hAnsiTheme="minorHAnsi" w:cstheme="minorBidi"/>
          <w:noProof/>
          <w:kern w:val="2"/>
          <w:lang w:val="es-CO" w:eastAsia="es-CO"/>
          <w14:ligatures w14:val="standardContextual"/>
        </w:rPr>
      </w:pPr>
      <w:del w:id="96" w:author="david gonzalez cano" w:date="2024-02-26T22:03:00Z">
        <w:r w:rsidDel="0003435B">
          <w:fldChar w:fldCharType="begin"/>
        </w:r>
        <w:r w:rsidDel="0003435B">
          <w:delInstrText>HYPERLINK \l "_Toc159402926"</w:delInstrText>
        </w:r>
        <w:r w:rsidDel="0003435B">
          <w:fldChar w:fldCharType="separate"/>
        </w:r>
        <w:r w:rsidR="00235F6A" w:rsidRPr="00AE2736" w:rsidDel="0003435B">
          <w:rPr>
            <w:rStyle w:val="Hipervnculo"/>
            <w:noProof/>
          </w:rPr>
          <w:delText>Figura 9 Vistazo General de los pasos de NLP</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_Toc159402926 \h </w:delInstrText>
        </w:r>
        <w:r w:rsidR="00235F6A" w:rsidDel="0003435B">
          <w:rPr>
            <w:noProof/>
            <w:webHidden/>
          </w:rPr>
        </w:r>
        <w:r w:rsidR="00235F6A" w:rsidDel="0003435B">
          <w:rPr>
            <w:noProof/>
            <w:webHidden/>
          </w:rPr>
          <w:fldChar w:fldCharType="separate"/>
        </w:r>
        <w:r w:rsidR="001016E7" w:rsidDel="0003435B">
          <w:rPr>
            <w:noProof/>
            <w:webHidden/>
          </w:rPr>
          <w:delText>35</w:delText>
        </w:r>
        <w:r w:rsidR="00235F6A" w:rsidDel="0003435B">
          <w:rPr>
            <w:noProof/>
            <w:webHidden/>
          </w:rPr>
          <w:fldChar w:fldCharType="end"/>
        </w:r>
        <w:r w:rsidDel="0003435B">
          <w:rPr>
            <w:noProof/>
          </w:rPr>
          <w:fldChar w:fldCharType="end"/>
        </w:r>
      </w:del>
    </w:p>
    <w:p w14:paraId="3FE764DD" w14:textId="252C3F45" w:rsidR="00235F6A" w:rsidDel="0003435B" w:rsidRDefault="00000000" w:rsidP="00742E8A">
      <w:pPr>
        <w:pStyle w:val="Tabladeilustraciones"/>
        <w:rPr>
          <w:del w:id="97" w:author="david gonzalez cano" w:date="2024-02-26T22:03:00Z"/>
          <w:rFonts w:asciiTheme="minorHAnsi" w:eastAsiaTheme="minorEastAsia" w:hAnsiTheme="minorHAnsi" w:cstheme="minorBidi"/>
          <w:noProof/>
          <w:kern w:val="2"/>
          <w:lang w:val="es-CO" w:eastAsia="es-CO"/>
          <w14:ligatures w14:val="standardContextual"/>
        </w:rPr>
      </w:pPr>
      <w:del w:id="98" w:author="david gonzalez cano" w:date="2024-02-26T22:03:00Z">
        <w:r w:rsidDel="0003435B">
          <w:fldChar w:fldCharType="begin"/>
        </w:r>
        <w:r w:rsidDel="0003435B">
          <w:delInstrText>HYPERLINK \l "_Toc159402927"</w:delInstrText>
        </w:r>
        <w:r w:rsidDel="0003435B">
          <w:fldChar w:fldCharType="separate"/>
        </w:r>
        <w:r w:rsidR="00235F6A" w:rsidRPr="00AE2736" w:rsidDel="0003435B">
          <w:rPr>
            <w:rStyle w:val="Hipervnculo"/>
            <w:noProof/>
          </w:rPr>
          <w:delText>Figura 10 Ejemplo de código Python haciendo Tokenización en el análisis de texto</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_Toc159402927 \h </w:delInstrText>
        </w:r>
        <w:r w:rsidR="00235F6A" w:rsidDel="0003435B">
          <w:rPr>
            <w:noProof/>
            <w:webHidden/>
          </w:rPr>
        </w:r>
        <w:r w:rsidR="00235F6A" w:rsidDel="0003435B">
          <w:rPr>
            <w:noProof/>
            <w:webHidden/>
          </w:rPr>
          <w:fldChar w:fldCharType="separate"/>
        </w:r>
        <w:r w:rsidR="001016E7" w:rsidDel="0003435B">
          <w:rPr>
            <w:noProof/>
            <w:webHidden/>
          </w:rPr>
          <w:delText>35</w:delText>
        </w:r>
        <w:r w:rsidR="00235F6A" w:rsidDel="0003435B">
          <w:rPr>
            <w:noProof/>
            <w:webHidden/>
          </w:rPr>
          <w:fldChar w:fldCharType="end"/>
        </w:r>
        <w:r w:rsidDel="0003435B">
          <w:rPr>
            <w:noProof/>
          </w:rPr>
          <w:fldChar w:fldCharType="end"/>
        </w:r>
      </w:del>
    </w:p>
    <w:p w14:paraId="2B153918" w14:textId="5BC5EB06" w:rsidR="00235F6A" w:rsidDel="0003435B" w:rsidRDefault="00000000" w:rsidP="00742E8A">
      <w:pPr>
        <w:pStyle w:val="Tabladeilustraciones"/>
        <w:rPr>
          <w:del w:id="99" w:author="david gonzalez cano" w:date="2024-02-26T22:03:00Z"/>
          <w:rFonts w:asciiTheme="minorHAnsi" w:eastAsiaTheme="minorEastAsia" w:hAnsiTheme="minorHAnsi" w:cstheme="minorBidi"/>
          <w:noProof/>
          <w:kern w:val="2"/>
          <w:lang w:val="es-CO" w:eastAsia="es-CO"/>
          <w14:ligatures w14:val="standardContextual"/>
        </w:rPr>
      </w:pPr>
      <w:del w:id="100" w:author="david gonzalez cano" w:date="2024-02-26T22:03:00Z">
        <w:r w:rsidDel="0003435B">
          <w:fldChar w:fldCharType="begin"/>
        </w:r>
        <w:r w:rsidDel="0003435B">
          <w:delInstrText>HYPERLINK \l "_Toc159402928"</w:delInstrText>
        </w:r>
        <w:r w:rsidDel="0003435B">
          <w:fldChar w:fldCharType="separate"/>
        </w:r>
        <w:r w:rsidR="00235F6A" w:rsidRPr="00AE2736" w:rsidDel="0003435B">
          <w:rPr>
            <w:rStyle w:val="Hipervnculo"/>
            <w:noProof/>
          </w:rPr>
          <w:delText>Figura 11 Ejemplo de Lematización</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_Toc159402928 \h </w:delInstrText>
        </w:r>
        <w:r w:rsidR="00235F6A" w:rsidDel="0003435B">
          <w:rPr>
            <w:noProof/>
            <w:webHidden/>
          </w:rPr>
        </w:r>
        <w:r w:rsidR="00235F6A" w:rsidDel="0003435B">
          <w:rPr>
            <w:noProof/>
            <w:webHidden/>
          </w:rPr>
          <w:fldChar w:fldCharType="separate"/>
        </w:r>
        <w:r w:rsidR="001016E7" w:rsidDel="0003435B">
          <w:rPr>
            <w:noProof/>
            <w:webHidden/>
          </w:rPr>
          <w:delText>36</w:delText>
        </w:r>
        <w:r w:rsidR="00235F6A" w:rsidDel="0003435B">
          <w:rPr>
            <w:noProof/>
            <w:webHidden/>
          </w:rPr>
          <w:fldChar w:fldCharType="end"/>
        </w:r>
        <w:r w:rsidDel="0003435B">
          <w:rPr>
            <w:noProof/>
          </w:rPr>
          <w:fldChar w:fldCharType="end"/>
        </w:r>
      </w:del>
    </w:p>
    <w:p w14:paraId="683C1A25" w14:textId="35E7E28A" w:rsidR="00235F6A" w:rsidDel="0003435B" w:rsidRDefault="00000000" w:rsidP="00742E8A">
      <w:pPr>
        <w:pStyle w:val="Tabladeilustraciones"/>
        <w:rPr>
          <w:del w:id="101" w:author="david gonzalez cano" w:date="2024-02-26T22:03:00Z"/>
          <w:rFonts w:asciiTheme="minorHAnsi" w:eastAsiaTheme="minorEastAsia" w:hAnsiTheme="minorHAnsi" w:cstheme="minorBidi"/>
          <w:noProof/>
          <w:kern w:val="2"/>
          <w:lang w:val="es-CO" w:eastAsia="es-CO"/>
          <w14:ligatures w14:val="standardContextual"/>
        </w:rPr>
      </w:pPr>
      <w:del w:id="102" w:author="david gonzalez cano" w:date="2024-02-26T22:03:00Z">
        <w:r w:rsidDel="0003435B">
          <w:fldChar w:fldCharType="begin"/>
        </w:r>
        <w:r w:rsidDel="0003435B">
          <w:delInstrText>HYPERLINK \l "_Toc159402929"</w:delInstrText>
        </w:r>
        <w:r w:rsidDel="0003435B">
          <w:fldChar w:fldCharType="separate"/>
        </w:r>
        <w:r w:rsidR="00235F6A" w:rsidRPr="00AE2736" w:rsidDel="0003435B">
          <w:rPr>
            <w:rStyle w:val="Hipervnculo"/>
            <w:noProof/>
          </w:rPr>
          <w:delText>Figura 12 Resultado del ejemplo Lematización</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_Toc159402929 \h </w:delInstrText>
        </w:r>
        <w:r w:rsidR="00235F6A" w:rsidDel="0003435B">
          <w:rPr>
            <w:noProof/>
            <w:webHidden/>
          </w:rPr>
        </w:r>
        <w:r w:rsidR="00235F6A" w:rsidDel="0003435B">
          <w:rPr>
            <w:noProof/>
            <w:webHidden/>
          </w:rPr>
          <w:fldChar w:fldCharType="separate"/>
        </w:r>
        <w:r w:rsidR="001016E7" w:rsidDel="0003435B">
          <w:rPr>
            <w:noProof/>
            <w:webHidden/>
          </w:rPr>
          <w:delText>37</w:delText>
        </w:r>
        <w:r w:rsidR="00235F6A" w:rsidDel="0003435B">
          <w:rPr>
            <w:noProof/>
            <w:webHidden/>
          </w:rPr>
          <w:fldChar w:fldCharType="end"/>
        </w:r>
        <w:r w:rsidDel="0003435B">
          <w:rPr>
            <w:noProof/>
          </w:rPr>
          <w:fldChar w:fldCharType="end"/>
        </w:r>
      </w:del>
    </w:p>
    <w:p w14:paraId="64C3E1C5" w14:textId="5DA94E9B" w:rsidR="00235F6A" w:rsidDel="0003435B" w:rsidRDefault="00000000" w:rsidP="00742E8A">
      <w:pPr>
        <w:pStyle w:val="Tabladeilustraciones"/>
        <w:rPr>
          <w:del w:id="103" w:author="david gonzalez cano" w:date="2024-02-26T22:03:00Z"/>
          <w:rFonts w:asciiTheme="minorHAnsi" w:eastAsiaTheme="minorEastAsia" w:hAnsiTheme="minorHAnsi" w:cstheme="minorBidi"/>
          <w:noProof/>
          <w:kern w:val="2"/>
          <w:lang w:val="es-CO" w:eastAsia="es-CO"/>
          <w14:ligatures w14:val="standardContextual"/>
        </w:rPr>
      </w:pPr>
      <w:del w:id="104" w:author="david gonzalez cano" w:date="2024-02-26T22:03:00Z">
        <w:r w:rsidDel="0003435B">
          <w:fldChar w:fldCharType="begin"/>
        </w:r>
        <w:r w:rsidDel="0003435B">
          <w:delInstrText>HYPERLINK \l "_Toc159402930"</w:delInstrText>
        </w:r>
        <w:r w:rsidDel="0003435B">
          <w:fldChar w:fldCharType="separate"/>
        </w:r>
        <w:r w:rsidR="00235F6A" w:rsidRPr="00AE2736" w:rsidDel="0003435B">
          <w:rPr>
            <w:rStyle w:val="Hipervnculo"/>
            <w:noProof/>
          </w:rPr>
          <w:delText>Figura 13 Usando Lematización en un requerimiento de un cliente con parte de la palabra</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_Toc159402930 \h </w:delInstrText>
        </w:r>
        <w:r w:rsidR="00235F6A" w:rsidDel="0003435B">
          <w:rPr>
            <w:noProof/>
            <w:webHidden/>
          </w:rPr>
        </w:r>
        <w:r w:rsidR="00235F6A" w:rsidDel="0003435B">
          <w:rPr>
            <w:noProof/>
            <w:webHidden/>
          </w:rPr>
          <w:fldChar w:fldCharType="separate"/>
        </w:r>
        <w:r w:rsidR="001016E7" w:rsidDel="0003435B">
          <w:rPr>
            <w:noProof/>
            <w:webHidden/>
          </w:rPr>
          <w:delText>37</w:delText>
        </w:r>
        <w:r w:rsidR="00235F6A" w:rsidDel="0003435B">
          <w:rPr>
            <w:noProof/>
            <w:webHidden/>
          </w:rPr>
          <w:fldChar w:fldCharType="end"/>
        </w:r>
        <w:r w:rsidDel="0003435B">
          <w:rPr>
            <w:noProof/>
          </w:rPr>
          <w:fldChar w:fldCharType="end"/>
        </w:r>
      </w:del>
    </w:p>
    <w:p w14:paraId="49B924B9" w14:textId="7F4FE2AB" w:rsidR="00235F6A" w:rsidDel="0003435B" w:rsidRDefault="00000000" w:rsidP="00742E8A">
      <w:pPr>
        <w:pStyle w:val="Tabladeilustraciones"/>
        <w:rPr>
          <w:del w:id="105" w:author="david gonzalez cano" w:date="2024-02-26T22:03:00Z"/>
          <w:rFonts w:asciiTheme="minorHAnsi" w:eastAsiaTheme="minorEastAsia" w:hAnsiTheme="minorHAnsi" w:cstheme="minorBidi"/>
          <w:noProof/>
          <w:kern w:val="2"/>
          <w:lang w:val="es-CO" w:eastAsia="es-CO"/>
          <w14:ligatures w14:val="standardContextual"/>
        </w:rPr>
      </w:pPr>
      <w:del w:id="106" w:author="david gonzalez cano" w:date="2024-02-26T22:03:00Z">
        <w:r w:rsidDel="0003435B">
          <w:fldChar w:fldCharType="begin"/>
        </w:r>
        <w:r w:rsidDel="0003435B">
          <w:delInstrText>HYPERLINK \l "_Toc159402931"</w:delInstrText>
        </w:r>
        <w:r w:rsidDel="0003435B">
          <w:fldChar w:fldCharType="separate"/>
        </w:r>
        <w:r w:rsidR="00235F6A" w:rsidRPr="00AE2736" w:rsidDel="0003435B">
          <w:rPr>
            <w:rStyle w:val="Hipervnculo"/>
            <w:noProof/>
          </w:rPr>
          <w:delText>Figura 14 Ejemplo Código Python usando biblioteca Spacy para lematización</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_Toc159402931 \h </w:delInstrText>
        </w:r>
        <w:r w:rsidR="00235F6A" w:rsidDel="0003435B">
          <w:rPr>
            <w:noProof/>
            <w:webHidden/>
          </w:rPr>
        </w:r>
        <w:r w:rsidR="00235F6A" w:rsidDel="0003435B">
          <w:rPr>
            <w:noProof/>
            <w:webHidden/>
          </w:rPr>
          <w:fldChar w:fldCharType="separate"/>
        </w:r>
        <w:r w:rsidR="001016E7" w:rsidDel="0003435B">
          <w:rPr>
            <w:noProof/>
            <w:webHidden/>
          </w:rPr>
          <w:delText>39</w:delText>
        </w:r>
        <w:r w:rsidR="00235F6A" w:rsidDel="0003435B">
          <w:rPr>
            <w:noProof/>
            <w:webHidden/>
          </w:rPr>
          <w:fldChar w:fldCharType="end"/>
        </w:r>
        <w:r w:rsidDel="0003435B">
          <w:rPr>
            <w:noProof/>
          </w:rPr>
          <w:fldChar w:fldCharType="end"/>
        </w:r>
      </w:del>
    </w:p>
    <w:p w14:paraId="5EC2A519" w14:textId="45897B2B" w:rsidR="00235F6A" w:rsidDel="0003435B" w:rsidRDefault="00000000" w:rsidP="00742E8A">
      <w:pPr>
        <w:pStyle w:val="Tabladeilustraciones"/>
        <w:rPr>
          <w:del w:id="107" w:author="david gonzalez cano" w:date="2024-02-26T22:03:00Z"/>
          <w:rFonts w:asciiTheme="minorHAnsi" w:eastAsiaTheme="minorEastAsia" w:hAnsiTheme="minorHAnsi" w:cstheme="minorBidi"/>
          <w:noProof/>
          <w:kern w:val="2"/>
          <w:lang w:val="es-CO" w:eastAsia="es-CO"/>
          <w14:ligatures w14:val="standardContextual"/>
        </w:rPr>
      </w:pPr>
      <w:del w:id="108" w:author="david gonzalez cano" w:date="2024-02-26T22:03:00Z">
        <w:r w:rsidDel="0003435B">
          <w:fldChar w:fldCharType="begin"/>
        </w:r>
        <w:r w:rsidDel="0003435B">
          <w:delInstrText>HYPERLINK \l "_Toc159402932"</w:delInstrText>
        </w:r>
        <w:r w:rsidDel="0003435B">
          <w:fldChar w:fldCharType="separate"/>
        </w:r>
        <w:r w:rsidR="00235F6A" w:rsidRPr="00AE2736" w:rsidDel="0003435B">
          <w:rPr>
            <w:rStyle w:val="Hipervnculo"/>
            <w:noProof/>
          </w:rPr>
          <w:delText>Figura 15 Código que genera los verbos relevantes de la oración.</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_Toc159402932 \h </w:delInstrText>
        </w:r>
        <w:r w:rsidR="00235F6A" w:rsidDel="0003435B">
          <w:rPr>
            <w:noProof/>
            <w:webHidden/>
          </w:rPr>
        </w:r>
        <w:r w:rsidR="00235F6A" w:rsidDel="0003435B">
          <w:rPr>
            <w:noProof/>
            <w:webHidden/>
          </w:rPr>
          <w:fldChar w:fldCharType="separate"/>
        </w:r>
        <w:r w:rsidR="001016E7" w:rsidDel="0003435B">
          <w:rPr>
            <w:noProof/>
            <w:webHidden/>
          </w:rPr>
          <w:delText>42</w:delText>
        </w:r>
        <w:r w:rsidR="00235F6A" w:rsidDel="0003435B">
          <w:rPr>
            <w:noProof/>
            <w:webHidden/>
          </w:rPr>
          <w:fldChar w:fldCharType="end"/>
        </w:r>
        <w:r w:rsidDel="0003435B">
          <w:rPr>
            <w:noProof/>
          </w:rPr>
          <w:fldChar w:fldCharType="end"/>
        </w:r>
      </w:del>
    </w:p>
    <w:p w14:paraId="6C448C64" w14:textId="17D7A25A" w:rsidR="00235F6A" w:rsidDel="0003435B" w:rsidRDefault="00000000" w:rsidP="00742E8A">
      <w:pPr>
        <w:pStyle w:val="Tabladeilustraciones"/>
        <w:rPr>
          <w:del w:id="109" w:author="david gonzalez cano" w:date="2024-02-26T22:03:00Z"/>
          <w:rFonts w:asciiTheme="minorHAnsi" w:eastAsiaTheme="minorEastAsia" w:hAnsiTheme="minorHAnsi" w:cstheme="minorBidi"/>
          <w:noProof/>
          <w:kern w:val="2"/>
          <w:lang w:val="es-CO" w:eastAsia="es-CO"/>
          <w14:ligatures w14:val="standardContextual"/>
        </w:rPr>
      </w:pPr>
      <w:del w:id="110" w:author="david gonzalez cano" w:date="2024-02-26T22:03:00Z">
        <w:r w:rsidDel="0003435B">
          <w:fldChar w:fldCharType="begin"/>
        </w:r>
        <w:r w:rsidDel="0003435B">
          <w:delInstrText>HYPERLINK \l "_Toc159402933"</w:delInstrText>
        </w:r>
        <w:r w:rsidDel="0003435B">
          <w:fldChar w:fldCharType="separate"/>
        </w:r>
        <w:r w:rsidR="00235F6A" w:rsidRPr="00AE2736" w:rsidDel="0003435B">
          <w:rPr>
            <w:rStyle w:val="Hipervnculo"/>
            <w:noProof/>
          </w:rPr>
          <w:delText>Figura 16 Código para encontrar los verbos y los nombres propios.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_Toc159402933 \h </w:delInstrText>
        </w:r>
        <w:r w:rsidR="00235F6A" w:rsidDel="0003435B">
          <w:rPr>
            <w:noProof/>
            <w:webHidden/>
          </w:rPr>
        </w:r>
        <w:r w:rsidR="00235F6A" w:rsidDel="0003435B">
          <w:rPr>
            <w:noProof/>
            <w:webHidden/>
          </w:rPr>
          <w:fldChar w:fldCharType="separate"/>
        </w:r>
        <w:r w:rsidR="001016E7" w:rsidDel="0003435B">
          <w:rPr>
            <w:noProof/>
            <w:webHidden/>
          </w:rPr>
          <w:delText>43</w:delText>
        </w:r>
        <w:r w:rsidR="00235F6A" w:rsidDel="0003435B">
          <w:rPr>
            <w:noProof/>
            <w:webHidden/>
          </w:rPr>
          <w:fldChar w:fldCharType="end"/>
        </w:r>
        <w:r w:rsidDel="0003435B">
          <w:rPr>
            <w:noProof/>
          </w:rPr>
          <w:fldChar w:fldCharType="end"/>
        </w:r>
      </w:del>
    </w:p>
    <w:p w14:paraId="1CCAD024" w14:textId="76FD7921" w:rsidR="00235F6A" w:rsidDel="0003435B" w:rsidRDefault="00000000" w:rsidP="00742E8A">
      <w:pPr>
        <w:pStyle w:val="Tabladeilustraciones"/>
        <w:rPr>
          <w:del w:id="111" w:author="david gonzalez cano" w:date="2024-02-26T22:03:00Z"/>
          <w:rFonts w:asciiTheme="minorHAnsi" w:eastAsiaTheme="minorEastAsia" w:hAnsiTheme="minorHAnsi" w:cstheme="minorBidi"/>
          <w:noProof/>
          <w:kern w:val="2"/>
          <w:lang w:val="es-CO" w:eastAsia="es-CO"/>
          <w14:ligatures w14:val="standardContextual"/>
        </w:rPr>
      </w:pPr>
      <w:del w:id="112" w:author="david gonzalez cano" w:date="2024-02-26T22:03:00Z">
        <w:r w:rsidDel="0003435B">
          <w:fldChar w:fldCharType="begin"/>
        </w:r>
        <w:r w:rsidDel="0003435B">
          <w:delInstrText>HYPERLINK \l "_Toc159402934"</w:delInstrText>
        </w:r>
        <w:r w:rsidDel="0003435B">
          <w:fldChar w:fldCharType="separate"/>
        </w:r>
        <w:r w:rsidR="00235F6A" w:rsidRPr="00AE2736" w:rsidDel="0003435B">
          <w:rPr>
            <w:rStyle w:val="Hipervnculo"/>
            <w:noProof/>
          </w:rPr>
          <w:delText>Figura 17 Una representación gráfica de un arco de dependencia sintáctica</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_Toc159402934 \h </w:delInstrText>
        </w:r>
        <w:r w:rsidR="00235F6A" w:rsidDel="0003435B">
          <w:rPr>
            <w:noProof/>
            <w:webHidden/>
          </w:rPr>
        </w:r>
        <w:r w:rsidR="00235F6A" w:rsidDel="0003435B">
          <w:rPr>
            <w:noProof/>
            <w:webHidden/>
          </w:rPr>
          <w:fldChar w:fldCharType="separate"/>
        </w:r>
        <w:r w:rsidR="001016E7" w:rsidDel="0003435B">
          <w:rPr>
            <w:noProof/>
            <w:webHidden/>
          </w:rPr>
          <w:delText>44</w:delText>
        </w:r>
        <w:r w:rsidR="00235F6A" w:rsidDel="0003435B">
          <w:rPr>
            <w:noProof/>
            <w:webHidden/>
          </w:rPr>
          <w:fldChar w:fldCharType="end"/>
        </w:r>
        <w:r w:rsidDel="0003435B">
          <w:rPr>
            <w:noProof/>
          </w:rPr>
          <w:fldChar w:fldCharType="end"/>
        </w:r>
      </w:del>
    </w:p>
    <w:p w14:paraId="2B9FB9A4" w14:textId="57830628" w:rsidR="00235F6A" w:rsidDel="0003435B" w:rsidRDefault="00000000" w:rsidP="00742E8A">
      <w:pPr>
        <w:pStyle w:val="Tabladeilustraciones"/>
        <w:rPr>
          <w:del w:id="113" w:author="david gonzalez cano" w:date="2024-02-26T22:03:00Z"/>
          <w:rFonts w:asciiTheme="minorHAnsi" w:eastAsiaTheme="minorEastAsia" w:hAnsiTheme="minorHAnsi" w:cstheme="minorBidi"/>
          <w:noProof/>
          <w:kern w:val="2"/>
          <w:lang w:val="es-CO" w:eastAsia="es-CO"/>
          <w14:ligatures w14:val="standardContextual"/>
        </w:rPr>
      </w:pPr>
      <w:del w:id="114" w:author="david gonzalez cano" w:date="2024-02-26T22:03:00Z">
        <w:r w:rsidDel="0003435B">
          <w:fldChar w:fldCharType="begin"/>
        </w:r>
        <w:r w:rsidDel="0003435B">
          <w:delInstrText>HYPERLINK \l "_Toc159402935"</w:delInstrText>
        </w:r>
        <w:r w:rsidDel="0003435B">
          <w:fldChar w:fldCharType="separate"/>
        </w:r>
        <w:r w:rsidR="00235F6A" w:rsidRPr="00AE2736" w:rsidDel="0003435B">
          <w:rPr>
            <w:rStyle w:val="Hipervnculo"/>
            <w:noProof/>
          </w:rPr>
          <w:delText>Figura 18 Ejemplo representación gráfica de la dependencia sintáctica</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_Toc159402935 \h </w:delInstrText>
        </w:r>
        <w:r w:rsidR="00235F6A" w:rsidDel="0003435B">
          <w:rPr>
            <w:noProof/>
            <w:webHidden/>
          </w:rPr>
        </w:r>
        <w:r w:rsidR="00235F6A" w:rsidDel="0003435B">
          <w:rPr>
            <w:noProof/>
            <w:webHidden/>
          </w:rPr>
          <w:fldChar w:fldCharType="separate"/>
        </w:r>
        <w:r w:rsidR="001016E7" w:rsidDel="0003435B">
          <w:rPr>
            <w:noProof/>
            <w:webHidden/>
          </w:rPr>
          <w:delText>44</w:delText>
        </w:r>
        <w:r w:rsidR="00235F6A" w:rsidDel="0003435B">
          <w:rPr>
            <w:noProof/>
            <w:webHidden/>
          </w:rPr>
          <w:fldChar w:fldCharType="end"/>
        </w:r>
        <w:r w:rsidDel="0003435B">
          <w:rPr>
            <w:noProof/>
          </w:rPr>
          <w:fldChar w:fldCharType="end"/>
        </w:r>
      </w:del>
    </w:p>
    <w:p w14:paraId="29A183C6" w14:textId="03C68B25" w:rsidR="00235F6A" w:rsidDel="0003435B" w:rsidRDefault="00000000" w:rsidP="00742E8A">
      <w:pPr>
        <w:pStyle w:val="Tabladeilustraciones"/>
        <w:rPr>
          <w:del w:id="115" w:author="david gonzalez cano" w:date="2024-02-26T22:03:00Z"/>
          <w:rFonts w:asciiTheme="minorHAnsi" w:eastAsiaTheme="minorEastAsia" w:hAnsiTheme="minorHAnsi" w:cstheme="minorBidi"/>
          <w:noProof/>
          <w:kern w:val="2"/>
          <w:lang w:val="es-CO" w:eastAsia="es-CO"/>
          <w14:ligatures w14:val="standardContextual"/>
        </w:rPr>
      </w:pPr>
      <w:del w:id="116" w:author="david gonzalez cano" w:date="2024-02-26T22:03:00Z">
        <w:r w:rsidDel="0003435B">
          <w:fldChar w:fldCharType="begin"/>
        </w:r>
        <w:r w:rsidDel="0003435B">
          <w:delInstrText>HYPERLINK \l "_Toc159402936"</w:delInstrText>
        </w:r>
        <w:r w:rsidDel="0003435B">
          <w:fldChar w:fldCharType="separate"/>
        </w:r>
        <w:r w:rsidR="00235F6A" w:rsidRPr="00AE2736" w:rsidDel="0003435B">
          <w:rPr>
            <w:rStyle w:val="Hipervnculo"/>
            <w:noProof/>
          </w:rPr>
          <w:delText>Figura 19 Relaciones de Encabezado/hijo en una oración completa</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_Toc159402936 \h </w:delInstrText>
        </w:r>
        <w:r w:rsidR="00235F6A" w:rsidDel="0003435B">
          <w:rPr>
            <w:noProof/>
            <w:webHidden/>
          </w:rPr>
        </w:r>
        <w:r w:rsidR="00235F6A" w:rsidDel="0003435B">
          <w:rPr>
            <w:noProof/>
            <w:webHidden/>
          </w:rPr>
          <w:fldChar w:fldCharType="separate"/>
        </w:r>
        <w:r w:rsidR="001016E7" w:rsidDel="0003435B">
          <w:rPr>
            <w:noProof/>
            <w:webHidden/>
          </w:rPr>
          <w:delText>45</w:delText>
        </w:r>
        <w:r w:rsidR="00235F6A" w:rsidDel="0003435B">
          <w:rPr>
            <w:noProof/>
            <w:webHidden/>
          </w:rPr>
          <w:fldChar w:fldCharType="end"/>
        </w:r>
        <w:r w:rsidDel="0003435B">
          <w:rPr>
            <w:noProof/>
          </w:rPr>
          <w:fldChar w:fldCharType="end"/>
        </w:r>
      </w:del>
    </w:p>
    <w:p w14:paraId="34490970" w14:textId="12BBC7DC" w:rsidR="00235F6A" w:rsidDel="0003435B" w:rsidRDefault="00000000" w:rsidP="00742E8A">
      <w:pPr>
        <w:pStyle w:val="Tabladeilustraciones"/>
        <w:rPr>
          <w:del w:id="117" w:author="david gonzalez cano" w:date="2024-02-26T22:03:00Z"/>
          <w:rFonts w:asciiTheme="minorHAnsi" w:eastAsiaTheme="minorEastAsia" w:hAnsiTheme="minorHAnsi" w:cstheme="minorBidi"/>
          <w:noProof/>
          <w:kern w:val="2"/>
          <w:lang w:val="es-CO" w:eastAsia="es-CO"/>
          <w14:ligatures w14:val="standardContextual"/>
        </w:rPr>
      </w:pPr>
      <w:del w:id="118" w:author="david gonzalez cano" w:date="2024-02-26T22:03:00Z">
        <w:r w:rsidDel="0003435B">
          <w:fldChar w:fldCharType="begin"/>
        </w:r>
        <w:r w:rsidDel="0003435B">
          <w:delInstrText>HYPERLINK \l "_Toc159402937"</w:delInstrText>
        </w:r>
        <w:r w:rsidDel="0003435B">
          <w:fldChar w:fldCharType="separate"/>
        </w:r>
        <w:r w:rsidR="00235F6A" w:rsidRPr="00AE2736" w:rsidDel="0003435B">
          <w:rPr>
            <w:rStyle w:val="Hipervnculo"/>
            <w:noProof/>
          </w:rPr>
          <w:delText>Figura 20 Código para encontrar dependencia sintáctica</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_Toc159402937 \h </w:delInstrText>
        </w:r>
        <w:r w:rsidR="00235F6A" w:rsidDel="0003435B">
          <w:rPr>
            <w:noProof/>
            <w:webHidden/>
          </w:rPr>
        </w:r>
        <w:r w:rsidR="00235F6A" w:rsidDel="0003435B">
          <w:rPr>
            <w:noProof/>
            <w:webHidden/>
          </w:rPr>
          <w:fldChar w:fldCharType="separate"/>
        </w:r>
        <w:r w:rsidR="001016E7" w:rsidDel="0003435B">
          <w:rPr>
            <w:noProof/>
            <w:webHidden/>
          </w:rPr>
          <w:delText>48</w:delText>
        </w:r>
        <w:r w:rsidR="00235F6A" w:rsidDel="0003435B">
          <w:rPr>
            <w:noProof/>
            <w:webHidden/>
          </w:rPr>
          <w:fldChar w:fldCharType="end"/>
        </w:r>
        <w:r w:rsidDel="0003435B">
          <w:rPr>
            <w:noProof/>
          </w:rPr>
          <w:fldChar w:fldCharType="end"/>
        </w:r>
      </w:del>
    </w:p>
    <w:p w14:paraId="70FBE49A" w14:textId="7963D331" w:rsidR="00235F6A" w:rsidDel="0003435B" w:rsidRDefault="00000000" w:rsidP="00742E8A">
      <w:pPr>
        <w:pStyle w:val="Tabladeilustraciones"/>
        <w:rPr>
          <w:del w:id="119" w:author="david gonzalez cano" w:date="2024-02-26T22:03:00Z"/>
          <w:rFonts w:asciiTheme="minorHAnsi" w:eastAsiaTheme="minorEastAsia" w:hAnsiTheme="minorHAnsi" w:cstheme="minorBidi"/>
          <w:noProof/>
          <w:kern w:val="2"/>
          <w:lang w:val="es-CO" w:eastAsia="es-CO"/>
          <w14:ligatures w14:val="standardContextual"/>
        </w:rPr>
      </w:pPr>
      <w:del w:id="120" w:author="david gonzalez cano" w:date="2024-02-26T22:03:00Z">
        <w:r w:rsidDel="0003435B">
          <w:fldChar w:fldCharType="begin"/>
        </w:r>
        <w:r w:rsidDel="0003435B">
          <w:delInstrText>HYPERLINK \l "_Toc159402938"</w:delInstrText>
        </w:r>
        <w:r w:rsidDel="0003435B">
          <w:fldChar w:fldCharType="separate"/>
        </w:r>
        <w:r w:rsidR="00235F6A" w:rsidRPr="00AE2736" w:rsidDel="0003435B">
          <w:rPr>
            <w:rStyle w:val="Hipervnculo"/>
            <w:noProof/>
          </w:rPr>
          <w:delText>Figura 21 Código mostrando la raíz de la oración.</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_Toc159402938 \h </w:delInstrText>
        </w:r>
        <w:r w:rsidR="00235F6A" w:rsidDel="0003435B">
          <w:rPr>
            <w:noProof/>
            <w:webHidden/>
          </w:rPr>
        </w:r>
        <w:r w:rsidR="00235F6A" w:rsidDel="0003435B">
          <w:rPr>
            <w:noProof/>
            <w:webHidden/>
          </w:rPr>
          <w:fldChar w:fldCharType="separate"/>
        </w:r>
        <w:r w:rsidR="001016E7" w:rsidDel="0003435B">
          <w:rPr>
            <w:noProof/>
            <w:webHidden/>
          </w:rPr>
          <w:delText>49</w:delText>
        </w:r>
        <w:r w:rsidR="00235F6A" w:rsidDel="0003435B">
          <w:rPr>
            <w:noProof/>
            <w:webHidden/>
          </w:rPr>
          <w:fldChar w:fldCharType="end"/>
        </w:r>
        <w:r w:rsidDel="0003435B">
          <w:rPr>
            <w:noProof/>
          </w:rPr>
          <w:fldChar w:fldCharType="end"/>
        </w:r>
      </w:del>
    </w:p>
    <w:p w14:paraId="0A7DDCC3" w14:textId="310A849E" w:rsidR="00235F6A" w:rsidDel="0003435B" w:rsidRDefault="00000000" w:rsidP="00742E8A">
      <w:pPr>
        <w:pStyle w:val="Tabladeilustraciones"/>
        <w:rPr>
          <w:del w:id="121" w:author="david gonzalez cano" w:date="2024-02-26T22:03:00Z"/>
          <w:rFonts w:asciiTheme="minorHAnsi" w:eastAsiaTheme="minorEastAsia" w:hAnsiTheme="minorHAnsi" w:cstheme="minorBidi"/>
          <w:noProof/>
          <w:kern w:val="2"/>
          <w:lang w:val="es-CO" w:eastAsia="es-CO"/>
          <w14:ligatures w14:val="standardContextual"/>
        </w:rPr>
      </w:pPr>
      <w:del w:id="122" w:author="david gonzalez cano" w:date="2024-02-26T22:03:00Z">
        <w:r w:rsidDel="0003435B">
          <w:fldChar w:fldCharType="begin"/>
        </w:r>
        <w:r w:rsidDel="0003435B">
          <w:delInstrText>HYPERLINK \l "_Toc159402939"</w:delInstrText>
        </w:r>
        <w:r w:rsidDel="0003435B">
          <w:fldChar w:fldCharType="separate"/>
        </w:r>
        <w:r w:rsidR="00235F6A" w:rsidRPr="00AE2736" w:rsidDel="0003435B">
          <w:rPr>
            <w:rStyle w:val="Hipervnculo"/>
            <w:noProof/>
          </w:rPr>
          <w:delText>Figura 22 Código para identificar más dependencias y más entendimiento sintáctico.</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_Toc159402939 \h </w:delInstrText>
        </w:r>
        <w:r w:rsidR="00235F6A" w:rsidDel="0003435B">
          <w:rPr>
            <w:noProof/>
            <w:webHidden/>
          </w:rPr>
        </w:r>
        <w:r w:rsidR="00235F6A" w:rsidDel="0003435B">
          <w:rPr>
            <w:noProof/>
            <w:webHidden/>
          </w:rPr>
          <w:fldChar w:fldCharType="separate"/>
        </w:r>
        <w:r w:rsidR="001016E7" w:rsidDel="0003435B">
          <w:rPr>
            <w:noProof/>
            <w:webHidden/>
          </w:rPr>
          <w:delText>50</w:delText>
        </w:r>
        <w:r w:rsidR="00235F6A" w:rsidDel="0003435B">
          <w:rPr>
            <w:noProof/>
            <w:webHidden/>
          </w:rPr>
          <w:fldChar w:fldCharType="end"/>
        </w:r>
        <w:r w:rsidDel="0003435B">
          <w:rPr>
            <w:noProof/>
          </w:rPr>
          <w:fldChar w:fldCharType="end"/>
        </w:r>
      </w:del>
    </w:p>
    <w:p w14:paraId="198ADF36" w14:textId="2CA688F9" w:rsidR="00235F6A" w:rsidDel="0003435B" w:rsidRDefault="00000000" w:rsidP="00742E8A">
      <w:pPr>
        <w:pStyle w:val="Tabladeilustraciones"/>
        <w:rPr>
          <w:del w:id="123" w:author="david gonzalez cano" w:date="2024-02-26T22:03:00Z"/>
          <w:rFonts w:asciiTheme="minorHAnsi" w:eastAsiaTheme="minorEastAsia" w:hAnsiTheme="minorHAnsi" w:cstheme="minorBidi"/>
          <w:noProof/>
          <w:kern w:val="2"/>
          <w:lang w:val="es-CO" w:eastAsia="es-CO"/>
          <w14:ligatures w14:val="standardContextual"/>
        </w:rPr>
      </w:pPr>
      <w:del w:id="124" w:author="david gonzalez cano" w:date="2024-02-26T22:03:00Z">
        <w:r w:rsidDel="0003435B">
          <w:fldChar w:fldCharType="begin"/>
        </w:r>
        <w:r w:rsidDel="0003435B">
          <w:delInstrText>HYPERLINK \l "_Toc159402940"</w:delInstrText>
        </w:r>
        <w:r w:rsidDel="0003435B">
          <w:fldChar w:fldCharType="separate"/>
        </w:r>
        <w:r w:rsidR="00235F6A" w:rsidRPr="00AE2736" w:rsidDel="0003435B">
          <w:rPr>
            <w:rStyle w:val="Hipervnculo"/>
            <w:noProof/>
          </w:rPr>
          <w:delText>Figura 23 Código reconocimiento de localidades geográficas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_Toc159402940 \h </w:delInstrText>
        </w:r>
        <w:r w:rsidR="00235F6A" w:rsidDel="0003435B">
          <w:rPr>
            <w:noProof/>
            <w:webHidden/>
          </w:rPr>
        </w:r>
        <w:r w:rsidR="00235F6A" w:rsidDel="0003435B">
          <w:rPr>
            <w:noProof/>
            <w:webHidden/>
          </w:rPr>
          <w:fldChar w:fldCharType="separate"/>
        </w:r>
        <w:r w:rsidR="001016E7" w:rsidDel="0003435B">
          <w:rPr>
            <w:noProof/>
            <w:webHidden/>
          </w:rPr>
          <w:delText>51</w:delText>
        </w:r>
        <w:r w:rsidR="00235F6A" w:rsidDel="0003435B">
          <w:rPr>
            <w:noProof/>
            <w:webHidden/>
          </w:rPr>
          <w:fldChar w:fldCharType="end"/>
        </w:r>
        <w:r w:rsidDel="0003435B">
          <w:rPr>
            <w:noProof/>
          </w:rPr>
          <w:fldChar w:fldCharType="end"/>
        </w:r>
      </w:del>
    </w:p>
    <w:p w14:paraId="7FA1E132" w14:textId="255821B2" w:rsidR="00235F6A" w:rsidDel="0003435B" w:rsidRDefault="00000000" w:rsidP="00742E8A">
      <w:pPr>
        <w:pStyle w:val="Tabladeilustraciones"/>
        <w:rPr>
          <w:del w:id="125" w:author="david gonzalez cano" w:date="2024-02-26T22:03:00Z"/>
          <w:rFonts w:asciiTheme="minorHAnsi" w:eastAsiaTheme="minorEastAsia" w:hAnsiTheme="minorHAnsi" w:cstheme="minorBidi"/>
          <w:noProof/>
          <w:kern w:val="2"/>
          <w:lang w:val="es-CO" w:eastAsia="es-CO"/>
          <w14:ligatures w14:val="standardContextual"/>
        </w:rPr>
      </w:pPr>
      <w:del w:id="126" w:author="david gonzalez cano" w:date="2024-02-26T22:03:00Z">
        <w:r w:rsidDel="0003435B">
          <w:fldChar w:fldCharType="begin"/>
        </w:r>
        <w:r w:rsidDel="0003435B">
          <w:delInstrText>HYPERLINK \l "_Toc159402941"</w:delInstrText>
        </w:r>
        <w:r w:rsidDel="0003435B">
          <w:fldChar w:fldCharType="separate"/>
        </w:r>
        <w:r w:rsidR="00235F6A" w:rsidRPr="00AE2736" w:rsidDel="0003435B">
          <w:rPr>
            <w:rStyle w:val="Hipervnculo"/>
            <w:noProof/>
          </w:rPr>
          <w:delText>Figura 24 Esquema de Neo4j (Fuente: Tema 8 de clase Base de Datos para Big Data Universidad UNIR)</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_Toc159402941 \h </w:delInstrText>
        </w:r>
        <w:r w:rsidR="00235F6A" w:rsidDel="0003435B">
          <w:rPr>
            <w:noProof/>
            <w:webHidden/>
          </w:rPr>
        </w:r>
        <w:r w:rsidR="00235F6A" w:rsidDel="0003435B">
          <w:rPr>
            <w:noProof/>
            <w:webHidden/>
          </w:rPr>
          <w:fldChar w:fldCharType="separate"/>
        </w:r>
        <w:r w:rsidR="001016E7" w:rsidDel="0003435B">
          <w:rPr>
            <w:noProof/>
            <w:webHidden/>
          </w:rPr>
          <w:delText>55</w:delText>
        </w:r>
        <w:r w:rsidR="00235F6A" w:rsidDel="0003435B">
          <w:rPr>
            <w:noProof/>
            <w:webHidden/>
          </w:rPr>
          <w:fldChar w:fldCharType="end"/>
        </w:r>
        <w:r w:rsidDel="0003435B">
          <w:rPr>
            <w:noProof/>
          </w:rPr>
          <w:fldChar w:fldCharType="end"/>
        </w:r>
      </w:del>
    </w:p>
    <w:p w14:paraId="00493F6B" w14:textId="727AC55D" w:rsidR="00235F6A" w:rsidDel="0003435B" w:rsidRDefault="00000000" w:rsidP="00742E8A">
      <w:pPr>
        <w:pStyle w:val="Tabladeilustraciones"/>
        <w:rPr>
          <w:del w:id="127" w:author="david gonzalez cano" w:date="2024-02-26T22:03:00Z"/>
          <w:rFonts w:asciiTheme="minorHAnsi" w:eastAsiaTheme="minorEastAsia" w:hAnsiTheme="minorHAnsi" w:cstheme="minorBidi"/>
          <w:noProof/>
          <w:kern w:val="2"/>
          <w:lang w:val="es-CO" w:eastAsia="es-CO"/>
          <w14:ligatures w14:val="standardContextual"/>
        </w:rPr>
      </w:pPr>
      <w:del w:id="128" w:author="david gonzalez cano" w:date="2024-02-26T22:03:00Z">
        <w:r w:rsidDel="0003435B">
          <w:fldChar w:fldCharType="begin"/>
        </w:r>
        <w:r w:rsidDel="0003435B">
          <w:delInstrText>HYPERLINK \l "_Toc159402942"</w:delInstrText>
        </w:r>
        <w:r w:rsidDel="0003435B">
          <w:fldChar w:fldCharType="separate"/>
        </w:r>
        <w:r w:rsidR="00235F6A" w:rsidRPr="00AE2736" w:rsidDel="0003435B">
          <w:rPr>
            <w:rStyle w:val="Hipervnculo"/>
            <w:noProof/>
          </w:rPr>
          <w:delText>Figura 25 Representación gráfica de nodo y de vértice</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_Toc159402942 \h </w:delInstrText>
        </w:r>
        <w:r w:rsidR="00235F6A" w:rsidDel="0003435B">
          <w:rPr>
            <w:noProof/>
            <w:webHidden/>
          </w:rPr>
        </w:r>
        <w:r w:rsidR="00235F6A" w:rsidDel="0003435B">
          <w:rPr>
            <w:noProof/>
            <w:webHidden/>
          </w:rPr>
          <w:fldChar w:fldCharType="separate"/>
        </w:r>
        <w:r w:rsidR="001016E7" w:rsidDel="0003435B">
          <w:rPr>
            <w:noProof/>
            <w:webHidden/>
          </w:rPr>
          <w:delText>56</w:delText>
        </w:r>
        <w:r w:rsidR="00235F6A" w:rsidDel="0003435B">
          <w:rPr>
            <w:noProof/>
            <w:webHidden/>
          </w:rPr>
          <w:fldChar w:fldCharType="end"/>
        </w:r>
        <w:r w:rsidDel="0003435B">
          <w:rPr>
            <w:noProof/>
          </w:rPr>
          <w:fldChar w:fldCharType="end"/>
        </w:r>
      </w:del>
    </w:p>
    <w:p w14:paraId="15128FEA" w14:textId="440AD059" w:rsidR="00235F6A" w:rsidDel="0003435B" w:rsidRDefault="00000000" w:rsidP="00742E8A">
      <w:pPr>
        <w:pStyle w:val="Tabladeilustraciones"/>
        <w:rPr>
          <w:del w:id="129" w:author="david gonzalez cano" w:date="2024-02-26T22:03:00Z"/>
          <w:rFonts w:asciiTheme="minorHAnsi" w:eastAsiaTheme="minorEastAsia" w:hAnsiTheme="minorHAnsi" w:cstheme="minorBidi"/>
          <w:noProof/>
          <w:kern w:val="2"/>
          <w:lang w:val="es-CO" w:eastAsia="es-CO"/>
          <w14:ligatures w14:val="standardContextual"/>
        </w:rPr>
      </w:pPr>
      <w:del w:id="130" w:author="david gonzalez cano" w:date="2024-02-26T22:03:00Z">
        <w:r w:rsidDel="0003435B">
          <w:fldChar w:fldCharType="begin"/>
        </w:r>
        <w:r w:rsidDel="0003435B">
          <w:delInstrText>HYPERLINK \l "_Toc159402943"</w:delInstrText>
        </w:r>
        <w:r w:rsidDel="0003435B">
          <w:fldChar w:fldCharType="separate"/>
        </w:r>
        <w:r w:rsidR="00235F6A" w:rsidRPr="00AE2736" w:rsidDel="0003435B">
          <w:rPr>
            <w:rStyle w:val="Hipervnculo"/>
            <w:noProof/>
          </w:rPr>
          <w:delText>Figura 26 Representación de relaciones mediante grafos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_Toc159402943 \h </w:delInstrText>
        </w:r>
        <w:r w:rsidR="00235F6A" w:rsidDel="0003435B">
          <w:rPr>
            <w:noProof/>
            <w:webHidden/>
          </w:rPr>
        </w:r>
        <w:r w:rsidR="00235F6A" w:rsidDel="0003435B">
          <w:rPr>
            <w:noProof/>
            <w:webHidden/>
          </w:rPr>
          <w:fldChar w:fldCharType="separate"/>
        </w:r>
        <w:r w:rsidR="001016E7" w:rsidDel="0003435B">
          <w:rPr>
            <w:noProof/>
            <w:webHidden/>
          </w:rPr>
          <w:delText>57</w:delText>
        </w:r>
        <w:r w:rsidR="00235F6A" w:rsidDel="0003435B">
          <w:rPr>
            <w:noProof/>
            <w:webHidden/>
          </w:rPr>
          <w:fldChar w:fldCharType="end"/>
        </w:r>
        <w:r w:rsidDel="0003435B">
          <w:rPr>
            <w:noProof/>
          </w:rPr>
          <w:fldChar w:fldCharType="end"/>
        </w:r>
      </w:del>
    </w:p>
    <w:p w14:paraId="0427C5A7" w14:textId="102615A2" w:rsidR="00235F6A" w:rsidDel="0003435B" w:rsidRDefault="00000000" w:rsidP="00742E8A">
      <w:pPr>
        <w:pStyle w:val="Tabladeilustraciones"/>
        <w:rPr>
          <w:del w:id="131" w:author="david gonzalez cano" w:date="2024-02-26T22:03:00Z"/>
          <w:rFonts w:asciiTheme="minorHAnsi" w:eastAsiaTheme="minorEastAsia" w:hAnsiTheme="minorHAnsi" w:cstheme="minorBidi"/>
          <w:noProof/>
          <w:kern w:val="2"/>
          <w:lang w:val="es-CO" w:eastAsia="es-CO"/>
          <w14:ligatures w14:val="standardContextual"/>
        </w:rPr>
      </w:pPr>
      <w:del w:id="132" w:author="david gonzalez cano" w:date="2024-02-26T22:03:00Z">
        <w:r w:rsidDel="0003435B">
          <w:fldChar w:fldCharType="begin"/>
        </w:r>
        <w:r w:rsidDel="0003435B">
          <w:delInstrText>HYPERLINK \l "_Toc159402944"</w:delInstrText>
        </w:r>
        <w:r w:rsidDel="0003435B">
          <w:fldChar w:fldCharType="separate"/>
        </w:r>
        <w:r w:rsidR="00235F6A" w:rsidRPr="00AE2736" w:rsidDel="0003435B">
          <w:rPr>
            <w:rStyle w:val="Hipervnculo"/>
            <w:noProof/>
          </w:rPr>
          <w:delText>Figura 27 Componentes de Base de Grafos Neo4j</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_Toc159402944 \h </w:delInstrText>
        </w:r>
        <w:r w:rsidR="00235F6A" w:rsidDel="0003435B">
          <w:rPr>
            <w:noProof/>
            <w:webHidden/>
          </w:rPr>
        </w:r>
        <w:r w:rsidR="00235F6A" w:rsidDel="0003435B">
          <w:rPr>
            <w:noProof/>
            <w:webHidden/>
          </w:rPr>
          <w:fldChar w:fldCharType="separate"/>
        </w:r>
        <w:r w:rsidR="001016E7" w:rsidDel="0003435B">
          <w:rPr>
            <w:noProof/>
            <w:webHidden/>
          </w:rPr>
          <w:delText>58</w:delText>
        </w:r>
        <w:r w:rsidR="00235F6A" w:rsidDel="0003435B">
          <w:rPr>
            <w:noProof/>
            <w:webHidden/>
          </w:rPr>
          <w:fldChar w:fldCharType="end"/>
        </w:r>
        <w:r w:rsidDel="0003435B">
          <w:rPr>
            <w:noProof/>
          </w:rPr>
          <w:fldChar w:fldCharType="end"/>
        </w:r>
      </w:del>
    </w:p>
    <w:p w14:paraId="04D637A6" w14:textId="3431BA13" w:rsidR="00235F6A" w:rsidDel="0003435B" w:rsidRDefault="00000000" w:rsidP="00742E8A">
      <w:pPr>
        <w:pStyle w:val="Tabladeilustraciones"/>
        <w:rPr>
          <w:del w:id="133" w:author="david gonzalez cano" w:date="2024-02-26T22:03:00Z"/>
          <w:rFonts w:asciiTheme="minorHAnsi" w:eastAsiaTheme="minorEastAsia" w:hAnsiTheme="minorHAnsi" w:cstheme="minorBidi"/>
          <w:noProof/>
          <w:kern w:val="2"/>
          <w:lang w:val="es-CO" w:eastAsia="es-CO"/>
          <w14:ligatures w14:val="standardContextual"/>
        </w:rPr>
      </w:pPr>
      <w:del w:id="134" w:author="david gonzalez cano" w:date="2024-02-26T22:03:00Z">
        <w:r w:rsidDel="0003435B">
          <w:fldChar w:fldCharType="begin"/>
        </w:r>
        <w:r w:rsidDel="0003435B">
          <w:delInstrText>HYPERLINK \l "_Toc159402945"</w:delInstrText>
        </w:r>
        <w:r w:rsidDel="0003435B">
          <w:fldChar w:fldCharType="separate"/>
        </w:r>
        <w:r w:rsidR="00235F6A" w:rsidRPr="00AE2736" w:rsidDel="0003435B">
          <w:rPr>
            <w:rStyle w:val="Hipervnculo"/>
            <w:noProof/>
          </w:rPr>
          <w:delText>Figura 28 Estudio de la Biblia</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_Toc159402945 \h </w:delInstrText>
        </w:r>
        <w:r w:rsidR="00235F6A" w:rsidDel="0003435B">
          <w:rPr>
            <w:noProof/>
            <w:webHidden/>
          </w:rPr>
        </w:r>
        <w:r w:rsidR="00235F6A" w:rsidDel="0003435B">
          <w:rPr>
            <w:noProof/>
            <w:webHidden/>
          </w:rPr>
          <w:fldChar w:fldCharType="separate"/>
        </w:r>
        <w:r w:rsidR="001016E7" w:rsidDel="0003435B">
          <w:rPr>
            <w:noProof/>
            <w:webHidden/>
          </w:rPr>
          <w:delText>59</w:delText>
        </w:r>
        <w:r w:rsidR="00235F6A" w:rsidDel="0003435B">
          <w:rPr>
            <w:noProof/>
            <w:webHidden/>
          </w:rPr>
          <w:fldChar w:fldCharType="end"/>
        </w:r>
        <w:r w:rsidDel="0003435B">
          <w:rPr>
            <w:noProof/>
          </w:rPr>
          <w:fldChar w:fldCharType="end"/>
        </w:r>
      </w:del>
    </w:p>
    <w:p w14:paraId="292185C6" w14:textId="1F54D97F" w:rsidR="00235F6A" w:rsidDel="0003435B" w:rsidRDefault="00000000" w:rsidP="00742E8A">
      <w:pPr>
        <w:pStyle w:val="Tabladeilustraciones"/>
        <w:rPr>
          <w:del w:id="135" w:author="david gonzalez cano" w:date="2024-02-26T22:03:00Z"/>
          <w:rFonts w:asciiTheme="minorHAnsi" w:eastAsiaTheme="minorEastAsia" w:hAnsiTheme="minorHAnsi" w:cstheme="minorBidi"/>
          <w:noProof/>
          <w:kern w:val="2"/>
          <w:lang w:val="es-CO" w:eastAsia="es-CO"/>
          <w14:ligatures w14:val="standardContextual"/>
        </w:rPr>
      </w:pPr>
      <w:del w:id="136" w:author="david gonzalez cano" w:date="2024-02-26T22:03:00Z">
        <w:r w:rsidDel="0003435B">
          <w:fldChar w:fldCharType="begin"/>
        </w:r>
        <w:r w:rsidDel="0003435B">
          <w:delInstrText>HYPERLINK \l "_Toc159402946"</w:delInstrText>
        </w:r>
        <w:r w:rsidDel="0003435B">
          <w:fldChar w:fldCharType="separate"/>
        </w:r>
        <w:r w:rsidR="00235F6A" w:rsidRPr="00AE2736" w:rsidDel="0003435B">
          <w:rPr>
            <w:rStyle w:val="Hipervnculo"/>
            <w:noProof/>
          </w:rPr>
          <w:delText>Figura 29 Organización de actividades del piloto Experimental</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_Toc159402946 \h </w:delInstrText>
        </w:r>
        <w:r w:rsidR="00235F6A" w:rsidDel="0003435B">
          <w:rPr>
            <w:noProof/>
            <w:webHidden/>
          </w:rPr>
        </w:r>
        <w:r w:rsidR="00235F6A" w:rsidDel="0003435B">
          <w:rPr>
            <w:noProof/>
            <w:webHidden/>
          </w:rPr>
          <w:fldChar w:fldCharType="separate"/>
        </w:r>
        <w:r w:rsidR="001016E7" w:rsidDel="0003435B">
          <w:rPr>
            <w:noProof/>
            <w:webHidden/>
          </w:rPr>
          <w:delText>71</w:delText>
        </w:r>
        <w:r w:rsidR="00235F6A" w:rsidDel="0003435B">
          <w:rPr>
            <w:noProof/>
            <w:webHidden/>
          </w:rPr>
          <w:fldChar w:fldCharType="end"/>
        </w:r>
        <w:r w:rsidDel="0003435B">
          <w:rPr>
            <w:noProof/>
          </w:rPr>
          <w:fldChar w:fldCharType="end"/>
        </w:r>
      </w:del>
    </w:p>
    <w:p w14:paraId="0615B7E2" w14:textId="03330204" w:rsidR="00235F6A" w:rsidDel="0003435B" w:rsidRDefault="00000000" w:rsidP="00742E8A">
      <w:pPr>
        <w:pStyle w:val="Tabladeilustraciones"/>
        <w:rPr>
          <w:del w:id="137" w:author="david gonzalez cano" w:date="2024-02-26T22:03:00Z"/>
          <w:rFonts w:asciiTheme="minorHAnsi" w:eastAsiaTheme="minorEastAsia" w:hAnsiTheme="minorHAnsi" w:cstheme="minorBidi"/>
          <w:noProof/>
          <w:kern w:val="2"/>
          <w:lang w:val="es-CO" w:eastAsia="es-CO"/>
          <w14:ligatures w14:val="standardContextual"/>
        </w:rPr>
      </w:pPr>
      <w:del w:id="138" w:author="david gonzalez cano" w:date="2024-02-26T22:03:00Z">
        <w:r w:rsidDel="0003435B">
          <w:fldChar w:fldCharType="begin"/>
        </w:r>
        <w:r w:rsidDel="0003435B">
          <w:delInstrText>HYPERLINK \l "_Toc159402947"</w:delInstrText>
        </w:r>
        <w:r w:rsidDel="0003435B">
          <w:fldChar w:fldCharType="separate"/>
        </w:r>
        <w:r w:rsidR="00235F6A" w:rsidRPr="00AE2736" w:rsidDel="0003435B">
          <w:rPr>
            <w:rStyle w:val="Hipervnculo"/>
            <w:noProof/>
            <w:lang w:val="es-ES_tradnl"/>
          </w:rPr>
          <w:delText>Figura 30 Parte de la visualización de cronología de la Biblia (Aschmann, 2022)</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_Toc159402947 \h </w:delInstrText>
        </w:r>
        <w:r w:rsidR="00235F6A" w:rsidDel="0003435B">
          <w:rPr>
            <w:noProof/>
            <w:webHidden/>
          </w:rPr>
        </w:r>
        <w:r w:rsidR="00235F6A" w:rsidDel="0003435B">
          <w:rPr>
            <w:noProof/>
            <w:webHidden/>
          </w:rPr>
          <w:fldChar w:fldCharType="separate"/>
        </w:r>
        <w:r w:rsidR="001016E7" w:rsidDel="0003435B">
          <w:rPr>
            <w:noProof/>
            <w:webHidden/>
          </w:rPr>
          <w:delText>73</w:delText>
        </w:r>
        <w:r w:rsidR="00235F6A" w:rsidDel="0003435B">
          <w:rPr>
            <w:noProof/>
            <w:webHidden/>
          </w:rPr>
          <w:fldChar w:fldCharType="end"/>
        </w:r>
        <w:r w:rsidDel="0003435B">
          <w:rPr>
            <w:noProof/>
          </w:rPr>
          <w:fldChar w:fldCharType="end"/>
        </w:r>
      </w:del>
    </w:p>
    <w:p w14:paraId="0A3C1293" w14:textId="26CCA864" w:rsidR="00235F6A" w:rsidDel="0003435B" w:rsidRDefault="00000000" w:rsidP="00742E8A">
      <w:pPr>
        <w:pStyle w:val="Tabladeilustraciones"/>
        <w:rPr>
          <w:del w:id="139" w:author="david gonzalez cano" w:date="2024-02-26T22:03:00Z"/>
          <w:rFonts w:asciiTheme="minorHAnsi" w:eastAsiaTheme="minorEastAsia" w:hAnsiTheme="minorHAnsi" w:cstheme="minorBidi"/>
          <w:noProof/>
          <w:kern w:val="2"/>
          <w:lang w:val="es-CO" w:eastAsia="es-CO"/>
          <w14:ligatures w14:val="standardContextual"/>
        </w:rPr>
      </w:pPr>
      <w:del w:id="140" w:author="david gonzalez cano" w:date="2024-02-26T22:03:00Z">
        <w:r w:rsidDel="0003435B">
          <w:fldChar w:fldCharType="begin"/>
        </w:r>
        <w:r w:rsidDel="0003435B">
          <w:delInstrText>HYPERLINK \l "_Toc159402948"</w:delInstrText>
        </w:r>
        <w:r w:rsidDel="0003435B">
          <w:fldChar w:fldCharType="separate"/>
        </w:r>
        <w:r w:rsidR="00235F6A" w:rsidRPr="00AE2736" w:rsidDel="0003435B">
          <w:rPr>
            <w:rStyle w:val="Hipervnculo"/>
            <w:noProof/>
          </w:rPr>
          <w:delText>Figura 31 Grafo del Dataset ideal (Grafica realizada con Código Python Anexo V)</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_Toc159402948 \h </w:delInstrText>
        </w:r>
        <w:r w:rsidR="00235F6A" w:rsidDel="0003435B">
          <w:rPr>
            <w:noProof/>
            <w:webHidden/>
          </w:rPr>
        </w:r>
        <w:r w:rsidR="00235F6A" w:rsidDel="0003435B">
          <w:rPr>
            <w:noProof/>
            <w:webHidden/>
          </w:rPr>
          <w:fldChar w:fldCharType="separate"/>
        </w:r>
        <w:r w:rsidR="001016E7" w:rsidDel="0003435B">
          <w:rPr>
            <w:noProof/>
            <w:webHidden/>
          </w:rPr>
          <w:delText>75</w:delText>
        </w:r>
        <w:r w:rsidR="00235F6A" w:rsidDel="0003435B">
          <w:rPr>
            <w:noProof/>
            <w:webHidden/>
          </w:rPr>
          <w:fldChar w:fldCharType="end"/>
        </w:r>
        <w:r w:rsidDel="0003435B">
          <w:rPr>
            <w:noProof/>
          </w:rPr>
          <w:fldChar w:fldCharType="end"/>
        </w:r>
      </w:del>
    </w:p>
    <w:p w14:paraId="3DA15118" w14:textId="2DB3575F" w:rsidR="00235F6A" w:rsidDel="0003435B" w:rsidRDefault="00000000" w:rsidP="00742E8A">
      <w:pPr>
        <w:pStyle w:val="Tabladeilustraciones"/>
        <w:rPr>
          <w:del w:id="141" w:author="david gonzalez cano" w:date="2024-02-26T22:03:00Z"/>
          <w:rFonts w:asciiTheme="minorHAnsi" w:eastAsiaTheme="minorEastAsia" w:hAnsiTheme="minorHAnsi" w:cstheme="minorBidi"/>
          <w:noProof/>
          <w:kern w:val="2"/>
          <w:lang w:val="es-CO" w:eastAsia="es-CO"/>
          <w14:ligatures w14:val="standardContextual"/>
        </w:rPr>
      </w:pPr>
      <w:del w:id="142" w:author="david gonzalez cano" w:date="2024-02-26T22:03:00Z">
        <w:r w:rsidDel="0003435B">
          <w:fldChar w:fldCharType="begin"/>
        </w:r>
        <w:r w:rsidDel="0003435B">
          <w:delInstrText>HYPERLINK \l "_Toc159402949"</w:delInstrText>
        </w:r>
        <w:r w:rsidDel="0003435B">
          <w:fldChar w:fldCharType="separate"/>
        </w:r>
        <w:r w:rsidR="00235F6A" w:rsidRPr="00AE2736" w:rsidDel="0003435B">
          <w:rPr>
            <w:rStyle w:val="Hipervnculo"/>
            <w:noProof/>
          </w:rPr>
          <w:delText>Figura 32 Neo4j Sandbox para evaluar la herramienta de Base de datos de grafos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_Toc159402949 \h </w:delInstrText>
        </w:r>
        <w:r w:rsidR="00235F6A" w:rsidDel="0003435B">
          <w:rPr>
            <w:noProof/>
            <w:webHidden/>
          </w:rPr>
        </w:r>
        <w:r w:rsidR="00235F6A" w:rsidDel="0003435B">
          <w:rPr>
            <w:noProof/>
            <w:webHidden/>
          </w:rPr>
          <w:fldChar w:fldCharType="separate"/>
        </w:r>
        <w:r w:rsidR="001016E7" w:rsidDel="0003435B">
          <w:rPr>
            <w:noProof/>
            <w:webHidden/>
          </w:rPr>
          <w:delText>76</w:delText>
        </w:r>
        <w:r w:rsidR="00235F6A" w:rsidDel="0003435B">
          <w:rPr>
            <w:noProof/>
            <w:webHidden/>
          </w:rPr>
          <w:fldChar w:fldCharType="end"/>
        </w:r>
        <w:r w:rsidDel="0003435B">
          <w:rPr>
            <w:noProof/>
          </w:rPr>
          <w:fldChar w:fldCharType="end"/>
        </w:r>
      </w:del>
    </w:p>
    <w:p w14:paraId="70B0C854" w14:textId="183903E0" w:rsidR="00235F6A" w:rsidDel="0003435B" w:rsidRDefault="00000000" w:rsidP="00742E8A">
      <w:pPr>
        <w:pStyle w:val="Tabladeilustraciones"/>
        <w:rPr>
          <w:del w:id="143" w:author="david gonzalez cano" w:date="2024-02-26T22:03:00Z"/>
          <w:rFonts w:asciiTheme="minorHAnsi" w:eastAsiaTheme="minorEastAsia" w:hAnsiTheme="minorHAnsi" w:cstheme="minorBidi"/>
          <w:noProof/>
          <w:kern w:val="2"/>
          <w:lang w:val="es-CO" w:eastAsia="es-CO"/>
          <w14:ligatures w14:val="standardContextual"/>
        </w:rPr>
      </w:pPr>
      <w:del w:id="144" w:author="david gonzalez cano" w:date="2024-02-26T22:03:00Z">
        <w:r w:rsidDel="0003435B">
          <w:fldChar w:fldCharType="begin"/>
        </w:r>
        <w:r w:rsidDel="0003435B">
          <w:delInstrText>HYPERLINK \l "_Toc159402950"</w:delInstrText>
        </w:r>
        <w:r w:rsidDel="0003435B">
          <w:fldChar w:fldCharType="separate"/>
        </w:r>
        <w:r w:rsidR="00235F6A" w:rsidRPr="00AE2736" w:rsidDel="0003435B">
          <w:rPr>
            <w:rStyle w:val="Hipervnculo"/>
            <w:noProof/>
          </w:rPr>
          <w:delText>Figura 33 Ejemplo de una consulta con Cypher de Neo4j</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_Toc159402950 \h </w:delInstrText>
        </w:r>
        <w:r w:rsidR="00235F6A" w:rsidDel="0003435B">
          <w:rPr>
            <w:noProof/>
            <w:webHidden/>
          </w:rPr>
        </w:r>
        <w:r w:rsidR="00235F6A" w:rsidDel="0003435B">
          <w:rPr>
            <w:noProof/>
            <w:webHidden/>
          </w:rPr>
          <w:fldChar w:fldCharType="separate"/>
        </w:r>
        <w:r w:rsidR="001016E7" w:rsidDel="0003435B">
          <w:rPr>
            <w:noProof/>
            <w:webHidden/>
          </w:rPr>
          <w:delText>78</w:delText>
        </w:r>
        <w:r w:rsidR="00235F6A" w:rsidDel="0003435B">
          <w:rPr>
            <w:noProof/>
            <w:webHidden/>
          </w:rPr>
          <w:fldChar w:fldCharType="end"/>
        </w:r>
        <w:r w:rsidDel="0003435B">
          <w:rPr>
            <w:noProof/>
          </w:rPr>
          <w:fldChar w:fldCharType="end"/>
        </w:r>
      </w:del>
    </w:p>
    <w:p w14:paraId="49022AB6" w14:textId="7DC12843" w:rsidR="00235F6A" w:rsidDel="0003435B" w:rsidRDefault="00000000" w:rsidP="00742E8A">
      <w:pPr>
        <w:pStyle w:val="Tabladeilustraciones"/>
        <w:rPr>
          <w:del w:id="145" w:author="david gonzalez cano" w:date="2024-02-26T22:03:00Z"/>
          <w:rFonts w:asciiTheme="minorHAnsi" w:eastAsiaTheme="minorEastAsia" w:hAnsiTheme="minorHAnsi" w:cstheme="minorBidi"/>
          <w:noProof/>
          <w:kern w:val="2"/>
          <w:lang w:val="es-CO" w:eastAsia="es-CO"/>
          <w14:ligatures w14:val="standardContextual"/>
        </w:rPr>
      </w:pPr>
      <w:del w:id="146" w:author="david gonzalez cano" w:date="2024-02-26T22:03:00Z">
        <w:r w:rsidDel="0003435B">
          <w:fldChar w:fldCharType="begin"/>
        </w:r>
        <w:r w:rsidDel="0003435B">
          <w:delInstrText>HYPERLINK \l "_Toc159402951"</w:delInstrText>
        </w:r>
        <w:r w:rsidDel="0003435B">
          <w:fldChar w:fldCharType="separate"/>
        </w:r>
        <w:r w:rsidR="00235F6A" w:rsidRPr="00AE2736" w:rsidDel="0003435B">
          <w:rPr>
            <w:rStyle w:val="Hipervnculo"/>
            <w:noProof/>
          </w:rPr>
          <w:delText>Figura 34 Pantalla de desarrollo de Neo4j en el ejemplo creando a el libro de Nehemías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_Toc159402951 \h </w:delInstrText>
        </w:r>
        <w:r w:rsidR="00235F6A" w:rsidDel="0003435B">
          <w:rPr>
            <w:noProof/>
            <w:webHidden/>
          </w:rPr>
        </w:r>
        <w:r w:rsidR="00235F6A" w:rsidDel="0003435B">
          <w:rPr>
            <w:noProof/>
            <w:webHidden/>
          </w:rPr>
          <w:fldChar w:fldCharType="separate"/>
        </w:r>
        <w:r w:rsidR="001016E7" w:rsidDel="0003435B">
          <w:rPr>
            <w:noProof/>
            <w:webHidden/>
          </w:rPr>
          <w:delText>79</w:delText>
        </w:r>
        <w:r w:rsidR="00235F6A" w:rsidDel="0003435B">
          <w:rPr>
            <w:noProof/>
            <w:webHidden/>
          </w:rPr>
          <w:fldChar w:fldCharType="end"/>
        </w:r>
        <w:r w:rsidDel="0003435B">
          <w:rPr>
            <w:noProof/>
          </w:rPr>
          <w:fldChar w:fldCharType="end"/>
        </w:r>
      </w:del>
    </w:p>
    <w:p w14:paraId="732D6D0B" w14:textId="54A33B60" w:rsidR="00235F6A" w:rsidDel="0003435B" w:rsidRDefault="00000000" w:rsidP="00742E8A">
      <w:pPr>
        <w:pStyle w:val="Tabladeilustraciones"/>
        <w:rPr>
          <w:del w:id="147" w:author="david gonzalez cano" w:date="2024-02-26T22:03:00Z"/>
          <w:rFonts w:asciiTheme="minorHAnsi" w:eastAsiaTheme="minorEastAsia" w:hAnsiTheme="minorHAnsi" w:cstheme="minorBidi"/>
          <w:noProof/>
          <w:kern w:val="2"/>
          <w:lang w:val="es-CO" w:eastAsia="es-CO"/>
          <w14:ligatures w14:val="standardContextual"/>
        </w:rPr>
      </w:pPr>
      <w:del w:id="148" w:author="david gonzalez cano" w:date="2024-02-26T22:03:00Z">
        <w:r w:rsidDel="0003435B">
          <w:fldChar w:fldCharType="begin"/>
        </w:r>
        <w:r w:rsidDel="0003435B">
          <w:delInstrText>HYPERLINK \l "_Toc159402952"</w:delInstrText>
        </w:r>
        <w:r w:rsidDel="0003435B">
          <w:fldChar w:fldCharType="separate"/>
        </w:r>
        <w:r w:rsidR="00235F6A" w:rsidRPr="00AE2736" w:rsidDel="0003435B">
          <w:rPr>
            <w:rStyle w:val="Hipervnculo"/>
            <w:noProof/>
          </w:rPr>
          <w:delText>Figura 35 Otra vista ampliada de las relaciones del ejemplo la base de datos grafo Neo4j de libro de Nehemias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_Toc159402952 \h </w:delInstrText>
        </w:r>
        <w:r w:rsidR="00235F6A" w:rsidDel="0003435B">
          <w:rPr>
            <w:noProof/>
            <w:webHidden/>
          </w:rPr>
        </w:r>
        <w:r w:rsidR="00235F6A" w:rsidDel="0003435B">
          <w:rPr>
            <w:noProof/>
            <w:webHidden/>
          </w:rPr>
          <w:fldChar w:fldCharType="separate"/>
        </w:r>
        <w:r w:rsidR="001016E7" w:rsidDel="0003435B">
          <w:rPr>
            <w:noProof/>
            <w:webHidden/>
          </w:rPr>
          <w:delText>79</w:delText>
        </w:r>
        <w:r w:rsidR="00235F6A" w:rsidDel="0003435B">
          <w:rPr>
            <w:noProof/>
            <w:webHidden/>
          </w:rPr>
          <w:fldChar w:fldCharType="end"/>
        </w:r>
        <w:r w:rsidDel="0003435B">
          <w:rPr>
            <w:noProof/>
          </w:rPr>
          <w:fldChar w:fldCharType="end"/>
        </w:r>
      </w:del>
    </w:p>
    <w:p w14:paraId="30BD3289" w14:textId="345CB78E" w:rsidR="00235F6A" w:rsidDel="0003435B" w:rsidRDefault="00000000" w:rsidP="00742E8A">
      <w:pPr>
        <w:pStyle w:val="Tabladeilustraciones"/>
        <w:rPr>
          <w:del w:id="149" w:author="david gonzalez cano" w:date="2024-02-26T22:03:00Z"/>
          <w:rFonts w:asciiTheme="minorHAnsi" w:eastAsiaTheme="minorEastAsia" w:hAnsiTheme="minorHAnsi" w:cstheme="minorBidi"/>
          <w:noProof/>
          <w:kern w:val="2"/>
          <w:lang w:val="es-CO" w:eastAsia="es-CO"/>
          <w14:ligatures w14:val="standardContextual"/>
        </w:rPr>
      </w:pPr>
      <w:del w:id="150" w:author="david gonzalez cano" w:date="2024-02-26T22:03:00Z">
        <w:r w:rsidDel="0003435B">
          <w:fldChar w:fldCharType="begin"/>
        </w:r>
        <w:r w:rsidDel="0003435B">
          <w:delInstrText>HYPERLINK \l "_Toc159402953"</w:delInstrText>
        </w:r>
        <w:r w:rsidDel="0003435B">
          <w:fldChar w:fldCharType="separate"/>
        </w:r>
        <w:r w:rsidR="00235F6A" w:rsidRPr="00AE2736" w:rsidDel="0003435B">
          <w:rPr>
            <w:rStyle w:val="Hipervnculo"/>
            <w:noProof/>
          </w:rPr>
          <w:delText>Figura 36 Vista de un ejemplo  ampliado de los nodos y sus relaciones en el Libro de Nehemias con el personaje Esdras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_Toc159402953 \h </w:delInstrText>
        </w:r>
        <w:r w:rsidR="00235F6A" w:rsidDel="0003435B">
          <w:rPr>
            <w:noProof/>
            <w:webHidden/>
          </w:rPr>
        </w:r>
        <w:r w:rsidR="00235F6A" w:rsidDel="0003435B">
          <w:rPr>
            <w:noProof/>
            <w:webHidden/>
          </w:rPr>
          <w:fldChar w:fldCharType="separate"/>
        </w:r>
        <w:r w:rsidR="001016E7" w:rsidDel="0003435B">
          <w:rPr>
            <w:noProof/>
            <w:webHidden/>
          </w:rPr>
          <w:delText>80</w:delText>
        </w:r>
        <w:r w:rsidR="00235F6A" w:rsidDel="0003435B">
          <w:rPr>
            <w:noProof/>
            <w:webHidden/>
          </w:rPr>
          <w:fldChar w:fldCharType="end"/>
        </w:r>
        <w:r w:rsidDel="0003435B">
          <w:rPr>
            <w:noProof/>
          </w:rPr>
          <w:fldChar w:fldCharType="end"/>
        </w:r>
      </w:del>
    </w:p>
    <w:p w14:paraId="65488F34" w14:textId="1203AA3A" w:rsidR="00235F6A" w:rsidDel="0003435B" w:rsidRDefault="00000000" w:rsidP="00742E8A">
      <w:pPr>
        <w:pStyle w:val="Tabladeilustraciones"/>
        <w:rPr>
          <w:del w:id="151" w:author="david gonzalez cano" w:date="2024-02-26T22:03:00Z"/>
          <w:rFonts w:asciiTheme="minorHAnsi" w:eastAsiaTheme="minorEastAsia" w:hAnsiTheme="minorHAnsi" w:cstheme="minorBidi"/>
          <w:noProof/>
          <w:kern w:val="2"/>
          <w:lang w:val="es-CO" w:eastAsia="es-CO"/>
          <w14:ligatures w14:val="standardContextual"/>
        </w:rPr>
      </w:pPr>
      <w:del w:id="152" w:author="david gonzalez cano" w:date="2024-02-26T22:03:00Z">
        <w:r w:rsidDel="0003435B">
          <w:fldChar w:fldCharType="begin"/>
        </w:r>
        <w:r w:rsidDel="0003435B">
          <w:delInstrText>HYPERLINK \l "_Toc159402954"</w:delInstrText>
        </w:r>
        <w:r w:rsidDel="0003435B">
          <w:fldChar w:fldCharType="separate"/>
        </w:r>
        <w:r w:rsidR="00235F6A" w:rsidRPr="00AE2736" w:rsidDel="0003435B">
          <w:rPr>
            <w:rStyle w:val="Hipervnculo"/>
            <w:noProof/>
          </w:rPr>
          <w:delText>Figura 37 Error 404. EL URl esta incorrecto o no existe</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_Toc159402954 \h </w:delInstrText>
        </w:r>
        <w:r w:rsidR="00235F6A" w:rsidDel="0003435B">
          <w:rPr>
            <w:noProof/>
            <w:webHidden/>
          </w:rPr>
        </w:r>
        <w:r w:rsidR="00235F6A" w:rsidDel="0003435B">
          <w:rPr>
            <w:noProof/>
            <w:webHidden/>
          </w:rPr>
          <w:fldChar w:fldCharType="separate"/>
        </w:r>
        <w:r w:rsidR="001016E7" w:rsidDel="0003435B">
          <w:rPr>
            <w:noProof/>
            <w:webHidden/>
          </w:rPr>
          <w:delText>82</w:delText>
        </w:r>
        <w:r w:rsidR="00235F6A" w:rsidDel="0003435B">
          <w:rPr>
            <w:noProof/>
            <w:webHidden/>
          </w:rPr>
          <w:fldChar w:fldCharType="end"/>
        </w:r>
        <w:r w:rsidDel="0003435B">
          <w:rPr>
            <w:noProof/>
          </w:rPr>
          <w:fldChar w:fldCharType="end"/>
        </w:r>
      </w:del>
    </w:p>
    <w:p w14:paraId="2BAAAB23" w14:textId="64D9BAA1" w:rsidR="00235F6A" w:rsidDel="0003435B" w:rsidRDefault="00000000" w:rsidP="00742E8A">
      <w:pPr>
        <w:pStyle w:val="Tabladeilustraciones"/>
        <w:rPr>
          <w:del w:id="153" w:author="david gonzalez cano" w:date="2024-02-26T22:03:00Z"/>
          <w:rFonts w:asciiTheme="minorHAnsi" w:eastAsiaTheme="minorEastAsia" w:hAnsiTheme="minorHAnsi" w:cstheme="minorBidi"/>
          <w:noProof/>
          <w:kern w:val="2"/>
          <w:lang w:val="es-CO" w:eastAsia="es-CO"/>
          <w14:ligatures w14:val="standardContextual"/>
        </w:rPr>
      </w:pPr>
      <w:del w:id="154" w:author="david gonzalez cano" w:date="2024-02-26T22:03:00Z">
        <w:r w:rsidDel="0003435B">
          <w:fldChar w:fldCharType="begin"/>
        </w:r>
        <w:r w:rsidDel="0003435B">
          <w:delInstrText>HYPERLINK \l "_Toc159402955"</w:delInstrText>
        </w:r>
        <w:r w:rsidDel="0003435B">
          <w:fldChar w:fldCharType="separate"/>
        </w:r>
        <w:r w:rsidR="00235F6A" w:rsidRPr="00AE2736" w:rsidDel="0003435B">
          <w:rPr>
            <w:rStyle w:val="Hipervnculo"/>
            <w:noProof/>
          </w:rPr>
          <w:delText>Figura 38 Dataset en GitHub con versiones de la biblia en texto</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_Toc159402955 \h </w:delInstrText>
        </w:r>
        <w:r w:rsidR="00235F6A" w:rsidDel="0003435B">
          <w:rPr>
            <w:noProof/>
            <w:webHidden/>
          </w:rPr>
        </w:r>
        <w:r w:rsidR="00235F6A" w:rsidDel="0003435B">
          <w:rPr>
            <w:noProof/>
            <w:webHidden/>
          </w:rPr>
          <w:fldChar w:fldCharType="separate"/>
        </w:r>
        <w:r w:rsidR="001016E7" w:rsidDel="0003435B">
          <w:rPr>
            <w:noProof/>
            <w:webHidden/>
          </w:rPr>
          <w:delText>83</w:delText>
        </w:r>
        <w:r w:rsidR="00235F6A" w:rsidDel="0003435B">
          <w:rPr>
            <w:noProof/>
            <w:webHidden/>
          </w:rPr>
          <w:fldChar w:fldCharType="end"/>
        </w:r>
        <w:r w:rsidDel="0003435B">
          <w:rPr>
            <w:noProof/>
          </w:rPr>
          <w:fldChar w:fldCharType="end"/>
        </w:r>
      </w:del>
    </w:p>
    <w:p w14:paraId="4D74311C" w14:textId="4369B702" w:rsidR="00235F6A" w:rsidDel="0003435B" w:rsidRDefault="00000000" w:rsidP="00742E8A">
      <w:pPr>
        <w:pStyle w:val="Tabladeilustraciones"/>
        <w:rPr>
          <w:del w:id="155" w:author="david gonzalez cano" w:date="2024-02-26T22:03:00Z"/>
          <w:rFonts w:asciiTheme="minorHAnsi" w:eastAsiaTheme="minorEastAsia" w:hAnsiTheme="minorHAnsi" w:cstheme="minorBidi"/>
          <w:noProof/>
          <w:kern w:val="2"/>
          <w:lang w:val="es-CO" w:eastAsia="es-CO"/>
          <w14:ligatures w14:val="standardContextual"/>
        </w:rPr>
      </w:pPr>
      <w:del w:id="156" w:author="david gonzalez cano" w:date="2024-02-26T22:03:00Z">
        <w:r w:rsidDel="0003435B">
          <w:fldChar w:fldCharType="begin"/>
        </w:r>
        <w:r w:rsidDel="0003435B">
          <w:delInstrText>HYPERLINK \l "_Toc159402956"</w:delInstrText>
        </w:r>
        <w:r w:rsidDel="0003435B">
          <w:fldChar w:fldCharType="separate"/>
        </w:r>
        <w:r w:rsidR="00235F6A" w:rsidRPr="00AE2736" w:rsidDel="0003435B">
          <w:rPr>
            <w:rStyle w:val="Hipervnculo"/>
            <w:noProof/>
          </w:rPr>
          <w:delText>Figura 39 Pantallazo del sitio GitHub que contiene el código de Google Colab para leer una dataset texto</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_Toc159402956 \h </w:delInstrText>
        </w:r>
        <w:r w:rsidR="00235F6A" w:rsidDel="0003435B">
          <w:rPr>
            <w:noProof/>
            <w:webHidden/>
          </w:rPr>
        </w:r>
        <w:r w:rsidR="00235F6A" w:rsidDel="0003435B">
          <w:rPr>
            <w:noProof/>
            <w:webHidden/>
          </w:rPr>
          <w:fldChar w:fldCharType="separate"/>
        </w:r>
        <w:r w:rsidR="001016E7" w:rsidDel="0003435B">
          <w:rPr>
            <w:noProof/>
            <w:webHidden/>
          </w:rPr>
          <w:delText>83</w:delText>
        </w:r>
        <w:r w:rsidR="00235F6A" w:rsidDel="0003435B">
          <w:rPr>
            <w:noProof/>
            <w:webHidden/>
          </w:rPr>
          <w:fldChar w:fldCharType="end"/>
        </w:r>
        <w:r w:rsidDel="0003435B">
          <w:rPr>
            <w:noProof/>
          </w:rPr>
          <w:fldChar w:fldCharType="end"/>
        </w:r>
      </w:del>
    </w:p>
    <w:p w14:paraId="17368B08" w14:textId="3F42F185" w:rsidR="0003435B" w:rsidRDefault="006B6A40">
      <w:pPr>
        <w:pStyle w:val="Tabladeilustraciones"/>
        <w:rPr>
          <w:ins w:id="157" w:author="david gonzalez cano" w:date="2024-02-26T22:03:00Z"/>
          <w:rFonts w:asciiTheme="minorHAnsi" w:eastAsiaTheme="minorEastAsia" w:hAnsiTheme="minorHAnsi" w:cstheme="minorBidi"/>
          <w:noProof/>
          <w:kern w:val="2"/>
          <w:lang w:val="es-CO" w:eastAsia="es-CO"/>
          <w14:ligatures w14:val="standardContextual"/>
        </w:rPr>
      </w:pPr>
      <w:del w:id="158" w:author="david gonzalez cano" w:date="2024-02-26T22:03:00Z">
        <w:r w:rsidRPr="00EF6DEC" w:rsidDel="0003435B">
          <w:rPr>
            <w:rFonts w:cs="Arial"/>
            <w:b/>
          </w:rPr>
          <w:fldChar w:fldCharType="end"/>
        </w:r>
      </w:del>
      <w:ins w:id="159" w:author="david gonzalez cano" w:date="2024-02-26T22:03:00Z">
        <w:r w:rsidR="0003435B">
          <w:rPr>
            <w:rFonts w:cs="Arial"/>
            <w:b/>
          </w:rPr>
          <w:fldChar w:fldCharType="begin"/>
        </w:r>
        <w:r w:rsidR="0003435B">
          <w:rPr>
            <w:rFonts w:cs="Arial"/>
            <w:b/>
          </w:rPr>
          <w:instrText xml:space="preserve"> TOC \h \z \c "Figura" </w:instrText>
        </w:r>
      </w:ins>
      <w:r w:rsidR="0003435B">
        <w:rPr>
          <w:rFonts w:cs="Arial"/>
          <w:b/>
        </w:rPr>
        <w:fldChar w:fldCharType="separate"/>
      </w:r>
      <w:ins w:id="160" w:author="david gonzalez cano" w:date="2024-02-26T22:03:00Z">
        <w:r w:rsidR="0003435B" w:rsidRPr="00CF7BF6">
          <w:rPr>
            <w:rStyle w:val="Hipervnculo"/>
            <w:noProof/>
          </w:rPr>
          <w:fldChar w:fldCharType="begin"/>
        </w:r>
        <w:r w:rsidR="0003435B" w:rsidRPr="00CF7BF6">
          <w:rPr>
            <w:rStyle w:val="Hipervnculo"/>
            <w:noProof/>
          </w:rPr>
          <w:instrText xml:space="preserve"> </w:instrText>
        </w:r>
        <w:r w:rsidR="0003435B">
          <w:rPr>
            <w:noProof/>
          </w:rPr>
          <w:instrText>HYPERLINK \l "_Toc159877449"</w:instrText>
        </w:r>
        <w:r w:rsidR="0003435B" w:rsidRPr="00CF7BF6">
          <w:rPr>
            <w:rStyle w:val="Hipervnculo"/>
            <w:noProof/>
          </w:rPr>
          <w:instrText xml:space="preserve"> </w:instrText>
        </w:r>
        <w:r w:rsidR="0003435B" w:rsidRPr="00CF7BF6">
          <w:rPr>
            <w:rStyle w:val="Hipervnculo"/>
            <w:noProof/>
          </w:rPr>
        </w:r>
        <w:r w:rsidR="0003435B" w:rsidRPr="00CF7BF6">
          <w:rPr>
            <w:rStyle w:val="Hipervnculo"/>
            <w:noProof/>
          </w:rPr>
          <w:fldChar w:fldCharType="separate"/>
        </w:r>
        <w:r w:rsidR="0003435B" w:rsidRPr="00CF7BF6">
          <w:rPr>
            <w:rStyle w:val="Hipervnculo"/>
            <w:noProof/>
            <w:lang w:val="es-ES_tradnl"/>
          </w:rPr>
          <w:t>Figura 1  Taxonomía del machine Learning dentro de la Inteligencia Artificial. Basado en Panesar, 2019</w:t>
        </w:r>
        <w:r w:rsidR="0003435B">
          <w:rPr>
            <w:noProof/>
            <w:webHidden/>
          </w:rPr>
          <w:tab/>
        </w:r>
        <w:r w:rsidR="0003435B">
          <w:rPr>
            <w:noProof/>
            <w:webHidden/>
          </w:rPr>
          <w:fldChar w:fldCharType="begin"/>
        </w:r>
        <w:r w:rsidR="0003435B">
          <w:rPr>
            <w:noProof/>
            <w:webHidden/>
          </w:rPr>
          <w:instrText xml:space="preserve"> PAGEREF _Toc159877449 \h </w:instrText>
        </w:r>
        <w:r w:rsidR="0003435B">
          <w:rPr>
            <w:noProof/>
            <w:webHidden/>
          </w:rPr>
        </w:r>
      </w:ins>
      <w:r w:rsidR="0003435B">
        <w:rPr>
          <w:noProof/>
          <w:webHidden/>
        </w:rPr>
        <w:fldChar w:fldCharType="separate"/>
      </w:r>
      <w:ins w:id="161" w:author="david gonzalez cano" w:date="2024-02-26T22:11:00Z">
        <w:r w:rsidR="00AA2DF6">
          <w:rPr>
            <w:noProof/>
            <w:webHidden/>
          </w:rPr>
          <w:t>12</w:t>
        </w:r>
      </w:ins>
      <w:ins w:id="162" w:author="david gonzalez cano" w:date="2024-02-26T22:03:00Z">
        <w:r w:rsidR="0003435B">
          <w:rPr>
            <w:noProof/>
            <w:webHidden/>
          </w:rPr>
          <w:fldChar w:fldCharType="end"/>
        </w:r>
        <w:r w:rsidR="0003435B" w:rsidRPr="00CF7BF6">
          <w:rPr>
            <w:rStyle w:val="Hipervnculo"/>
            <w:noProof/>
          </w:rPr>
          <w:fldChar w:fldCharType="end"/>
        </w:r>
      </w:ins>
    </w:p>
    <w:p w14:paraId="228079EA" w14:textId="378FAF14" w:rsidR="0003435B" w:rsidRDefault="0003435B">
      <w:pPr>
        <w:pStyle w:val="Tabladeilustraciones"/>
        <w:rPr>
          <w:ins w:id="163" w:author="david gonzalez cano" w:date="2024-02-26T22:03:00Z"/>
          <w:rFonts w:asciiTheme="minorHAnsi" w:eastAsiaTheme="minorEastAsia" w:hAnsiTheme="minorHAnsi" w:cstheme="minorBidi"/>
          <w:noProof/>
          <w:kern w:val="2"/>
          <w:lang w:val="es-CO" w:eastAsia="es-CO"/>
          <w14:ligatures w14:val="standardContextual"/>
        </w:rPr>
      </w:pPr>
      <w:ins w:id="164"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"_Toc159877450"</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 xml:space="preserve">Figura 2 Tasa de crecimiento de los datos entre 2006-2020  </w:t>
        </w:r>
        <w:r w:rsidRPr="00CF7BF6">
          <w:rPr>
            <w:rStyle w:val="Hipervnculo"/>
            <w:noProof/>
            <w:lang w:val="es-CO"/>
          </w:rPr>
          <w:t>(Cheesem, n.d.)</w:t>
        </w:r>
        <w:r>
          <w:rPr>
            <w:noProof/>
            <w:webHidden/>
          </w:rPr>
          <w:tab/>
        </w:r>
        <w:r>
          <w:rPr>
            <w:noProof/>
            <w:webHidden/>
          </w:rPr>
          <w:fldChar w:fldCharType="begin"/>
        </w:r>
        <w:r>
          <w:rPr>
            <w:noProof/>
            <w:webHidden/>
          </w:rPr>
          <w:instrText xml:space="preserve"> PAGEREF _Toc159877450 \h </w:instrText>
        </w:r>
        <w:r>
          <w:rPr>
            <w:noProof/>
            <w:webHidden/>
          </w:rPr>
        </w:r>
      </w:ins>
      <w:r>
        <w:rPr>
          <w:noProof/>
          <w:webHidden/>
        </w:rPr>
        <w:fldChar w:fldCharType="separate"/>
      </w:r>
      <w:ins w:id="165" w:author="david gonzalez cano" w:date="2024-02-26T22:11:00Z">
        <w:r w:rsidR="00AA2DF6">
          <w:rPr>
            <w:noProof/>
            <w:webHidden/>
          </w:rPr>
          <w:t>13</w:t>
        </w:r>
      </w:ins>
      <w:ins w:id="166" w:author="david gonzalez cano" w:date="2024-02-26T22:03:00Z">
        <w:r>
          <w:rPr>
            <w:noProof/>
            <w:webHidden/>
          </w:rPr>
          <w:fldChar w:fldCharType="end"/>
        </w:r>
        <w:r w:rsidRPr="00CF7BF6">
          <w:rPr>
            <w:rStyle w:val="Hipervnculo"/>
            <w:noProof/>
          </w:rPr>
          <w:fldChar w:fldCharType="end"/>
        </w:r>
      </w:ins>
    </w:p>
    <w:p w14:paraId="35D1CED7" w14:textId="0DE9C68C" w:rsidR="0003435B" w:rsidRDefault="0003435B">
      <w:pPr>
        <w:pStyle w:val="Tabladeilustraciones"/>
        <w:rPr>
          <w:ins w:id="167" w:author="david gonzalez cano" w:date="2024-02-26T22:03:00Z"/>
          <w:rFonts w:asciiTheme="minorHAnsi" w:eastAsiaTheme="minorEastAsia" w:hAnsiTheme="minorHAnsi" w:cstheme="minorBidi"/>
          <w:noProof/>
          <w:kern w:val="2"/>
          <w:lang w:val="es-CO" w:eastAsia="es-CO"/>
          <w14:ligatures w14:val="standardContextual"/>
        </w:rPr>
      </w:pPr>
      <w:ins w:id="168"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"_Toc159877451"</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 xml:space="preserve">Figura 3 Un ejemplo de un modelo de traducción neuronal, trabajando del francés al inglés. </w:t>
        </w:r>
        <w:r w:rsidRPr="00CF7BF6">
          <w:rPr>
            <w:rStyle w:val="Hipervnculo"/>
            <w:noProof/>
            <w:lang w:val="es-CO"/>
          </w:rPr>
          <w:t>(Introduction to Neural Machine Translation with GPUs (Part 2), 2015)</w:t>
        </w:r>
        <w:r>
          <w:rPr>
            <w:noProof/>
            <w:webHidden/>
          </w:rPr>
          <w:tab/>
        </w:r>
        <w:r>
          <w:rPr>
            <w:noProof/>
            <w:webHidden/>
          </w:rPr>
          <w:fldChar w:fldCharType="begin"/>
        </w:r>
        <w:r>
          <w:rPr>
            <w:noProof/>
            <w:webHidden/>
          </w:rPr>
          <w:instrText xml:space="preserve"> PAGEREF _Toc159877451 \h </w:instrText>
        </w:r>
        <w:r>
          <w:rPr>
            <w:noProof/>
            <w:webHidden/>
          </w:rPr>
        </w:r>
      </w:ins>
      <w:r>
        <w:rPr>
          <w:noProof/>
          <w:webHidden/>
        </w:rPr>
        <w:fldChar w:fldCharType="separate"/>
      </w:r>
      <w:ins w:id="169" w:author="david gonzalez cano" w:date="2024-02-26T22:11:00Z">
        <w:r w:rsidR="00AA2DF6">
          <w:rPr>
            <w:noProof/>
            <w:webHidden/>
          </w:rPr>
          <w:t>16</w:t>
        </w:r>
      </w:ins>
      <w:ins w:id="170" w:author="david gonzalez cano" w:date="2024-02-26T22:03:00Z">
        <w:r>
          <w:rPr>
            <w:noProof/>
            <w:webHidden/>
          </w:rPr>
          <w:fldChar w:fldCharType="end"/>
        </w:r>
        <w:r w:rsidRPr="00CF7BF6">
          <w:rPr>
            <w:rStyle w:val="Hipervnculo"/>
            <w:noProof/>
          </w:rPr>
          <w:fldChar w:fldCharType="end"/>
        </w:r>
      </w:ins>
    </w:p>
    <w:p w14:paraId="4CF8D6DC" w14:textId="32F5CBA6" w:rsidR="0003435B" w:rsidRDefault="0003435B">
      <w:pPr>
        <w:pStyle w:val="Tabladeilustraciones"/>
        <w:rPr>
          <w:ins w:id="171" w:author="david gonzalez cano" w:date="2024-02-26T22:03:00Z"/>
          <w:rFonts w:asciiTheme="minorHAnsi" w:eastAsiaTheme="minorEastAsia" w:hAnsiTheme="minorHAnsi" w:cstheme="minorBidi"/>
          <w:noProof/>
          <w:kern w:val="2"/>
          <w:lang w:val="es-CO" w:eastAsia="es-CO"/>
          <w14:ligatures w14:val="standardContextual"/>
        </w:rPr>
      </w:pPr>
      <w:ins w:id="172"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"_Toc159877452"</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4 Técnicas como el modelado de temas utilizan métodos de modelado probabilístico para identificar temas clave del texto</w:t>
        </w:r>
        <w:r w:rsidRPr="00CF7BF6">
          <w:rPr>
            <w:rStyle w:val="Hipervnculo"/>
            <w:rFonts w:ascii="Times New Roman" w:eastAsia="Times New Roman" w:hAnsi="Times New Roman"/>
            <w:noProof/>
            <w:lang w:val="es-CO" w:eastAsia="es-CO"/>
          </w:rPr>
          <w:t xml:space="preserve">. </w:t>
        </w:r>
        <w:r w:rsidRPr="00CF7BF6">
          <w:rPr>
            <w:rStyle w:val="Hipervnculo"/>
            <w:rFonts w:eastAsia="Times New Roman" w:cs="Arial"/>
            <w:noProof/>
            <w:lang w:val="es-CO" w:eastAsia="es-CO"/>
          </w:rPr>
          <w:t>(Thiyagarajan, 2018)</w:t>
        </w:r>
        <w:r>
          <w:rPr>
            <w:noProof/>
            <w:webHidden/>
          </w:rPr>
          <w:tab/>
        </w:r>
        <w:r>
          <w:rPr>
            <w:noProof/>
            <w:webHidden/>
          </w:rPr>
          <w:fldChar w:fldCharType="begin"/>
        </w:r>
        <w:r>
          <w:rPr>
            <w:noProof/>
            <w:webHidden/>
          </w:rPr>
          <w:instrText xml:space="preserve"> PAGEREF _Toc159877452 \h </w:instrText>
        </w:r>
        <w:r>
          <w:rPr>
            <w:noProof/>
            <w:webHidden/>
          </w:rPr>
        </w:r>
      </w:ins>
      <w:r>
        <w:rPr>
          <w:noProof/>
          <w:webHidden/>
        </w:rPr>
        <w:fldChar w:fldCharType="separate"/>
      </w:r>
      <w:ins w:id="173" w:author="david gonzalez cano" w:date="2024-02-26T22:11:00Z">
        <w:r w:rsidR="00AA2DF6">
          <w:rPr>
            <w:noProof/>
            <w:webHidden/>
          </w:rPr>
          <w:t>17</w:t>
        </w:r>
      </w:ins>
      <w:ins w:id="174" w:author="david gonzalez cano" w:date="2024-02-26T22:03:00Z">
        <w:r>
          <w:rPr>
            <w:noProof/>
            <w:webHidden/>
          </w:rPr>
          <w:fldChar w:fldCharType="end"/>
        </w:r>
        <w:r w:rsidRPr="00CF7BF6">
          <w:rPr>
            <w:rStyle w:val="Hipervnculo"/>
            <w:noProof/>
          </w:rPr>
          <w:fldChar w:fldCharType="end"/>
        </w:r>
      </w:ins>
    </w:p>
    <w:p w14:paraId="01579E14" w14:textId="7FB17872" w:rsidR="0003435B" w:rsidRDefault="0003435B">
      <w:pPr>
        <w:pStyle w:val="Tabladeilustraciones"/>
        <w:rPr>
          <w:ins w:id="175" w:author="david gonzalez cano" w:date="2024-02-26T22:03:00Z"/>
          <w:rFonts w:asciiTheme="minorHAnsi" w:eastAsiaTheme="minorEastAsia" w:hAnsiTheme="minorHAnsi" w:cstheme="minorBidi"/>
          <w:noProof/>
          <w:kern w:val="2"/>
          <w:lang w:val="es-CO" w:eastAsia="es-CO"/>
          <w14:ligatures w14:val="standardContextual"/>
        </w:rPr>
      </w:pPr>
      <w:ins w:id="176"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"_Toc159877453"</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 xml:space="preserve">Figura 5 Vuelve a golpear el clavo con el martillo </w:t>
        </w:r>
        <w:r w:rsidRPr="00CF7BF6">
          <w:rPr>
            <w:rStyle w:val="Hipervnculo"/>
            <w:noProof/>
            <w:lang w:val="es-CO"/>
          </w:rPr>
          <w:t>(A webcomic of romance,, n.d.)</w:t>
        </w:r>
        <w:r>
          <w:rPr>
            <w:noProof/>
            <w:webHidden/>
          </w:rPr>
          <w:tab/>
        </w:r>
        <w:r>
          <w:rPr>
            <w:noProof/>
            <w:webHidden/>
          </w:rPr>
          <w:fldChar w:fldCharType="begin"/>
        </w:r>
        <w:r>
          <w:rPr>
            <w:noProof/>
            <w:webHidden/>
          </w:rPr>
          <w:instrText xml:space="preserve"> PAGEREF _Toc159877453 \h </w:instrText>
        </w:r>
        <w:r>
          <w:rPr>
            <w:noProof/>
            <w:webHidden/>
          </w:rPr>
        </w:r>
      </w:ins>
      <w:r>
        <w:rPr>
          <w:noProof/>
          <w:webHidden/>
        </w:rPr>
        <w:fldChar w:fldCharType="separate"/>
      </w:r>
      <w:ins w:id="177" w:author="david gonzalez cano" w:date="2024-02-26T22:11:00Z">
        <w:r w:rsidR="00AA2DF6">
          <w:rPr>
            <w:noProof/>
            <w:webHidden/>
          </w:rPr>
          <w:t>21</w:t>
        </w:r>
      </w:ins>
      <w:ins w:id="178" w:author="david gonzalez cano" w:date="2024-02-26T22:03:00Z">
        <w:r>
          <w:rPr>
            <w:noProof/>
            <w:webHidden/>
          </w:rPr>
          <w:fldChar w:fldCharType="end"/>
        </w:r>
        <w:r w:rsidRPr="00CF7BF6">
          <w:rPr>
            <w:rStyle w:val="Hipervnculo"/>
            <w:noProof/>
          </w:rPr>
          <w:fldChar w:fldCharType="end"/>
        </w:r>
      </w:ins>
    </w:p>
    <w:p w14:paraId="195804D0" w14:textId="3D922763" w:rsidR="0003435B" w:rsidRDefault="0003435B">
      <w:pPr>
        <w:pStyle w:val="Tabladeilustraciones"/>
        <w:rPr>
          <w:ins w:id="179" w:author="david gonzalez cano" w:date="2024-02-26T22:03:00Z"/>
          <w:rFonts w:asciiTheme="minorHAnsi" w:eastAsiaTheme="minorEastAsia" w:hAnsiTheme="minorHAnsi" w:cstheme="minorBidi"/>
          <w:noProof/>
          <w:kern w:val="2"/>
          <w:lang w:val="es-CO" w:eastAsia="es-CO"/>
          <w14:ligatures w14:val="standardContextual"/>
        </w:rPr>
      </w:pPr>
      <w:ins w:id="180"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"_Toc159877454"</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6 Un fragmento de una proyección de 2D</w:t>
        </w:r>
        <w:r>
          <w:rPr>
            <w:noProof/>
            <w:webHidden/>
          </w:rPr>
          <w:tab/>
        </w:r>
        <w:r>
          <w:rPr>
            <w:noProof/>
            <w:webHidden/>
          </w:rPr>
          <w:fldChar w:fldCharType="begin"/>
        </w:r>
        <w:r>
          <w:rPr>
            <w:noProof/>
            <w:webHidden/>
          </w:rPr>
          <w:instrText xml:space="preserve"> PAGEREF _Toc159877454 \h </w:instrText>
        </w:r>
        <w:r>
          <w:rPr>
            <w:noProof/>
            <w:webHidden/>
          </w:rPr>
        </w:r>
      </w:ins>
      <w:r>
        <w:rPr>
          <w:noProof/>
          <w:webHidden/>
        </w:rPr>
        <w:fldChar w:fldCharType="separate"/>
      </w:r>
      <w:ins w:id="181" w:author="david gonzalez cano" w:date="2024-02-26T22:11:00Z">
        <w:r w:rsidR="00AA2DF6">
          <w:rPr>
            <w:noProof/>
            <w:webHidden/>
          </w:rPr>
          <w:t>28</w:t>
        </w:r>
      </w:ins>
      <w:ins w:id="182" w:author="david gonzalez cano" w:date="2024-02-26T22:03:00Z">
        <w:r>
          <w:rPr>
            <w:noProof/>
            <w:webHidden/>
          </w:rPr>
          <w:fldChar w:fldCharType="end"/>
        </w:r>
        <w:r w:rsidRPr="00CF7BF6">
          <w:rPr>
            <w:rStyle w:val="Hipervnculo"/>
            <w:noProof/>
          </w:rPr>
          <w:fldChar w:fldCharType="end"/>
        </w:r>
      </w:ins>
    </w:p>
    <w:p w14:paraId="60BD6518" w14:textId="688079D7" w:rsidR="0003435B" w:rsidRDefault="0003435B">
      <w:pPr>
        <w:pStyle w:val="Tabladeilustraciones"/>
        <w:rPr>
          <w:ins w:id="183" w:author="david gonzalez cano" w:date="2024-02-26T22:03:00Z"/>
          <w:rFonts w:asciiTheme="minorHAnsi" w:eastAsiaTheme="minorEastAsia" w:hAnsiTheme="minorHAnsi" w:cstheme="minorBidi"/>
          <w:noProof/>
          <w:kern w:val="2"/>
          <w:lang w:val="es-CO" w:eastAsia="es-CO"/>
          <w14:ligatures w14:val="standardContextual"/>
        </w:rPr>
      </w:pPr>
      <w:ins w:id="184"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"_Toc159877455"</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lang w:val="es-ES_tradnl"/>
          </w:rPr>
          <w:t>Figura 7 Generando un modelo estadístico con el algoritmo de aprendizaje automático</w:t>
        </w:r>
        <w:r>
          <w:rPr>
            <w:noProof/>
            <w:webHidden/>
          </w:rPr>
          <w:tab/>
        </w:r>
        <w:r>
          <w:rPr>
            <w:noProof/>
            <w:webHidden/>
          </w:rPr>
          <w:fldChar w:fldCharType="begin"/>
        </w:r>
        <w:r>
          <w:rPr>
            <w:noProof/>
            <w:webHidden/>
          </w:rPr>
          <w:instrText xml:space="preserve"> PAGEREF _Toc159877455 \h </w:instrText>
        </w:r>
        <w:r>
          <w:rPr>
            <w:noProof/>
            <w:webHidden/>
          </w:rPr>
        </w:r>
      </w:ins>
      <w:r>
        <w:rPr>
          <w:noProof/>
          <w:webHidden/>
        </w:rPr>
        <w:fldChar w:fldCharType="separate"/>
      </w:r>
      <w:ins w:id="185" w:author="david gonzalez cano" w:date="2024-02-26T22:11:00Z">
        <w:r w:rsidR="00AA2DF6">
          <w:rPr>
            <w:noProof/>
            <w:webHidden/>
          </w:rPr>
          <w:t>31</w:t>
        </w:r>
      </w:ins>
      <w:ins w:id="186" w:author="david gonzalez cano" w:date="2024-02-26T22:03:00Z">
        <w:r>
          <w:rPr>
            <w:noProof/>
            <w:webHidden/>
          </w:rPr>
          <w:fldChar w:fldCharType="end"/>
        </w:r>
        <w:r w:rsidRPr="00CF7BF6">
          <w:rPr>
            <w:rStyle w:val="Hipervnculo"/>
            <w:noProof/>
          </w:rPr>
          <w:fldChar w:fldCharType="end"/>
        </w:r>
      </w:ins>
    </w:p>
    <w:p w14:paraId="5CDC44A3" w14:textId="5CD66F35" w:rsidR="0003435B" w:rsidRDefault="0003435B">
      <w:pPr>
        <w:pStyle w:val="Tabladeilustraciones"/>
        <w:rPr>
          <w:ins w:id="187" w:author="david gonzalez cano" w:date="2024-02-26T22:03:00Z"/>
          <w:rFonts w:asciiTheme="minorHAnsi" w:eastAsiaTheme="minorEastAsia" w:hAnsiTheme="minorHAnsi" w:cstheme="minorBidi"/>
          <w:noProof/>
          <w:kern w:val="2"/>
          <w:lang w:val="es-CO" w:eastAsia="es-CO"/>
          <w14:ligatures w14:val="standardContextual"/>
        </w:rPr>
      </w:pPr>
      <w:ins w:id="188"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"_Toc159877456"</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lang w:val="es-ES_tradnl"/>
          </w:rPr>
          <w:t>Figura 8 Ejemplo Predicción una estructura de árbol de dependencia usando un modelo estadístico</w:t>
        </w:r>
        <w:r>
          <w:rPr>
            <w:noProof/>
            <w:webHidden/>
          </w:rPr>
          <w:tab/>
        </w:r>
        <w:r>
          <w:rPr>
            <w:noProof/>
            <w:webHidden/>
          </w:rPr>
          <w:fldChar w:fldCharType="begin"/>
        </w:r>
        <w:r>
          <w:rPr>
            <w:noProof/>
            <w:webHidden/>
          </w:rPr>
          <w:instrText xml:space="preserve"> PAGEREF _Toc159877456 \h </w:instrText>
        </w:r>
        <w:r>
          <w:rPr>
            <w:noProof/>
            <w:webHidden/>
          </w:rPr>
        </w:r>
      </w:ins>
      <w:r>
        <w:rPr>
          <w:noProof/>
          <w:webHidden/>
        </w:rPr>
        <w:fldChar w:fldCharType="separate"/>
      </w:r>
      <w:ins w:id="189" w:author="david gonzalez cano" w:date="2024-02-26T22:11:00Z">
        <w:r w:rsidR="00AA2DF6">
          <w:rPr>
            <w:noProof/>
            <w:webHidden/>
          </w:rPr>
          <w:t>32</w:t>
        </w:r>
      </w:ins>
      <w:ins w:id="190" w:author="david gonzalez cano" w:date="2024-02-26T22:03:00Z">
        <w:r>
          <w:rPr>
            <w:noProof/>
            <w:webHidden/>
          </w:rPr>
          <w:fldChar w:fldCharType="end"/>
        </w:r>
        <w:r w:rsidRPr="00CF7BF6">
          <w:rPr>
            <w:rStyle w:val="Hipervnculo"/>
            <w:noProof/>
          </w:rPr>
          <w:fldChar w:fldCharType="end"/>
        </w:r>
      </w:ins>
    </w:p>
    <w:p w14:paraId="09420D91" w14:textId="0FD65073" w:rsidR="0003435B" w:rsidRDefault="0003435B">
      <w:pPr>
        <w:pStyle w:val="Tabladeilustraciones"/>
        <w:rPr>
          <w:ins w:id="191" w:author="david gonzalez cano" w:date="2024-02-26T22:03:00Z"/>
          <w:rFonts w:asciiTheme="minorHAnsi" w:eastAsiaTheme="minorEastAsia" w:hAnsiTheme="minorHAnsi" w:cstheme="minorBidi"/>
          <w:noProof/>
          <w:kern w:val="2"/>
          <w:lang w:val="es-CO" w:eastAsia="es-CO"/>
          <w14:ligatures w14:val="standardContextual"/>
        </w:rPr>
      </w:pPr>
      <w:ins w:id="192"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"_Toc159877457"</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9 Vistazo General de los pasos de NLP</w:t>
        </w:r>
        <w:r>
          <w:rPr>
            <w:noProof/>
            <w:webHidden/>
          </w:rPr>
          <w:tab/>
        </w:r>
        <w:r>
          <w:rPr>
            <w:noProof/>
            <w:webHidden/>
          </w:rPr>
          <w:fldChar w:fldCharType="begin"/>
        </w:r>
        <w:r>
          <w:rPr>
            <w:noProof/>
            <w:webHidden/>
          </w:rPr>
          <w:instrText xml:space="preserve"> PAGEREF _Toc159877457 \h </w:instrText>
        </w:r>
        <w:r>
          <w:rPr>
            <w:noProof/>
            <w:webHidden/>
          </w:rPr>
        </w:r>
      </w:ins>
      <w:r>
        <w:rPr>
          <w:noProof/>
          <w:webHidden/>
        </w:rPr>
        <w:fldChar w:fldCharType="separate"/>
      </w:r>
      <w:ins w:id="193" w:author="david gonzalez cano" w:date="2024-02-26T22:11:00Z">
        <w:r w:rsidR="00AA2DF6">
          <w:rPr>
            <w:noProof/>
            <w:webHidden/>
          </w:rPr>
          <w:t>35</w:t>
        </w:r>
      </w:ins>
      <w:ins w:id="194" w:author="david gonzalez cano" w:date="2024-02-26T22:03:00Z">
        <w:r>
          <w:rPr>
            <w:noProof/>
            <w:webHidden/>
          </w:rPr>
          <w:fldChar w:fldCharType="end"/>
        </w:r>
        <w:r w:rsidRPr="00CF7BF6">
          <w:rPr>
            <w:rStyle w:val="Hipervnculo"/>
            <w:noProof/>
          </w:rPr>
          <w:fldChar w:fldCharType="end"/>
        </w:r>
      </w:ins>
    </w:p>
    <w:p w14:paraId="460F19D0" w14:textId="4162F427" w:rsidR="0003435B" w:rsidRDefault="0003435B">
      <w:pPr>
        <w:pStyle w:val="Tabladeilustraciones"/>
        <w:rPr>
          <w:ins w:id="195" w:author="david gonzalez cano" w:date="2024-02-26T22:03:00Z"/>
          <w:rFonts w:asciiTheme="minorHAnsi" w:eastAsiaTheme="minorEastAsia" w:hAnsiTheme="minorHAnsi" w:cstheme="minorBidi"/>
          <w:noProof/>
          <w:kern w:val="2"/>
          <w:lang w:val="es-CO" w:eastAsia="es-CO"/>
          <w14:ligatures w14:val="standardContextual"/>
        </w:rPr>
      </w:pPr>
      <w:ins w:id="196"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"_Toc159877458"</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11 Ejemplo de código Python haciendo Tokenización en el análisis de texto</w:t>
        </w:r>
        <w:r>
          <w:rPr>
            <w:noProof/>
            <w:webHidden/>
          </w:rPr>
          <w:tab/>
        </w:r>
        <w:r>
          <w:rPr>
            <w:noProof/>
            <w:webHidden/>
          </w:rPr>
          <w:fldChar w:fldCharType="begin"/>
        </w:r>
        <w:r>
          <w:rPr>
            <w:noProof/>
            <w:webHidden/>
          </w:rPr>
          <w:instrText xml:space="preserve"> PAGEREF _Toc159877458 \h </w:instrText>
        </w:r>
        <w:r>
          <w:rPr>
            <w:noProof/>
            <w:webHidden/>
          </w:rPr>
        </w:r>
      </w:ins>
      <w:r>
        <w:rPr>
          <w:noProof/>
          <w:webHidden/>
        </w:rPr>
        <w:fldChar w:fldCharType="separate"/>
      </w:r>
      <w:ins w:id="197" w:author="david gonzalez cano" w:date="2024-02-26T22:11:00Z">
        <w:r w:rsidR="00AA2DF6">
          <w:rPr>
            <w:noProof/>
            <w:webHidden/>
          </w:rPr>
          <w:t>36</w:t>
        </w:r>
      </w:ins>
      <w:ins w:id="198" w:author="david gonzalez cano" w:date="2024-02-26T22:03:00Z">
        <w:r>
          <w:rPr>
            <w:noProof/>
            <w:webHidden/>
          </w:rPr>
          <w:fldChar w:fldCharType="end"/>
        </w:r>
        <w:r w:rsidRPr="00CF7BF6">
          <w:rPr>
            <w:rStyle w:val="Hipervnculo"/>
            <w:noProof/>
          </w:rPr>
          <w:fldChar w:fldCharType="end"/>
        </w:r>
      </w:ins>
    </w:p>
    <w:p w14:paraId="4C5E2BDC" w14:textId="27DCFF1E" w:rsidR="0003435B" w:rsidRDefault="0003435B">
      <w:pPr>
        <w:pStyle w:val="Tabladeilustraciones"/>
        <w:rPr>
          <w:ins w:id="199" w:author="david gonzalez cano" w:date="2024-02-26T22:03:00Z"/>
          <w:rFonts w:asciiTheme="minorHAnsi" w:eastAsiaTheme="minorEastAsia" w:hAnsiTheme="minorHAnsi" w:cstheme="minorBidi"/>
          <w:noProof/>
          <w:kern w:val="2"/>
          <w:lang w:val="es-CO" w:eastAsia="es-CO"/>
          <w14:ligatures w14:val="standardContextual"/>
        </w:rPr>
      </w:pPr>
      <w:ins w:id="200"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"_Toc159877459"</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12 Ejemplo de Lematización</w:t>
        </w:r>
        <w:r>
          <w:rPr>
            <w:noProof/>
            <w:webHidden/>
          </w:rPr>
          <w:tab/>
        </w:r>
        <w:r>
          <w:rPr>
            <w:noProof/>
            <w:webHidden/>
          </w:rPr>
          <w:fldChar w:fldCharType="begin"/>
        </w:r>
        <w:r>
          <w:rPr>
            <w:noProof/>
            <w:webHidden/>
          </w:rPr>
          <w:instrText xml:space="preserve"> PAGEREF _Toc159877459 \h </w:instrText>
        </w:r>
        <w:r>
          <w:rPr>
            <w:noProof/>
            <w:webHidden/>
          </w:rPr>
        </w:r>
      </w:ins>
      <w:r>
        <w:rPr>
          <w:noProof/>
          <w:webHidden/>
        </w:rPr>
        <w:fldChar w:fldCharType="separate"/>
      </w:r>
      <w:ins w:id="201" w:author="david gonzalez cano" w:date="2024-02-26T22:11:00Z">
        <w:r w:rsidR="00AA2DF6">
          <w:rPr>
            <w:noProof/>
            <w:webHidden/>
          </w:rPr>
          <w:t>37</w:t>
        </w:r>
      </w:ins>
      <w:ins w:id="202" w:author="david gonzalez cano" w:date="2024-02-26T22:03:00Z">
        <w:r>
          <w:rPr>
            <w:noProof/>
            <w:webHidden/>
          </w:rPr>
          <w:fldChar w:fldCharType="end"/>
        </w:r>
        <w:r w:rsidRPr="00CF7BF6">
          <w:rPr>
            <w:rStyle w:val="Hipervnculo"/>
            <w:noProof/>
          </w:rPr>
          <w:fldChar w:fldCharType="end"/>
        </w:r>
      </w:ins>
    </w:p>
    <w:p w14:paraId="53C574F5" w14:textId="34F4E562" w:rsidR="0003435B" w:rsidRDefault="0003435B">
      <w:pPr>
        <w:pStyle w:val="Tabladeilustraciones"/>
        <w:rPr>
          <w:ins w:id="203" w:author="david gonzalez cano" w:date="2024-02-26T22:03:00Z"/>
          <w:rFonts w:asciiTheme="minorHAnsi" w:eastAsiaTheme="minorEastAsia" w:hAnsiTheme="minorHAnsi" w:cstheme="minorBidi"/>
          <w:noProof/>
          <w:kern w:val="2"/>
          <w:lang w:val="es-CO" w:eastAsia="es-CO"/>
          <w14:ligatures w14:val="standardContextual"/>
        </w:rPr>
      </w:pPr>
      <w:ins w:id="204"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"_Toc159877460"</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13 Resultado del ejemplo Lematización</w:t>
        </w:r>
        <w:r>
          <w:rPr>
            <w:noProof/>
            <w:webHidden/>
          </w:rPr>
          <w:tab/>
        </w:r>
        <w:r>
          <w:rPr>
            <w:noProof/>
            <w:webHidden/>
          </w:rPr>
          <w:fldChar w:fldCharType="begin"/>
        </w:r>
        <w:r>
          <w:rPr>
            <w:noProof/>
            <w:webHidden/>
          </w:rPr>
          <w:instrText xml:space="preserve"> PAGEREF _Toc159877460 \h </w:instrText>
        </w:r>
        <w:r>
          <w:rPr>
            <w:noProof/>
            <w:webHidden/>
          </w:rPr>
        </w:r>
      </w:ins>
      <w:r>
        <w:rPr>
          <w:noProof/>
          <w:webHidden/>
        </w:rPr>
        <w:fldChar w:fldCharType="separate"/>
      </w:r>
      <w:ins w:id="205" w:author="david gonzalez cano" w:date="2024-02-26T22:11:00Z">
        <w:r w:rsidR="00AA2DF6">
          <w:rPr>
            <w:noProof/>
            <w:webHidden/>
          </w:rPr>
          <w:t>38</w:t>
        </w:r>
      </w:ins>
      <w:ins w:id="206" w:author="david gonzalez cano" w:date="2024-02-26T22:03:00Z">
        <w:r>
          <w:rPr>
            <w:noProof/>
            <w:webHidden/>
          </w:rPr>
          <w:fldChar w:fldCharType="end"/>
        </w:r>
        <w:r w:rsidRPr="00CF7BF6">
          <w:rPr>
            <w:rStyle w:val="Hipervnculo"/>
            <w:noProof/>
          </w:rPr>
          <w:fldChar w:fldCharType="end"/>
        </w:r>
      </w:ins>
    </w:p>
    <w:p w14:paraId="5924B345" w14:textId="44468FD2" w:rsidR="0003435B" w:rsidRDefault="0003435B">
      <w:pPr>
        <w:pStyle w:val="Tabladeilustraciones"/>
        <w:rPr>
          <w:ins w:id="207" w:author="david gonzalez cano" w:date="2024-02-26T22:03:00Z"/>
          <w:rFonts w:asciiTheme="minorHAnsi" w:eastAsiaTheme="minorEastAsia" w:hAnsiTheme="minorHAnsi" w:cstheme="minorBidi"/>
          <w:noProof/>
          <w:kern w:val="2"/>
          <w:lang w:val="es-CO" w:eastAsia="es-CO"/>
          <w14:ligatures w14:val="standardContextual"/>
        </w:rPr>
      </w:pPr>
      <w:ins w:id="208"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"_Toc159877461"</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14 Usando Lematización en un requerimiento de un cliente con parte de la palabra</w:t>
        </w:r>
        <w:r>
          <w:rPr>
            <w:noProof/>
            <w:webHidden/>
          </w:rPr>
          <w:tab/>
        </w:r>
        <w:r>
          <w:rPr>
            <w:noProof/>
            <w:webHidden/>
          </w:rPr>
          <w:fldChar w:fldCharType="begin"/>
        </w:r>
        <w:r>
          <w:rPr>
            <w:noProof/>
            <w:webHidden/>
          </w:rPr>
          <w:instrText xml:space="preserve"> PAGEREF _Toc159877461 \h </w:instrText>
        </w:r>
        <w:r>
          <w:rPr>
            <w:noProof/>
            <w:webHidden/>
          </w:rPr>
        </w:r>
      </w:ins>
      <w:r>
        <w:rPr>
          <w:noProof/>
          <w:webHidden/>
        </w:rPr>
        <w:fldChar w:fldCharType="separate"/>
      </w:r>
      <w:ins w:id="209" w:author="david gonzalez cano" w:date="2024-02-26T22:11:00Z">
        <w:r w:rsidR="00AA2DF6">
          <w:rPr>
            <w:noProof/>
            <w:webHidden/>
          </w:rPr>
          <w:t>38</w:t>
        </w:r>
      </w:ins>
      <w:ins w:id="210" w:author="david gonzalez cano" w:date="2024-02-26T22:03:00Z">
        <w:r>
          <w:rPr>
            <w:noProof/>
            <w:webHidden/>
          </w:rPr>
          <w:fldChar w:fldCharType="end"/>
        </w:r>
        <w:r w:rsidRPr="00CF7BF6">
          <w:rPr>
            <w:rStyle w:val="Hipervnculo"/>
            <w:noProof/>
          </w:rPr>
          <w:fldChar w:fldCharType="end"/>
        </w:r>
      </w:ins>
    </w:p>
    <w:p w14:paraId="6FFE36DB" w14:textId="7339AA2F" w:rsidR="0003435B" w:rsidRDefault="0003435B">
      <w:pPr>
        <w:pStyle w:val="Tabladeilustraciones"/>
        <w:rPr>
          <w:ins w:id="211" w:author="david gonzalez cano" w:date="2024-02-26T22:03:00Z"/>
          <w:rFonts w:asciiTheme="minorHAnsi" w:eastAsiaTheme="minorEastAsia" w:hAnsiTheme="minorHAnsi" w:cstheme="minorBidi"/>
          <w:noProof/>
          <w:kern w:val="2"/>
          <w:lang w:val="es-CO" w:eastAsia="es-CO"/>
          <w14:ligatures w14:val="standardContextual"/>
        </w:rPr>
      </w:pPr>
      <w:ins w:id="212"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"_Toc159877462"</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15 Ejemplo Código Python usando biblioteca Spacy para lematización</w:t>
        </w:r>
        <w:r>
          <w:rPr>
            <w:noProof/>
            <w:webHidden/>
          </w:rPr>
          <w:tab/>
        </w:r>
        <w:r>
          <w:rPr>
            <w:noProof/>
            <w:webHidden/>
          </w:rPr>
          <w:fldChar w:fldCharType="begin"/>
        </w:r>
        <w:r>
          <w:rPr>
            <w:noProof/>
            <w:webHidden/>
          </w:rPr>
          <w:instrText xml:space="preserve"> PAGEREF _Toc159877462 \h </w:instrText>
        </w:r>
        <w:r>
          <w:rPr>
            <w:noProof/>
            <w:webHidden/>
          </w:rPr>
        </w:r>
      </w:ins>
      <w:r>
        <w:rPr>
          <w:noProof/>
          <w:webHidden/>
        </w:rPr>
        <w:fldChar w:fldCharType="separate"/>
      </w:r>
      <w:ins w:id="213" w:author="david gonzalez cano" w:date="2024-02-26T22:11:00Z">
        <w:r w:rsidR="00AA2DF6">
          <w:rPr>
            <w:noProof/>
            <w:webHidden/>
          </w:rPr>
          <w:t>39</w:t>
        </w:r>
      </w:ins>
      <w:ins w:id="214" w:author="david gonzalez cano" w:date="2024-02-26T22:03:00Z">
        <w:r>
          <w:rPr>
            <w:noProof/>
            <w:webHidden/>
          </w:rPr>
          <w:fldChar w:fldCharType="end"/>
        </w:r>
        <w:r w:rsidRPr="00CF7BF6">
          <w:rPr>
            <w:rStyle w:val="Hipervnculo"/>
            <w:noProof/>
          </w:rPr>
          <w:fldChar w:fldCharType="end"/>
        </w:r>
      </w:ins>
    </w:p>
    <w:p w14:paraId="068B52C4" w14:textId="47B0BDD2" w:rsidR="0003435B" w:rsidRDefault="0003435B">
      <w:pPr>
        <w:pStyle w:val="Tabladeilustraciones"/>
        <w:rPr>
          <w:ins w:id="215" w:author="david gonzalez cano" w:date="2024-02-26T22:03:00Z"/>
          <w:rFonts w:asciiTheme="minorHAnsi" w:eastAsiaTheme="minorEastAsia" w:hAnsiTheme="minorHAnsi" w:cstheme="minorBidi"/>
          <w:noProof/>
          <w:kern w:val="2"/>
          <w:lang w:val="es-CO" w:eastAsia="es-CO"/>
          <w14:ligatures w14:val="standardContextual"/>
        </w:rPr>
      </w:pPr>
      <w:ins w:id="216"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"_Toc159877463"</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16 Código que genera los verbos relevantes de la oración.</w:t>
        </w:r>
        <w:r>
          <w:rPr>
            <w:noProof/>
            <w:webHidden/>
          </w:rPr>
          <w:tab/>
        </w:r>
        <w:r>
          <w:rPr>
            <w:noProof/>
            <w:webHidden/>
          </w:rPr>
          <w:fldChar w:fldCharType="begin"/>
        </w:r>
        <w:r>
          <w:rPr>
            <w:noProof/>
            <w:webHidden/>
          </w:rPr>
          <w:instrText xml:space="preserve"> PAGEREF _Toc159877463 \h </w:instrText>
        </w:r>
        <w:r>
          <w:rPr>
            <w:noProof/>
            <w:webHidden/>
          </w:rPr>
        </w:r>
      </w:ins>
      <w:r>
        <w:rPr>
          <w:noProof/>
          <w:webHidden/>
        </w:rPr>
        <w:fldChar w:fldCharType="separate"/>
      </w:r>
      <w:ins w:id="217" w:author="david gonzalez cano" w:date="2024-02-26T22:11:00Z">
        <w:r w:rsidR="00AA2DF6">
          <w:rPr>
            <w:noProof/>
            <w:webHidden/>
          </w:rPr>
          <w:t>42</w:t>
        </w:r>
      </w:ins>
      <w:ins w:id="218" w:author="david gonzalez cano" w:date="2024-02-26T22:03:00Z">
        <w:r>
          <w:rPr>
            <w:noProof/>
            <w:webHidden/>
          </w:rPr>
          <w:fldChar w:fldCharType="end"/>
        </w:r>
        <w:r w:rsidRPr="00CF7BF6">
          <w:rPr>
            <w:rStyle w:val="Hipervnculo"/>
            <w:noProof/>
          </w:rPr>
          <w:fldChar w:fldCharType="end"/>
        </w:r>
      </w:ins>
    </w:p>
    <w:p w14:paraId="29F2EF90" w14:textId="541E2FC2" w:rsidR="0003435B" w:rsidRDefault="0003435B">
      <w:pPr>
        <w:pStyle w:val="Tabladeilustraciones"/>
        <w:rPr>
          <w:ins w:id="219" w:author="david gonzalez cano" w:date="2024-02-26T22:03:00Z"/>
          <w:rFonts w:asciiTheme="minorHAnsi" w:eastAsiaTheme="minorEastAsia" w:hAnsiTheme="minorHAnsi" w:cstheme="minorBidi"/>
          <w:noProof/>
          <w:kern w:val="2"/>
          <w:lang w:val="es-CO" w:eastAsia="es-CO"/>
          <w14:ligatures w14:val="standardContextual"/>
        </w:rPr>
      </w:pPr>
      <w:ins w:id="220"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"_Toc159877464"</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17 Código para encontrar los verbos y los nombres propios.</w:t>
        </w:r>
        <w:r>
          <w:rPr>
            <w:noProof/>
            <w:webHidden/>
          </w:rPr>
          <w:tab/>
        </w:r>
        <w:r>
          <w:rPr>
            <w:noProof/>
            <w:webHidden/>
          </w:rPr>
          <w:fldChar w:fldCharType="begin"/>
        </w:r>
        <w:r>
          <w:rPr>
            <w:noProof/>
            <w:webHidden/>
          </w:rPr>
          <w:instrText xml:space="preserve"> PAGEREF _Toc159877464 \h </w:instrText>
        </w:r>
        <w:r>
          <w:rPr>
            <w:noProof/>
            <w:webHidden/>
          </w:rPr>
        </w:r>
      </w:ins>
      <w:r>
        <w:rPr>
          <w:noProof/>
          <w:webHidden/>
        </w:rPr>
        <w:fldChar w:fldCharType="separate"/>
      </w:r>
      <w:ins w:id="221" w:author="david gonzalez cano" w:date="2024-02-26T22:11:00Z">
        <w:r w:rsidR="00AA2DF6">
          <w:rPr>
            <w:noProof/>
            <w:webHidden/>
          </w:rPr>
          <w:t>43</w:t>
        </w:r>
      </w:ins>
      <w:ins w:id="222" w:author="david gonzalez cano" w:date="2024-02-26T22:03:00Z">
        <w:r>
          <w:rPr>
            <w:noProof/>
            <w:webHidden/>
          </w:rPr>
          <w:fldChar w:fldCharType="end"/>
        </w:r>
        <w:r w:rsidRPr="00CF7BF6">
          <w:rPr>
            <w:rStyle w:val="Hipervnculo"/>
            <w:noProof/>
          </w:rPr>
          <w:fldChar w:fldCharType="end"/>
        </w:r>
      </w:ins>
    </w:p>
    <w:p w14:paraId="67DD304A" w14:textId="18AA6DA0" w:rsidR="0003435B" w:rsidRDefault="0003435B">
      <w:pPr>
        <w:pStyle w:val="Tabladeilustraciones"/>
        <w:rPr>
          <w:ins w:id="223" w:author="david gonzalez cano" w:date="2024-02-26T22:03:00Z"/>
          <w:rFonts w:asciiTheme="minorHAnsi" w:eastAsiaTheme="minorEastAsia" w:hAnsiTheme="minorHAnsi" w:cstheme="minorBidi"/>
          <w:noProof/>
          <w:kern w:val="2"/>
          <w:lang w:val="es-CO" w:eastAsia="es-CO"/>
          <w14:ligatures w14:val="standardContextual"/>
        </w:rPr>
      </w:pPr>
      <w:ins w:id="224"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"_Toc159877465"</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18 Una representación gráfica de un arco de dependencia sintáctica</w:t>
        </w:r>
        <w:r>
          <w:rPr>
            <w:noProof/>
            <w:webHidden/>
          </w:rPr>
          <w:tab/>
        </w:r>
        <w:r>
          <w:rPr>
            <w:noProof/>
            <w:webHidden/>
          </w:rPr>
          <w:fldChar w:fldCharType="begin"/>
        </w:r>
        <w:r>
          <w:rPr>
            <w:noProof/>
            <w:webHidden/>
          </w:rPr>
          <w:instrText xml:space="preserve"> PAGEREF _Toc159877465 \h </w:instrText>
        </w:r>
        <w:r>
          <w:rPr>
            <w:noProof/>
            <w:webHidden/>
          </w:rPr>
        </w:r>
      </w:ins>
      <w:r>
        <w:rPr>
          <w:noProof/>
          <w:webHidden/>
        </w:rPr>
        <w:fldChar w:fldCharType="separate"/>
      </w:r>
      <w:ins w:id="225" w:author="david gonzalez cano" w:date="2024-02-26T22:11:00Z">
        <w:r w:rsidR="00AA2DF6">
          <w:rPr>
            <w:noProof/>
            <w:webHidden/>
          </w:rPr>
          <w:t>44</w:t>
        </w:r>
      </w:ins>
      <w:ins w:id="226" w:author="david gonzalez cano" w:date="2024-02-26T22:03:00Z">
        <w:r>
          <w:rPr>
            <w:noProof/>
            <w:webHidden/>
          </w:rPr>
          <w:fldChar w:fldCharType="end"/>
        </w:r>
        <w:r w:rsidRPr="00CF7BF6">
          <w:rPr>
            <w:rStyle w:val="Hipervnculo"/>
            <w:noProof/>
          </w:rPr>
          <w:fldChar w:fldCharType="end"/>
        </w:r>
      </w:ins>
    </w:p>
    <w:p w14:paraId="2B9283F1" w14:textId="6E13E09B" w:rsidR="0003435B" w:rsidRDefault="0003435B">
      <w:pPr>
        <w:pStyle w:val="Tabladeilustraciones"/>
        <w:rPr>
          <w:ins w:id="227" w:author="david gonzalez cano" w:date="2024-02-26T22:03:00Z"/>
          <w:rFonts w:asciiTheme="minorHAnsi" w:eastAsiaTheme="minorEastAsia" w:hAnsiTheme="minorHAnsi" w:cstheme="minorBidi"/>
          <w:noProof/>
          <w:kern w:val="2"/>
          <w:lang w:val="es-CO" w:eastAsia="es-CO"/>
          <w14:ligatures w14:val="standardContextual"/>
        </w:rPr>
      </w:pPr>
      <w:ins w:id="228"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"_Toc159877466"</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19 Ejemplo representación gráfica de la dependencia sintáctica</w:t>
        </w:r>
        <w:r>
          <w:rPr>
            <w:noProof/>
            <w:webHidden/>
          </w:rPr>
          <w:tab/>
        </w:r>
        <w:r>
          <w:rPr>
            <w:noProof/>
            <w:webHidden/>
          </w:rPr>
          <w:fldChar w:fldCharType="begin"/>
        </w:r>
        <w:r>
          <w:rPr>
            <w:noProof/>
            <w:webHidden/>
          </w:rPr>
          <w:instrText xml:space="preserve"> PAGEREF _Toc159877466 \h </w:instrText>
        </w:r>
        <w:r>
          <w:rPr>
            <w:noProof/>
            <w:webHidden/>
          </w:rPr>
        </w:r>
      </w:ins>
      <w:r>
        <w:rPr>
          <w:noProof/>
          <w:webHidden/>
        </w:rPr>
        <w:fldChar w:fldCharType="separate"/>
      </w:r>
      <w:ins w:id="229" w:author="david gonzalez cano" w:date="2024-02-26T22:11:00Z">
        <w:r w:rsidR="00AA2DF6">
          <w:rPr>
            <w:noProof/>
            <w:webHidden/>
          </w:rPr>
          <w:t>44</w:t>
        </w:r>
      </w:ins>
      <w:ins w:id="230" w:author="david gonzalez cano" w:date="2024-02-26T22:03:00Z">
        <w:r>
          <w:rPr>
            <w:noProof/>
            <w:webHidden/>
          </w:rPr>
          <w:fldChar w:fldCharType="end"/>
        </w:r>
        <w:r w:rsidRPr="00CF7BF6">
          <w:rPr>
            <w:rStyle w:val="Hipervnculo"/>
            <w:noProof/>
          </w:rPr>
          <w:fldChar w:fldCharType="end"/>
        </w:r>
      </w:ins>
    </w:p>
    <w:p w14:paraId="2EDC6E19" w14:textId="0D42FA6B" w:rsidR="0003435B" w:rsidRDefault="0003435B">
      <w:pPr>
        <w:pStyle w:val="Tabladeilustraciones"/>
        <w:rPr>
          <w:ins w:id="231" w:author="david gonzalez cano" w:date="2024-02-26T22:03:00Z"/>
          <w:rFonts w:asciiTheme="minorHAnsi" w:eastAsiaTheme="minorEastAsia" w:hAnsiTheme="minorHAnsi" w:cstheme="minorBidi"/>
          <w:noProof/>
          <w:kern w:val="2"/>
          <w:lang w:val="es-CO" w:eastAsia="es-CO"/>
          <w14:ligatures w14:val="standardContextual"/>
        </w:rPr>
      </w:pPr>
      <w:ins w:id="232"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"_Toc159877467"</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20 Relaciones de Encabezado/hijo en una oración completa</w:t>
        </w:r>
        <w:r>
          <w:rPr>
            <w:noProof/>
            <w:webHidden/>
          </w:rPr>
          <w:tab/>
        </w:r>
        <w:r>
          <w:rPr>
            <w:noProof/>
            <w:webHidden/>
          </w:rPr>
          <w:fldChar w:fldCharType="begin"/>
        </w:r>
        <w:r>
          <w:rPr>
            <w:noProof/>
            <w:webHidden/>
          </w:rPr>
          <w:instrText xml:space="preserve"> PAGEREF _Toc159877467 \h </w:instrText>
        </w:r>
        <w:r>
          <w:rPr>
            <w:noProof/>
            <w:webHidden/>
          </w:rPr>
        </w:r>
      </w:ins>
      <w:r>
        <w:rPr>
          <w:noProof/>
          <w:webHidden/>
        </w:rPr>
        <w:fldChar w:fldCharType="separate"/>
      </w:r>
      <w:ins w:id="233" w:author="david gonzalez cano" w:date="2024-02-26T22:11:00Z">
        <w:r w:rsidR="00AA2DF6">
          <w:rPr>
            <w:noProof/>
            <w:webHidden/>
          </w:rPr>
          <w:t>45</w:t>
        </w:r>
      </w:ins>
      <w:ins w:id="234" w:author="david gonzalez cano" w:date="2024-02-26T22:03:00Z">
        <w:r>
          <w:rPr>
            <w:noProof/>
            <w:webHidden/>
          </w:rPr>
          <w:fldChar w:fldCharType="end"/>
        </w:r>
        <w:r w:rsidRPr="00CF7BF6">
          <w:rPr>
            <w:rStyle w:val="Hipervnculo"/>
            <w:noProof/>
          </w:rPr>
          <w:fldChar w:fldCharType="end"/>
        </w:r>
      </w:ins>
    </w:p>
    <w:p w14:paraId="59787BBD" w14:textId="1B66D4D3" w:rsidR="0003435B" w:rsidRDefault="0003435B">
      <w:pPr>
        <w:pStyle w:val="Tabladeilustraciones"/>
        <w:rPr>
          <w:ins w:id="235" w:author="david gonzalez cano" w:date="2024-02-26T22:03:00Z"/>
          <w:rFonts w:asciiTheme="minorHAnsi" w:eastAsiaTheme="minorEastAsia" w:hAnsiTheme="minorHAnsi" w:cstheme="minorBidi"/>
          <w:noProof/>
          <w:kern w:val="2"/>
          <w:lang w:val="es-CO" w:eastAsia="es-CO"/>
          <w14:ligatures w14:val="standardContextual"/>
        </w:rPr>
      </w:pPr>
      <w:ins w:id="236"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"_Toc159877468"</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21 Código para encontrar dependencia sintáctica</w:t>
        </w:r>
        <w:r>
          <w:rPr>
            <w:noProof/>
            <w:webHidden/>
          </w:rPr>
          <w:tab/>
        </w:r>
        <w:r>
          <w:rPr>
            <w:noProof/>
            <w:webHidden/>
          </w:rPr>
          <w:fldChar w:fldCharType="begin"/>
        </w:r>
        <w:r>
          <w:rPr>
            <w:noProof/>
            <w:webHidden/>
          </w:rPr>
          <w:instrText xml:space="preserve"> PAGEREF _Toc159877468 \h </w:instrText>
        </w:r>
        <w:r>
          <w:rPr>
            <w:noProof/>
            <w:webHidden/>
          </w:rPr>
        </w:r>
      </w:ins>
      <w:r>
        <w:rPr>
          <w:noProof/>
          <w:webHidden/>
        </w:rPr>
        <w:fldChar w:fldCharType="separate"/>
      </w:r>
      <w:ins w:id="237" w:author="david gonzalez cano" w:date="2024-02-26T22:11:00Z">
        <w:r w:rsidR="00AA2DF6">
          <w:rPr>
            <w:noProof/>
            <w:webHidden/>
          </w:rPr>
          <w:t>48</w:t>
        </w:r>
      </w:ins>
      <w:ins w:id="238" w:author="david gonzalez cano" w:date="2024-02-26T22:03:00Z">
        <w:r>
          <w:rPr>
            <w:noProof/>
            <w:webHidden/>
          </w:rPr>
          <w:fldChar w:fldCharType="end"/>
        </w:r>
        <w:r w:rsidRPr="00CF7BF6">
          <w:rPr>
            <w:rStyle w:val="Hipervnculo"/>
            <w:noProof/>
          </w:rPr>
          <w:fldChar w:fldCharType="end"/>
        </w:r>
      </w:ins>
    </w:p>
    <w:p w14:paraId="7E2FE683" w14:textId="2AABC9BD" w:rsidR="0003435B" w:rsidRDefault="0003435B">
      <w:pPr>
        <w:pStyle w:val="Tabladeilustraciones"/>
        <w:rPr>
          <w:ins w:id="239" w:author="david gonzalez cano" w:date="2024-02-26T22:03:00Z"/>
          <w:rFonts w:asciiTheme="minorHAnsi" w:eastAsiaTheme="minorEastAsia" w:hAnsiTheme="minorHAnsi" w:cstheme="minorBidi"/>
          <w:noProof/>
          <w:kern w:val="2"/>
          <w:lang w:val="es-CO" w:eastAsia="es-CO"/>
          <w14:ligatures w14:val="standardContextual"/>
        </w:rPr>
      </w:pPr>
      <w:ins w:id="240" w:author="david gonzalez cano" w:date="2024-02-26T22:03:00Z">
        <w:r w:rsidRPr="00CF7BF6">
          <w:rPr>
            <w:rStyle w:val="Hipervnculo"/>
            <w:noProof/>
          </w:rPr>
          <w:lastRenderedPageBreak/>
          <w:fldChar w:fldCharType="begin"/>
        </w:r>
        <w:r w:rsidRPr="00CF7BF6">
          <w:rPr>
            <w:rStyle w:val="Hipervnculo"/>
            <w:noProof/>
          </w:rPr>
          <w:instrText xml:space="preserve"> </w:instrText>
        </w:r>
        <w:r>
          <w:rPr>
            <w:noProof/>
          </w:rPr>
          <w:instrText>HYPERLINK \l "_Toc159877469"</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21 Código mostrando la raíz de la oración.</w:t>
        </w:r>
        <w:r>
          <w:rPr>
            <w:noProof/>
            <w:webHidden/>
          </w:rPr>
          <w:tab/>
        </w:r>
        <w:r>
          <w:rPr>
            <w:noProof/>
            <w:webHidden/>
          </w:rPr>
          <w:fldChar w:fldCharType="begin"/>
        </w:r>
        <w:r>
          <w:rPr>
            <w:noProof/>
            <w:webHidden/>
          </w:rPr>
          <w:instrText xml:space="preserve"> PAGEREF _Toc159877469 \h </w:instrText>
        </w:r>
        <w:r>
          <w:rPr>
            <w:noProof/>
            <w:webHidden/>
          </w:rPr>
        </w:r>
      </w:ins>
      <w:r>
        <w:rPr>
          <w:noProof/>
          <w:webHidden/>
        </w:rPr>
        <w:fldChar w:fldCharType="separate"/>
      </w:r>
      <w:ins w:id="241" w:author="david gonzalez cano" w:date="2024-02-26T22:11:00Z">
        <w:r w:rsidR="00AA2DF6">
          <w:rPr>
            <w:noProof/>
            <w:webHidden/>
          </w:rPr>
          <w:t>48</w:t>
        </w:r>
      </w:ins>
      <w:ins w:id="242" w:author="david gonzalez cano" w:date="2024-02-26T22:03:00Z">
        <w:r>
          <w:rPr>
            <w:noProof/>
            <w:webHidden/>
          </w:rPr>
          <w:fldChar w:fldCharType="end"/>
        </w:r>
        <w:r w:rsidRPr="00CF7BF6">
          <w:rPr>
            <w:rStyle w:val="Hipervnculo"/>
            <w:noProof/>
          </w:rPr>
          <w:fldChar w:fldCharType="end"/>
        </w:r>
      </w:ins>
    </w:p>
    <w:p w14:paraId="0EAB1C2A" w14:textId="5BCCA7C1" w:rsidR="0003435B" w:rsidRDefault="0003435B">
      <w:pPr>
        <w:pStyle w:val="Tabladeilustraciones"/>
        <w:rPr>
          <w:ins w:id="243" w:author="david gonzalez cano" w:date="2024-02-26T22:03:00Z"/>
          <w:rFonts w:asciiTheme="minorHAnsi" w:eastAsiaTheme="minorEastAsia" w:hAnsiTheme="minorHAnsi" w:cstheme="minorBidi"/>
          <w:noProof/>
          <w:kern w:val="2"/>
          <w:lang w:val="es-CO" w:eastAsia="es-CO"/>
          <w14:ligatures w14:val="standardContextual"/>
        </w:rPr>
      </w:pPr>
      <w:ins w:id="244"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"_Toc159877470"</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23 Código para identificar más dependencias y más entendimiento sintáctico.</w:t>
        </w:r>
        <w:r>
          <w:rPr>
            <w:noProof/>
            <w:webHidden/>
          </w:rPr>
          <w:tab/>
        </w:r>
        <w:r>
          <w:rPr>
            <w:noProof/>
            <w:webHidden/>
          </w:rPr>
          <w:fldChar w:fldCharType="begin"/>
        </w:r>
        <w:r>
          <w:rPr>
            <w:noProof/>
            <w:webHidden/>
          </w:rPr>
          <w:instrText xml:space="preserve"> PAGEREF _Toc159877470 \h </w:instrText>
        </w:r>
        <w:r>
          <w:rPr>
            <w:noProof/>
            <w:webHidden/>
          </w:rPr>
        </w:r>
      </w:ins>
      <w:r>
        <w:rPr>
          <w:noProof/>
          <w:webHidden/>
        </w:rPr>
        <w:fldChar w:fldCharType="separate"/>
      </w:r>
      <w:ins w:id="245" w:author="david gonzalez cano" w:date="2024-02-26T22:11:00Z">
        <w:r w:rsidR="00AA2DF6">
          <w:rPr>
            <w:noProof/>
            <w:webHidden/>
          </w:rPr>
          <w:t>49</w:t>
        </w:r>
      </w:ins>
      <w:ins w:id="246" w:author="david gonzalez cano" w:date="2024-02-26T22:03:00Z">
        <w:r>
          <w:rPr>
            <w:noProof/>
            <w:webHidden/>
          </w:rPr>
          <w:fldChar w:fldCharType="end"/>
        </w:r>
        <w:r w:rsidRPr="00CF7BF6">
          <w:rPr>
            <w:rStyle w:val="Hipervnculo"/>
            <w:noProof/>
          </w:rPr>
          <w:fldChar w:fldCharType="end"/>
        </w:r>
      </w:ins>
    </w:p>
    <w:p w14:paraId="55643260" w14:textId="7453473E" w:rsidR="0003435B" w:rsidRDefault="0003435B">
      <w:pPr>
        <w:pStyle w:val="Tabladeilustraciones"/>
        <w:rPr>
          <w:ins w:id="247" w:author="david gonzalez cano" w:date="2024-02-26T22:03:00Z"/>
          <w:rFonts w:asciiTheme="minorHAnsi" w:eastAsiaTheme="minorEastAsia" w:hAnsiTheme="minorHAnsi" w:cstheme="minorBidi"/>
          <w:noProof/>
          <w:kern w:val="2"/>
          <w:lang w:val="es-CO" w:eastAsia="es-CO"/>
          <w14:ligatures w14:val="standardContextual"/>
        </w:rPr>
      </w:pPr>
      <w:ins w:id="248"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"_Toc159877471"</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24 Código reconocimiento de localidades geográficas</w:t>
        </w:r>
        <w:r>
          <w:rPr>
            <w:noProof/>
            <w:webHidden/>
          </w:rPr>
          <w:tab/>
        </w:r>
        <w:r>
          <w:rPr>
            <w:noProof/>
            <w:webHidden/>
          </w:rPr>
          <w:fldChar w:fldCharType="begin"/>
        </w:r>
        <w:r>
          <w:rPr>
            <w:noProof/>
            <w:webHidden/>
          </w:rPr>
          <w:instrText xml:space="preserve"> PAGEREF _Toc159877471 \h </w:instrText>
        </w:r>
        <w:r>
          <w:rPr>
            <w:noProof/>
            <w:webHidden/>
          </w:rPr>
        </w:r>
      </w:ins>
      <w:r>
        <w:rPr>
          <w:noProof/>
          <w:webHidden/>
        </w:rPr>
        <w:fldChar w:fldCharType="separate"/>
      </w:r>
      <w:ins w:id="249" w:author="david gonzalez cano" w:date="2024-02-26T22:11:00Z">
        <w:r w:rsidR="00AA2DF6">
          <w:rPr>
            <w:noProof/>
            <w:webHidden/>
          </w:rPr>
          <w:t>50</w:t>
        </w:r>
      </w:ins>
      <w:ins w:id="250" w:author="david gonzalez cano" w:date="2024-02-26T22:03:00Z">
        <w:r>
          <w:rPr>
            <w:noProof/>
            <w:webHidden/>
          </w:rPr>
          <w:fldChar w:fldCharType="end"/>
        </w:r>
        <w:r w:rsidRPr="00CF7BF6">
          <w:rPr>
            <w:rStyle w:val="Hipervnculo"/>
            <w:noProof/>
          </w:rPr>
          <w:fldChar w:fldCharType="end"/>
        </w:r>
      </w:ins>
    </w:p>
    <w:p w14:paraId="7FED72C6" w14:textId="0C4A640A" w:rsidR="0003435B" w:rsidRDefault="0003435B">
      <w:pPr>
        <w:pStyle w:val="Tabladeilustraciones"/>
        <w:rPr>
          <w:ins w:id="251" w:author="david gonzalez cano" w:date="2024-02-26T22:03:00Z"/>
          <w:rFonts w:asciiTheme="minorHAnsi" w:eastAsiaTheme="minorEastAsia" w:hAnsiTheme="minorHAnsi" w:cstheme="minorBidi"/>
          <w:noProof/>
          <w:kern w:val="2"/>
          <w:lang w:val="es-CO" w:eastAsia="es-CO"/>
          <w14:ligatures w14:val="standardContextual"/>
        </w:rPr>
      </w:pPr>
      <w:ins w:id="252"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"_Toc159877472"</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25 Esquema de Neo4j (Fuente: Tema 8 de clase Base de Datos para Big Data Universidad UNIR)</w:t>
        </w:r>
        <w:r>
          <w:rPr>
            <w:noProof/>
            <w:webHidden/>
          </w:rPr>
          <w:tab/>
        </w:r>
        <w:r>
          <w:rPr>
            <w:noProof/>
            <w:webHidden/>
          </w:rPr>
          <w:fldChar w:fldCharType="begin"/>
        </w:r>
        <w:r>
          <w:rPr>
            <w:noProof/>
            <w:webHidden/>
          </w:rPr>
          <w:instrText xml:space="preserve"> PAGEREF _Toc159877472 \h </w:instrText>
        </w:r>
        <w:r>
          <w:rPr>
            <w:noProof/>
            <w:webHidden/>
          </w:rPr>
        </w:r>
      </w:ins>
      <w:r>
        <w:rPr>
          <w:noProof/>
          <w:webHidden/>
        </w:rPr>
        <w:fldChar w:fldCharType="separate"/>
      </w:r>
      <w:ins w:id="253" w:author="david gonzalez cano" w:date="2024-02-26T22:11:00Z">
        <w:r w:rsidR="00AA2DF6">
          <w:rPr>
            <w:noProof/>
            <w:webHidden/>
          </w:rPr>
          <w:t>54</w:t>
        </w:r>
      </w:ins>
      <w:ins w:id="254" w:author="david gonzalez cano" w:date="2024-02-26T22:03:00Z">
        <w:r>
          <w:rPr>
            <w:noProof/>
            <w:webHidden/>
          </w:rPr>
          <w:fldChar w:fldCharType="end"/>
        </w:r>
        <w:r w:rsidRPr="00CF7BF6">
          <w:rPr>
            <w:rStyle w:val="Hipervnculo"/>
            <w:noProof/>
          </w:rPr>
          <w:fldChar w:fldCharType="end"/>
        </w:r>
      </w:ins>
    </w:p>
    <w:p w14:paraId="53591754" w14:textId="3B7D9286" w:rsidR="0003435B" w:rsidRDefault="0003435B">
      <w:pPr>
        <w:pStyle w:val="Tabladeilustraciones"/>
        <w:rPr>
          <w:ins w:id="255" w:author="david gonzalez cano" w:date="2024-02-26T22:03:00Z"/>
          <w:rFonts w:asciiTheme="minorHAnsi" w:eastAsiaTheme="minorEastAsia" w:hAnsiTheme="minorHAnsi" w:cstheme="minorBidi"/>
          <w:noProof/>
          <w:kern w:val="2"/>
          <w:lang w:val="es-CO" w:eastAsia="es-CO"/>
          <w14:ligatures w14:val="standardContextual"/>
        </w:rPr>
      </w:pPr>
      <w:ins w:id="256"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"_Toc159877473"</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26 Representación gráfica de nodo y de vértice</w:t>
        </w:r>
        <w:r>
          <w:rPr>
            <w:noProof/>
            <w:webHidden/>
          </w:rPr>
          <w:tab/>
        </w:r>
        <w:r>
          <w:rPr>
            <w:noProof/>
            <w:webHidden/>
          </w:rPr>
          <w:fldChar w:fldCharType="begin"/>
        </w:r>
        <w:r>
          <w:rPr>
            <w:noProof/>
            <w:webHidden/>
          </w:rPr>
          <w:instrText xml:space="preserve"> PAGEREF _Toc159877473 \h </w:instrText>
        </w:r>
        <w:r>
          <w:rPr>
            <w:noProof/>
            <w:webHidden/>
          </w:rPr>
        </w:r>
      </w:ins>
      <w:r>
        <w:rPr>
          <w:noProof/>
          <w:webHidden/>
        </w:rPr>
        <w:fldChar w:fldCharType="separate"/>
      </w:r>
      <w:ins w:id="257" w:author="david gonzalez cano" w:date="2024-02-26T22:11:00Z">
        <w:r w:rsidR="00AA2DF6">
          <w:rPr>
            <w:noProof/>
            <w:webHidden/>
          </w:rPr>
          <w:t>55</w:t>
        </w:r>
      </w:ins>
      <w:ins w:id="258" w:author="david gonzalez cano" w:date="2024-02-26T22:03:00Z">
        <w:r>
          <w:rPr>
            <w:noProof/>
            <w:webHidden/>
          </w:rPr>
          <w:fldChar w:fldCharType="end"/>
        </w:r>
        <w:r w:rsidRPr="00CF7BF6">
          <w:rPr>
            <w:rStyle w:val="Hipervnculo"/>
            <w:noProof/>
          </w:rPr>
          <w:fldChar w:fldCharType="end"/>
        </w:r>
      </w:ins>
    </w:p>
    <w:p w14:paraId="1BE0E608" w14:textId="2EB65B8E" w:rsidR="0003435B" w:rsidRDefault="0003435B">
      <w:pPr>
        <w:pStyle w:val="Tabladeilustraciones"/>
        <w:rPr>
          <w:ins w:id="259" w:author="david gonzalez cano" w:date="2024-02-26T22:03:00Z"/>
          <w:rFonts w:asciiTheme="minorHAnsi" w:eastAsiaTheme="minorEastAsia" w:hAnsiTheme="minorHAnsi" w:cstheme="minorBidi"/>
          <w:noProof/>
          <w:kern w:val="2"/>
          <w:lang w:val="es-CO" w:eastAsia="es-CO"/>
          <w14:ligatures w14:val="standardContextual"/>
        </w:rPr>
      </w:pPr>
      <w:ins w:id="260"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"_Toc159877474"</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27 Representación de relaciones mediante grafos</w:t>
        </w:r>
        <w:r>
          <w:rPr>
            <w:noProof/>
            <w:webHidden/>
          </w:rPr>
          <w:tab/>
        </w:r>
        <w:r>
          <w:rPr>
            <w:noProof/>
            <w:webHidden/>
          </w:rPr>
          <w:fldChar w:fldCharType="begin"/>
        </w:r>
        <w:r>
          <w:rPr>
            <w:noProof/>
            <w:webHidden/>
          </w:rPr>
          <w:instrText xml:space="preserve"> PAGEREF _Toc159877474 \h </w:instrText>
        </w:r>
        <w:r>
          <w:rPr>
            <w:noProof/>
            <w:webHidden/>
          </w:rPr>
        </w:r>
      </w:ins>
      <w:r>
        <w:rPr>
          <w:noProof/>
          <w:webHidden/>
        </w:rPr>
        <w:fldChar w:fldCharType="separate"/>
      </w:r>
      <w:ins w:id="261" w:author="david gonzalez cano" w:date="2024-02-26T22:11:00Z">
        <w:r w:rsidR="00AA2DF6">
          <w:rPr>
            <w:noProof/>
            <w:webHidden/>
          </w:rPr>
          <w:t>55</w:t>
        </w:r>
      </w:ins>
      <w:ins w:id="262" w:author="david gonzalez cano" w:date="2024-02-26T22:03:00Z">
        <w:r>
          <w:rPr>
            <w:noProof/>
            <w:webHidden/>
          </w:rPr>
          <w:fldChar w:fldCharType="end"/>
        </w:r>
        <w:r w:rsidRPr="00CF7BF6">
          <w:rPr>
            <w:rStyle w:val="Hipervnculo"/>
            <w:noProof/>
          </w:rPr>
          <w:fldChar w:fldCharType="end"/>
        </w:r>
      </w:ins>
    </w:p>
    <w:p w14:paraId="1DE585B1" w14:textId="3810D670" w:rsidR="0003435B" w:rsidRDefault="0003435B">
      <w:pPr>
        <w:pStyle w:val="Tabladeilustraciones"/>
        <w:rPr>
          <w:ins w:id="263" w:author="david gonzalez cano" w:date="2024-02-26T22:03:00Z"/>
          <w:rFonts w:asciiTheme="minorHAnsi" w:eastAsiaTheme="minorEastAsia" w:hAnsiTheme="minorHAnsi" w:cstheme="minorBidi"/>
          <w:noProof/>
          <w:kern w:val="2"/>
          <w:lang w:val="es-CO" w:eastAsia="es-CO"/>
          <w14:ligatures w14:val="standardContextual"/>
        </w:rPr>
      </w:pPr>
      <w:ins w:id="264"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"_Toc159877475"</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28 Componentes de Base de Grafos Neo4j</w:t>
        </w:r>
        <w:r>
          <w:rPr>
            <w:noProof/>
            <w:webHidden/>
          </w:rPr>
          <w:tab/>
        </w:r>
        <w:r>
          <w:rPr>
            <w:noProof/>
            <w:webHidden/>
          </w:rPr>
          <w:fldChar w:fldCharType="begin"/>
        </w:r>
        <w:r>
          <w:rPr>
            <w:noProof/>
            <w:webHidden/>
          </w:rPr>
          <w:instrText xml:space="preserve"> PAGEREF _Toc159877475 \h </w:instrText>
        </w:r>
        <w:r>
          <w:rPr>
            <w:noProof/>
            <w:webHidden/>
          </w:rPr>
        </w:r>
      </w:ins>
      <w:r>
        <w:rPr>
          <w:noProof/>
          <w:webHidden/>
        </w:rPr>
        <w:fldChar w:fldCharType="separate"/>
      </w:r>
      <w:ins w:id="265" w:author="david gonzalez cano" w:date="2024-02-26T22:11:00Z">
        <w:r w:rsidR="00AA2DF6">
          <w:rPr>
            <w:noProof/>
            <w:webHidden/>
          </w:rPr>
          <w:t>56</w:t>
        </w:r>
      </w:ins>
      <w:ins w:id="266" w:author="david gonzalez cano" w:date="2024-02-26T22:03:00Z">
        <w:r>
          <w:rPr>
            <w:noProof/>
            <w:webHidden/>
          </w:rPr>
          <w:fldChar w:fldCharType="end"/>
        </w:r>
        <w:r w:rsidRPr="00CF7BF6">
          <w:rPr>
            <w:rStyle w:val="Hipervnculo"/>
            <w:noProof/>
          </w:rPr>
          <w:fldChar w:fldCharType="end"/>
        </w:r>
      </w:ins>
    </w:p>
    <w:p w14:paraId="0946A767" w14:textId="7771D4DC" w:rsidR="0003435B" w:rsidRDefault="0003435B">
      <w:pPr>
        <w:pStyle w:val="Tabladeilustraciones"/>
        <w:rPr>
          <w:ins w:id="267" w:author="david gonzalez cano" w:date="2024-02-26T22:03:00Z"/>
          <w:rFonts w:asciiTheme="minorHAnsi" w:eastAsiaTheme="minorEastAsia" w:hAnsiTheme="minorHAnsi" w:cstheme="minorBidi"/>
          <w:noProof/>
          <w:kern w:val="2"/>
          <w:lang w:val="es-CO" w:eastAsia="es-CO"/>
          <w14:ligatures w14:val="standardContextual"/>
        </w:rPr>
      </w:pPr>
      <w:ins w:id="268"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"_Toc159877476"</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29 Estudio de la Biblia</w:t>
        </w:r>
        <w:r>
          <w:rPr>
            <w:noProof/>
            <w:webHidden/>
          </w:rPr>
          <w:tab/>
        </w:r>
        <w:r>
          <w:rPr>
            <w:noProof/>
            <w:webHidden/>
          </w:rPr>
          <w:fldChar w:fldCharType="begin"/>
        </w:r>
        <w:r>
          <w:rPr>
            <w:noProof/>
            <w:webHidden/>
          </w:rPr>
          <w:instrText xml:space="preserve"> PAGEREF _Toc159877476 \h </w:instrText>
        </w:r>
        <w:r>
          <w:rPr>
            <w:noProof/>
            <w:webHidden/>
          </w:rPr>
        </w:r>
      </w:ins>
      <w:r>
        <w:rPr>
          <w:noProof/>
          <w:webHidden/>
        </w:rPr>
        <w:fldChar w:fldCharType="separate"/>
      </w:r>
      <w:ins w:id="269" w:author="david gonzalez cano" w:date="2024-02-26T22:11:00Z">
        <w:r w:rsidR="00AA2DF6">
          <w:rPr>
            <w:noProof/>
            <w:webHidden/>
          </w:rPr>
          <w:t>57</w:t>
        </w:r>
      </w:ins>
      <w:ins w:id="270" w:author="david gonzalez cano" w:date="2024-02-26T22:03:00Z">
        <w:r>
          <w:rPr>
            <w:noProof/>
            <w:webHidden/>
          </w:rPr>
          <w:fldChar w:fldCharType="end"/>
        </w:r>
        <w:r w:rsidRPr="00CF7BF6">
          <w:rPr>
            <w:rStyle w:val="Hipervnculo"/>
            <w:noProof/>
          </w:rPr>
          <w:fldChar w:fldCharType="end"/>
        </w:r>
      </w:ins>
    </w:p>
    <w:p w14:paraId="7690D48F" w14:textId="4A13B968" w:rsidR="0003435B" w:rsidRDefault="0003435B">
      <w:pPr>
        <w:pStyle w:val="Tabladeilustraciones"/>
        <w:rPr>
          <w:ins w:id="271" w:author="david gonzalez cano" w:date="2024-02-26T22:03:00Z"/>
          <w:rFonts w:asciiTheme="minorHAnsi" w:eastAsiaTheme="minorEastAsia" w:hAnsiTheme="minorHAnsi" w:cstheme="minorBidi"/>
          <w:noProof/>
          <w:kern w:val="2"/>
          <w:lang w:val="es-CO" w:eastAsia="es-CO"/>
          <w14:ligatures w14:val="standardContextual"/>
        </w:rPr>
      </w:pPr>
      <w:ins w:id="272"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"_Toc159877477"</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30 Organización de actividades del piloto Experimental</w:t>
        </w:r>
        <w:r>
          <w:rPr>
            <w:noProof/>
            <w:webHidden/>
          </w:rPr>
          <w:tab/>
        </w:r>
        <w:r>
          <w:rPr>
            <w:noProof/>
            <w:webHidden/>
          </w:rPr>
          <w:fldChar w:fldCharType="begin"/>
        </w:r>
        <w:r>
          <w:rPr>
            <w:noProof/>
            <w:webHidden/>
          </w:rPr>
          <w:instrText xml:space="preserve"> PAGEREF _Toc159877477 \h </w:instrText>
        </w:r>
        <w:r>
          <w:rPr>
            <w:noProof/>
            <w:webHidden/>
          </w:rPr>
        </w:r>
      </w:ins>
      <w:r>
        <w:rPr>
          <w:noProof/>
          <w:webHidden/>
        </w:rPr>
        <w:fldChar w:fldCharType="separate"/>
      </w:r>
      <w:ins w:id="273" w:author="david gonzalez cano" w:date="2024-02-26T22:11:00Z">
        <w:r w:rsidR="00AA2DF6">
          <w:rPr>
            <w:noProof/>
            <w:webHidden/>
          </w:rPr>
          <w:t>70</w:t>
        </w:r>
      </w:ins>
      <w:ins w:id="274" w:author="david gonzalez cano" w:date="2024-02-26T22:03:00Z">
        <w:r>
          <w:rPr>
            <w:noProof/>
            <w:webHidden/>
          </w:rPr>
          <w:fldChar w:fldCharType="end"/>
        </w:r>
        <w:r w:rsidRPr="00CF7BF6">
          <w:rPr>
            <w:rStyle w:val="Hipervnculo"/>
            <w:noProof/>
          </w:rPr>
          <w:fldChar w:fldCharType="end"/>
        </w:r>
      </w:ins>
    </w:p>
    <w:p w14:paraId="2D37705B" w14:textId="6FD5B8F8" w:rsidR="0003435B" w:rsidRDefault="0003435B">
      <w:pPr>
        <w:pStyle w:val="Tabladeilustraciones"/>
        <w:rPr>
          <w:ins w:id="275" w:author="david gonzalez cano" w:date="2024-02-26T22:03:00Z"/>
          <w:rFonts w:asciiTheme="minorHAnsi" w:eastAsiaTheme="minorEastAsia" w:hAnsiTheme="minorHAnsi" w:cstheme="minorBidi"/>
          <w:noProof/>
          <w:kern w:val="2"/>
          <w:lang w:val="es-CO" w:eastAsia="es-CO"/>
          <w14:ligatures w14:val="standardContextual"/>
        </w:rPr>
      </w:pPr>
      <w:ins w:id="276"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"_Toc159877478"</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lang w:val="es-ES_tradnl"/>
          </w:rPr>
          <w:t>Figura 31 Parte de la visualización de cronología de la Biblia (Aschmann, 2022)</w:t>
        </w:r>
        <w:r>
          <w:rPr>
            <w:noProof/>
            <w:webHidden/>
          </w:rPr>
          <w:tab/>
        </w:r>
        <w:r>
          <w:rPr>
            <w:noProof/>
            <w:webHidden/>
          </w:rPr>
          <w:fldChar w:fldCharType="begin"/>
        </w:r>
        <w:r>
          <w:rPr>
            <w:noProof/>
            <w:webHidden/>
          </w:rPr>
          <w:instrText xml:space="preserve"> PAGEREF _Toc159877478 \h </w:instrText>
        </w:r>
        <w:r>
          <w:rPr>
            <w:noProof/>
            <w:webHidden/>
          </w:rPr>
        </w:r>
      </w:ins>
      <w:r>
        <w:rPr>
          <w:noProof/>
          <w:webHidden/>
        </w:rPr>
        <w:fldChar w:fldCharType="separate"/>
      </w:r>
      <w:ins w:id="277" w:author="david gonzalez cano" w:date="2024-02-26T22:11:00Z">
        <w:r w:rsidR="00AA2DF6">
          <w:rPr>
            <w:noProof/>
            <w:webHidden/>
          </w:rPr>
          <w:t>72</w:t>
        </w:r>
      </w:ins>
      <w:ins w:id="278" w:author="david gonzalez cano" w:date="2024-02-26T22:03:00Z">
        <w:r>
          <w:rPr>
            <w:noProof/>
            <w:webHidden/>
          </w:rPr>
          <w:fldChar w:fldCharType="end"/>
        </w:r>
        <w:r w:rsidRPr="00CF7BF6">
          <w:rPr>
            <w:rStyle w:val="Hipervnculo"/>
            <w:noProof/>
          </w:rPr>
          <w:fldChar w:fldCharType="end"/>
        </w:r>
      </w:ins>
    </w:p>
    <w:p w14:paraId="42DE1705" w14:textId="4E5B2D8C" w:rsidR="0003435B" w:rsidRDefault="0003435B">
      <w:pPr>
        <w:pStyle w:val="Tabladeilustraciones"/>
        <w:rPr>
          <w:ins w:id="279" w:author="david gonzalez cano" w:date="2024-02-26T22:03:00Z"/>
          <w:rFonts w:asciiTheme="minorHAnsi" w:eastAsiaTheme="minorEastAsia" w:hAnsiTheme="minorHAnsi" w:cstheme="minorBidi"/>
          <w:noProof/>
          <w:kern w:val="2"/>
          <w:lang w:val="es-CO" w:eastAsia="es-CO"/>
          <w14:ligatures w14:val="standardContextual"/>
        </w:rPr>
      </w:pPr>
      <w:ins w:id="280"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"_Toc159877479"</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32 Grafo del Dataset ideal (Grafica realizada con Código Python Anexo V)</w:t>
        </w:r>
        <w:r>
          <w:rPr>
            <w:noProof/>
            <w:webHidden/>
          </w:rPr>
          <w:tab/>
        </w:r>
        <w:r>
          <w:rPr>
            <w:noProof/>
            <w:webHidden/>
          </w:rPr>
          <w:fldChar w:fldCharType="begin"/>
        </w:r>
        <w:r>
          <w:rPr>
            <w:noProof/>
            <w:webHidden/>
          </w:rPr>
          <w:instrText xml:space="preserve"> PAGEREF _Toc159877479 \h </w:instrText>
        </w:r>
        <w:r>
          <w:rPr>
            <w:noProof/>
            <w:webHidden/>
          </w:rPr>
        </w:r>
      </w:ins>
      <w:r>
        <w:rPr>
          <w:noProof/>
          <w:webHidden/>
        </w:rPr>
        <w:fldChar w:fldCharType="separate"/>
      </w:r>
      <w:ins w:id="281" w:author="david gonzalez cano" w:date="2024-02-26T22:11:00Z">
        <w:r w:rsidR="00AA2DF6">
          <w:rPr>
            <w:noProof/>
            <w:webHidden/>
          </w:rPr>
          <w:t>73</w:t>
        </w:r>
      </w:ins>
      <w:ins w:id="282" w:author="david gonzalez cano" w:date="2024-02-26T22:03:00Z">
        <w:r>
          <w:rPr>
            <w:noProof/>
            <w:webHidden/>
          </w:rPr>
          <w:fldChar w:fldCharType="end"/>
        </w:r>
        <w:r w:rsidRPr="00CF7BF6">
          <w:rPr>
            <w:rStyle w:val="Hipervnculo"/>
            <w:noProof/>
          </w:rPr>
          <w:fldChar w:fldCharType="end"/>
        </w:r>
      </w:ins>
    </w:p>
    <w:p w14:paraId="5D25EAFD" w14:textId="62D053AF" w:rsidR="0003435B" w:rsidRDefault="0003435B">
      <w:pPr>
        <w:pStyle w:val="Tabladeilustraciones"/>
        <w:rPr>
          <w:ins w:id="283" w:author="david gonzalez cano" w:date="2024-02-26T22:03:00Z"/>
          <w:rFonts w:asciiTheme="minorHAnsi" w:eastAsiaTheme="minorEastAsia" w:hAnsiTheme="minorHAnsi" w:cstheme="minorBidi"/>
          <w:noProof/>
          <w:kern w:val="2"/>
          <w:lang w:val="es-CO" w:eastAsia="es-CO"/>
          <w14:ligatures w14:val="standardContextual"/>
        </w:rPr>
      </w:pPr>
      <w:ins w:id="284"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"_Toc159877480"</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33 N</w:t>
        </w:r>
        <w:r w:rsidRPr="00CF7BF6">
          <w:rPr>
            <w:rStyle w:val="Hipervnculo"/>
            <w:noProof/>
          </w:rPr>
          <w:t>e</w:t>
        </w:r>
        <w:r w:rsidRPr="00CF7BF6">
          <w:rPr>
            <w:rStyle w:val="Hipervnculo"/>
            <w:noProof/>
          </w:rPr>
          <w:t>o4j Sandbox para evaluar la herramienta de Base de datos de grafos</w:t>
        </w:r>
        <w:r>
          <w:rPr>
            <w:noProof/>
            <w:webHidden/>
          </w:rPr>
          <w:tab/>
        </w:r>
        <w:r>
          <w:rPr>
            <w:noProof/>
            <w:webHidden/>
          </w:rPr>
          <w:fldChar w:fldCharType="begin"/>
        </w:r>
        <w:r>
          <w:rPr>
            <w:noProof/>
            <w:webHidden/>
          </w:rPr>
          <w:instrText xml:space="preserve"> PAGEREF _Toc159877480 \h </w:instrText>
        </w:r>
        <w:r>
          <w:rPr>
            <w:noProof/>
            <w:webHidden/>
          </w:rPr>
        </w:r>
      </w:ins>
      <w:r>
        <w:rPr>
          <w:noProof/>
          <w:webHidden/>
        </w:rPr>
        <w:fldChar w:fldCharType="separate"/>
      </w:r>
      <w:ins w:id="285" w:author="david gonzalez cano" w:date="2024-02-26T22:11:00Z">
        <w:r w:rsidR="00AA2DF6">
          <w:rPr>
            <w:noProof/>
            <w:webHidden/>
          </w:rPr>
          <w:t>75</w:t>
        </w:r>
      </w:ins>
      <w:ins w:id="286" w:author="david gonzalez cano" w:date="2024-02-26T22:03:00Z">
        <w:r>
          <w:rPr>
            <w:noProof/>
            <w:webHidden/>
          </w:rPr>
          <w:fldChar w:fldCharType="end"/>
        </w:r>
        <w:r w:rsidRPr="00CF7BF6">
          <w:rPr>
            <w:rStyle w:val="Hipervnculo"/>
            <w:noProof/>
          </w:rPr>
          <w:fldChar w:fldCharType="end"/>
        </w:r>
      </w:ins>
    </w:p>
    <w:p w14:paraId="12B4D364" w14:textId="1668B5A1" w:rsidR="0003435B" w:rsidRDefault="0003435B">
      <w:pPr>
        <w:pStyle w:val="Tabladeilustraciones"/>
        <w:rPr>
          <w:ins w:id="287" w:author="david gonzalez cano" w:date="2024-02-26T22:03:00Z"/>
          <w:rFonts w:asciiTheme="minorHAnsi" w:eastAsiaTheme="minorEastAsia" w:hAnsiTheme="minorHAnsi" w:cstheme="minorBidi"/>
          <w:noProof/>
          <w:kern w:val="2"/>
          <w:lang w:val="es-CO" w:eastAsia="es-CO"/>
          <w14:ligatures w14:val="standardContextual"/>
        </w:rPr>
      </w:pPr>
      <w:ins w:id="288"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"_Toc159877481"</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34 Ejemplo de una consulta con Cypher de Neo4j</w:t>
        </w:r>
        <w:r>
          <w:rPr>
            <w:noProof/>
            <w:webHidden/>
          </w:rPr>
          <w:tab/>
        </w:r>
        <w:r>
          <w:rPr>
            <w:noProof/>
            <w:webHidden/>
          </w:rPr>
          <w:fldChar w:fldCharType="begin"/>
        </w:r>
        <w:r>
          <w:rPr>
            <w:noProof/>
            <w:webHidden/>
          </w:rPr>
          <w:instrText xml:space="preserve"> PAGEREF _Toc159877481 \h </w:instrText>
        </w:r>
        <w:r>
          <w:rPr>
            <w:noProof/>
            <w:webHidden/>
          </w:rPr>
        </w:r>
      </w:ins>
      <w:r>
        <w:rPr>
          <w:noProof/>
          <w:webHidden/>
        </w:rPr>
        <w:fldChar w:fldCharType="separate"/>
      </w:r>
      <w:ins w:id="289" w:author="david gonzalez cano" w:date="2024-02-26T22:11:00Z">
        <w:r w:rsidR="00AA2DF6">
          <w:rPr>
            <w:noProof/>
            <w:webHidden/>
          </w:rPr>
          <w:t>76</w:t>
        </w:r>
      </w:ins>
      <w:ins w:id="290" w:author="david gonzalez cano" w:date="2024-02-26T22:03:00Z">
        <w:r>
          <w:rPr>
            <w:noProof/>
            <w:webHidden/>
          </w:rPr>
          <w:fldChar w:fldCharType="end"/>
        </w:r>
        <w:r w:rsidRPr="00CF7BF6">
          <w:rPr>
            <w:rStyle w:val="Hipervnculo"/>
            <w:noProof/>
          </w:rPr>
          <w:fldChar w:fldCharType="end"/>
        </w:r>
      </w:ins>
    </w:p>
    <w:p w14:paraId="3E1E50E3" w14:textId="6120095D" w:rsidR="0003435B" w:rsidRDefault="0003435B">
      <w:pPr>
        <w:pStyle w:val="Tabladeilustraciones"/>
        <w:rPr>
          <w:ins w:id="291" w:author="david gonzalez cano" w:date="2024-02-26T22:03:00Z"/>
          <w:rFonts w:asciiTheme="minorHAnsi" w:eastAsiaTheme="minorEastAsia" w:hAnsiTheme="minorHAnsi" w:cstheme="minorBidi"/>
          <w:noProof/>
          <w:kern w:val="2"/>
          <w:lang w:val="es-CO" w:eastAsia="es-CO"/>
          <w14:ligatures w14:val="standardContextual"/>
        </w:rPr>
      </w:pPr>
      <w:ins w:id="292"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"_Toc159877482"</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35 Pantalla de desarrollo de Neo4j en el ejemplo creando a el libro de Nehemías</w:t>
        </w:r>
        <w:r>
          <w:rPr>
            <w:noProof/>
            <w:webHidden/>
          </w:rPr>
          <w:tab/>
        </w:r>
        <w:r>
          <w:rPr>
            <w:noProof/>
            <w:webHidden/>
          </w:rPr>
          <w:fldChar w:fldCharType="begin"/>
        </w:r>
        <w:r>
          <w:rPr>
            <w:noProof/>
            <w:webHidden/>
          </w:rPr>
          <w:instrText xml:space="preserve"> PAGEREF _Toc159877482 \h </w:instrText>
        </w:r>
        <w:r>
          <w:rPr>
            <w:noProof/>
            <w:webHidden/>
          </w:rPr>
        </w:r>
      </w:ins>
      <w:r>
        <w:rPr>
          <w:noProof/>
          <w:webHidden/>
        </w:rPr>
        <w:fldChar w:fldCharType="separate"/>
      </w:r>
      <w:ins w:id="293" w:author="david gonzalez cano" w:date="2024-02-26T22:11:00Z">
        <w:r w:rsidR="00AA2DF6">
          <w:rPr>
            <w:noProof/>
            <w:webHidden/>
          </w:rPr>
          <w:t>77</w:t>
        </w:r>
      </w:ins>
      <w:ins w:id="294" w:author="david gonzalez cano" w:date="2024-02-26T22:03:00Z">
        <w:r>
          <w:rPr>
            <w:noProof/>
            <w:webHidden/>
          </w:rPr>
          <w:fldChar w:fldCharType="end"/>
        </w:r>
        <w:r w:rsidRPr="00CF7BF6">
          <w:rPr>
            <w:rStyle w:val="Hipervnculo"/>
            <w:noProof/>
          </w:rPr>
          <w:fldChar w:fldCharType="end"/>
        </w:r>
      </w:ins>
    </w:p>
    <w:p w14:paraId="2C11D8BA" w14:textId="1158F592" w:rsidR="0003435B" w:rsidRDefault="0003435B">
      <w:pPr>
        <w:pStyle w:val="Tabladeilustraciones"/>
        <w:rPr>
          <w:ins w:id="295" w:author="david gonzalez cano" w:date="2024-02-26T22:03:00Z"/>
          <w:rFonts w:asciiTheme="minorHAnsi" w:eastAsiaTheme="minorEastAsia" w:hAnsiTheme="minorHAnsi" w:cstheme="minorBidi"/>
          <w:noProof/>
          <w:kern w:val="2"/>
          <w:lang w:val="es-CO" w:eastAsia="es-CO"/>
          <w14:ligatures w14:val="standardContextual"/>
        </w:rPr>
      </w:pPr>
      <w:ins w:id="296"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"_Toc159877483"</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36 Otra vista ampliada de las relaciones del ejemplo la base de datos grafo Neo4j de libro de Nehemias</w:t>
        </w:r>
        <w:r>
          <w:rPr>
            <w:noProof/>
            <w:webHidden/>
          </w:rPr>
          <w:tab/>
        </w:r>
        <w:r>
          <w:rPr>
            <w:noProof/>
            <w:webHidden/>
          </w:rPr>
          <w:fldChar w:fldCharType="begin"/>
        </w:r>
        <w:r>
          <w:rPr>
            <w:noProof/>
            <w:webHidden/>
          </w:rPr>
          <w:instrText xml:space="preserve"> PAGEREF _Toc159877483 \h </w:instrText>
        </w:r>
        <w:r>
          <w:rPr>
            <w:noProof/>
            <w:webHidden/>
          </w:rPr>
        </w:r>
      </w:ins>
      <w:r>
        <w:rPr>
          <w:noProof/>
          <w:webHidden/>
        </w:rPr>
        <w:fldChar w:fldCharType="separate"/>
      </w:r>
      <w:ins w:id="297" w:author="david gonzalez cano" w:date="2024-02-26T22:11:00Z">
        <w:r w:rsidR="00AA2DF6">
          <w:rPr>
            <w:noProof/>
            <w:webHidden/>
          </w:rPr>
          <w:t>77</w:t>
        </w:r>
      </w:ins>
      <w:ins w:id="298" w:author="david gonzalez cano" w:date="2024-02-26T22:03:00Z">
        <w:r>
          <w:rPr>
            <w:noProof/>
            <w:webHidden/>
          </w:rPr>
          <w:fldChar w:fldCharType="end"/>
        </w:r>
        <w:r w:rsidRPr="00CF7BF6">
          <w:rPr>
            <w:rStyle w:val="Hipervnculo"/>
            <w:noProof/>
          </w:rPr>
          <w:fldChar w:fldCharType="end"/>
        </w:r>
      </w:ins>
    </w:p>
    <w:p w14:paraId="43B41D41" w14:textId="30D1AA13" w:rsidR="0003435B" w:rsidRDefault="0003435B">
      <w:pPr>
        <w:pStyle w:val="Tabladeilustraciones"/>
        <w:rPr>
          <w:ins w:id="299" w:author="david gonzalez cano" w:date="2024-02-26T22:03:00Z"/>
          <w:rFonts w:asciiTheme="minorHAnsi" w:eastAsiaTheme="minorEastAsia" w:hAnsiTheme="minorHAnsi" w:cstheme="minorBidi"/>
          <w:noProof/>
          <w:kern w:val="2"/>
          <w:lang w:val="es-CO" w:eastAsia="es-CO"/>
          <w14:ligatures w14:val="standardContextual"/>
        </w:rPr>
      </w:pPr>
      <w:ins w:id="300"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"_Toc159877484"</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37 Vista de un ejemplo  ampliado de los nodos y sus relaciones en el Libro de Nehemias con el personaje Esdras</w:t>
        </w:r>
        <w:r>
          <w:rPr>
            <w:noProof/>
            <w:webHidden/>
          </w:rPr>
          <w:tab/>
        </w:r>
        <w:r>
          <w:rPr>
            <w:noProof/>
            <w:webHidden/>
          </w:rPr>
          <w:fldChar w:fldCharType="begin"/>
        </w:r>
        <w:r>
          <w:rPr>
            <w:noProof/>
            <w:webHidden/>
          </w:rPr>
          <w:instrText xml:space="preserve"> PAGEREF _Toc159877484 \h </w:instrText>
        </w:r>
        <w:r>
          <w:rPr>
            <w:noProof/>
            <w:webHidden/>
          </w:rPr>
        </w:r>
      </w:ins>
      <w:r>
        <w:rPr>
          <w:noProof/>
          <w:webHidden/>
        </w:rPr>
        <w:fldChar w:fldCharType="separate"/>
      </w:r>
      <w:ins w:id="301" w:author="david gonzalez cano" w:date="2024-02-26T22:11:00Z">
        <w:r w:rsidR="00AA2DF6">
          <w:rPr>
            <w:noProof/>
            <w:webHidden/>
          </w:rPr>
          <w:t>78</w:t>
        </w:r>
      </w:ins>
      <w:ins w:id="302" w:author="david gonzalez cano" w:date="2024-02-26T22:03:00Z">
        <w:r>
          <w:rPr>
            <w:noProof/>
            <w:webHidden/>
          </w:rPr>
          <w:fldChar w:fldCharType="end"/>
        </w:r>
        <w:r w:rsidRPr="00CF7BF6">
          <w:rPr>
            <w:rStyle w:val="Hipervnculo"/>
            <w:noProof/>
          </w:rPr>
          <w:fldChar w:fldCharType="end"/>
        </w:r>
      </w:ins>
    </w:p>
    <w:p w14:paraId="6FD31D9A" w14:textId="35086122" w:rsidR="0003435B" w:rsidRDefault="0003435B">
      <w:pPr>
        <w:pStyle w:val="Tabladeilustraciones"/>
        <w:rPr>
          <w:ins w:id="303" w:author="david gonzalez cano" w:date="2024-02-26T22:03:00Z"/>
          <w:rFonts w:asciiTheme="minorHAnsi" w:eastAsiaTheme="minorEastAsia" w:hAnsiTheme="minorHAnsi" w:cstheme="minorBidi"/>
          <w:noProof/>
          <w:kern w:val="2"/>
          <w:lang w:val="es-CO" w:eastAsia="es-CO"/>
          <w14:ligatures w14:val="standardContextual"/>
        </w:rPr>
      </w:pPr>
      <w:ins w:id="304"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"_Toc159877485"</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38 Error 404. EL URl esta incorrecto o no existe</w:t>
        </w:r>
        <w:r>
          <w:rPr>
            <w:noProof/>
            <w:webHidden/>
          </w:rPr>
          <w:tab/>
        </w:r>
        <w:r>
          <w:rPr>
            <w:noProof/>
            <w:webHidden/>
          </w:rPr>
          <w:fldChar w:fldCharType="begin"/>
        </w:r>
        <w:r>
          <w:rPr>
            <w:noProof/>
            <w:webHidden/>
          </w:rPr>
          <w:instrText xml:space="preserve"> PAGEREF _Toc159877485 \h </w:instrText>
        </w:r>
        <w:r>
          <w:rPr>
            <w:noProof/>
            <w:webHidden/>
          </w:rPr>
        </w:r>
      </w:ins>
      <w:r>
        <w:rPr>
          <w:noProof/>
          <w:webHidden/>
        </w:rPr>
        <w:fldChar w:fldCharType="separate"/>
      </w:r>
      <w:ins w:id="305" w:author="david gonzalez cano" w:date="2024-02-26T22:11:00Z">
        <w:r w:rsidR="00AA2DF6">
          <w:rPr>
            <w:noProof/>
            <w:webHidden/>
          </w:rPr>
          <w:t>80</w:t>
        </w:r>
      </w:ins>
      <w:ins w:id="306" w:author="david gonzalez cano" w:date="2024-02-26T22:03:00Z">
        <w:r>
          <w:rPr>
            <w:noProof/>
            <w:webHidden/>
          </w:rPr>
          <w:fldChar w:fldCharType="end"/>
        </w:r>
        <w:r w:rsidRPr="00CF7BF6">
          <w:rPr>
            <w:rStyle w:val="Hipervnculo"/>
            <w:noProof/>
          </w:rPr>
          <w:fldChar w:fldCharType="end"/>
        </w:r>
      </w:ins>
    </w:p>
    <w:p w14:paraId="112398BB" w14:textId="4C09C43B" w:rsidR="0003435B" w:rsidRDefault="0003435B">
      <w:pPr>
        <w:pStyle w:val="Tabladeilustraciones"/>
        <w:rPr>
          <w:ins w:id="307" w:author="david gonzalez cano" w:date="2024-02-26T22:03:00Z"/>
          <w:rFonts w:asciiTheme="minorHAnsi" w:eastAsiaTheme="minorEastAsia" w:hAnsiTheme="minorHAnsi" w:cstheme="minorBidi"/>
          <w:noProof/>
          <w:kern w:val="2"/>
          <w:lang w:val="es-CO" w:eastAsia="es-CO"/>
          <w14:ligatures w14:val="standardContextual"/>
        </w:rPr>
      </w:pPr>
      <w:ins w:id="308"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"_Toc159877486"</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39 Dataset en GitHub con versiones de la biblia en texto</w:t>
        </w:r>
        <w:r>
          <w:rPr>
            <w:noProof/>
            <w:webHidden/>
          </w:rPr>
          <w:tab/>
        </w:r>
        <w:r>
          <w:rPr>
            <w:noProof/>
            <w:webHidden/>
          </w:rPr>
          <w:fldChar w:fldCharType="begin"/>
        </w:r>
        <w:r>
          <w:rPr>
            <w:noProof/>
            <w:webHidden/>
          </w:rPr>
          <w:instrText xml:space="preserve"> PAGEREF _Toc159877486 \h </w:instrText>
        </w:r>
        <w:r>
          <w:rPr>
            <w:noProof/>
            <w:webHidden/>
          </w:rPr>
        </w:r>
      </w:ins>
      <w:r>
        <w:rPr>
          <w:noProof/>
          <w:webHidden/>
        </w:rPr>
        <w:fldChar w:fldCharType="separate"/>
      </w:r>
      <w:ins w:id="309" w:author="david gonzalez cano" w:date="2024-02-26T22:11:00Z">
        <w:r w:rsidR="00AA2DF6">
          <w:rPr>
            <w:noProof/>
            <w:webHidden/>
          </w:rPr>
          <w:t>81</w:t>
        </w:r>
      </w:ins>
      <w:ins w:id="310" w:author="david gonzalez cano" w:date="2024-02-26T22:03:00Z">
        <w:r>
          <w:rPr>
            <w:noProof/>
            <w:webHidden/>
          </w:rPr>
          <w:fldChar w:fldCharType="end"/>
        </w:r>
        <w:r w:rsidRPr="00CF7BF6">
          <w:rPr>
            <w:rStyle w:val="Hipervnculo"/>
            <w:noProof/>
          </w:rPr>
          <w:fldChar w:fldCharType="end"/>
        </w:r>
      </w:ins>
    </w:p>
    <w:p w14:paraId="1DA6F41C" w14:textId="521BA364" w:rsidR="0003435B" w:rsidRDefault="0003435B">
      <w:pPr>
        <w:pStyle w:val="Tabladeilustraciones"/>
        <w:rPr>
          <w:ins w:id="311" w:author="david gonzalez cano" w:date="2024-02-26T22:03:00Z"/>
          <w:rFonts w:asciiTheme="minorHAnsi" w:eastAsiaTheme="minorEastAsia" w:hAnsiTheme="minorHAnsi" w:cstheme="minorBidi"/>
          <w:noProof/>
          <w:kern w:val="2"/>
          <w:lang w:val="es-CO" w:eastAsia="es-CO"/>
          <w14:ligatures w14:val="standardContextual"/>
        </w:rPr>
      </w:pPr>
      <w:ins w:id="312" w:author="david gonzalez cano" w:date="2024-02-26T22:03:00Z">
        <w:r w:rsidRPr="00CF7BF6">
          <w:rPr>
            <w:rStyle w:val="Hipervnculo"/>
            <w:noProof/>
          </w:rPr>
          <w:fldChar w:fldCharType="begin"/>
        </w:r>
        <w:r w:rsidRPr="00CF7BF6">
          <w:rPr>
            <w:rStyle w:val="Hipervnculo"/>
            <w:noProof/>
          </w:rPr>
          <w:instrText xml:space="preserve"> </w:instrText>
        </w:r>
        <w:r>
          <w:rPr>
            <w:noProof/>
          </w:rPr>
          <w:instrText>HYPERLINK \l "_Toc159877487"</w:instrText>
        </w:r>
        <w:r w:rsidRPr="00CF7BF6">
          <w:rPr>
            <w:rStyle w:val="Hipervnculo"/>
            <w:noProof/>
          </w:rPr>
          <w:instrText xml:space="preserve"> </w:instrText>
        </w:r>
        <w:r w:rsidRPr="00CF7BF6">
          <w:rPr>
            <w:rStyle w:val="Hipervnculo"/>
            <w:noProof/>
          </w:rPr>
        </w:r>
        <w:r w:rsidRPr="00CF7BF6">
          <w:rPr>
            <w:rStyle w:val="Hipervnculo"/>
            <w:noProof/>
          </w:rPr>
          <w:fldChar w:fldCharType="separate"/>
        </w:r>
        <w:r w:rsidRPr="00CF7BF6">
          <w:rPr>
            <w:rStyle w:val="Hipervnculo"/>
            <w:noProof/>
          </w:rPr>
          <w:t>Figura 40 Pantallazo del sitio GitHub que contiene el código de Google Colab para leer una dataset texto</w:t>
        </w:r>
        <w:r>
          <w:rPr>
            <w:noProof/>
            <w:webHidden/>
          </w:rPr>
          <w:tab/>
        </w:r>
        <w:r>
          <w:rPr>
            <w:noProof/>
            <w:webHidden/>
          </w:rPr>
          <w:fldChar w:fldCharType="begin"/>
        </w:r>
        <w:r>
          <w:rPr>
            <w:noProof/>
            <w:webHidden/>
          </w:rPr>
          <w:instrText xml:space="preserve"> PAGEREF _Toc159877487 \h </w:instrText>
        </w:r>
        <w:r>
          <w:rPr>
            <w:noProof/>
            <w:webHidden/>
          </w:rPr>
        </w:r>
      </w:ins>
      <w:r>
        <w:rPr>
          <w:noProof/>
          <w:webHidden/>
        </w:rPr>
        <w:fldChar w:fldCharType="separate"/>
      </w:r>
      <w:ins w:id="313" w:author="david gonzalez cano" w:date="2024-02-26T22:11:00Z">
        <w:r w:rsidR="00AA2DF6">
          <w:rPr>
            <w:noProof/>
            <w:webHidden/>
          </w:rPr>
          <w:t>81</w:t>
        </w:r>
      </w:ins>
      <w:ins w:id="314" w:author="david gonzalez cano" w:date="2024-02-26T22:03:00Z">
        <w:r>
          <w:rPr>
            <w:noProof/>
            <w:webHidden/>
          </w:rPr>
          <w:fldChar w:fldCharType="end"/>
        </w:r>
        <w:r w:rsidRPr="00CF7BF6">
          <w:rPr>
            <w:rStyle w:val="Hipervnculo"/>
            <w:noProof/>
          </w:rPr>
          <w:fldChar w:fldCharType="end"/>
        </w:r>
      </w:ins>
    </w:p>
    <w:p w14:paraId="38CC7879" w14:textId="28EF962A" w:rsidR="0003435B" w:rsidDel="0003435B" w:rsidRDefault="0003435B" w:rsidP="001C5807">
      <w:pPr>
        <w:jc w:val="center"/>
        <w:rPr>
          <w:del w:id="315" w:author="david gonzalez cano" w:date="2024-02-26T22:03:00Z"/>
          <w:noProof/>
        </w:rPr>
      </w:pPr>
    </w:p>
    <w:p w14:paraId="016FB71B" w14:textId="3D672392" w:rsidR="0004126F" w:rsidRPr="00EF6DEC" w:rsidRDefault="0003435B" w:rsidP="001C5807">
      <w:pPr>
        <w:jc w:val="center"/>
        <w:rPr>
          <w:rFonts w:cs="Arial"/>
          <w:b/>
        </w:rPr>
      </w:pPr>
      <w:ins w:id="316" w:author="david gonzalez cano" w:date="2024-02-26T22:03:00Z">
        <w:r>
          <w:rPr>
            <w:rFonts w:cs="Arial"/>
            <w:b/>
          </w:rPr>
          <w:fldChar w:fldCharType="end"/>
        </w:r>
      </w:ins>
    </w:p>
    <w:p w14:paraId="0D50B71D" w14:textId="77777777" w:rsidR="0004126F" w:rsidRPr="00EF6DEC" w:rsidRDefault="0004126F">
      <w:pPr>
        <w:spacing w:line="276" w:lineRule="auto"/>
        <w:jc w:val="left"/>
        <w:rPr>
          <w:rFonts w:cs="Arial"/>
        </w:rPr>
      </w:pPr>
      <w:r w:rsidRPr="00EF6DEC">
        <w:rPr>
          <w:rFonts w:cs="Arial"/>
        </w:rPr>
        <w:br w:type="page"/>
      </w:r>
    </w:p>
    <w:p w14:paraId="28AAB310" w14:textId="406D1B37" w:rsidR="00073B8A" w:rsidRPr="00EF6DEC" w:rsidRDefault="00073B8A" w:rsidP="00E464E0">
      <w:pPr>
        <w:rPr>
          <w:rFonts w:cs="Arial"/>
        </w:rPr>
      </w:pPr>
      <w:bookmarkStart w:id="317" w:name="_Toc432240273"/>
      <w:bookmarkStart w:id="318" w:name="_Toc432504659"/>
      <w:bookmarkStart w:id="319" w:name="_Toc435459266"/>
      <w:bookmarkStart w:id="320" w:name="_Toc435460040"/>
      <w:bookmarkStart w:id="321" w:name="_Toc435460321"/>
      <w:bookmarkStart w:id="322" w:name="_Toc435460386"/>
      <w:bookmarkStart w:id="323" w:name="_Toc435460650"/>
      <w:bookmarkStart w:id="324" w:name="_Toc435460721"/>
      <w:bookmarkStart w:id="325" w:name="_Toc435462128"/>
    </w:p>
    <w:p w14:paraId="14689853" w14:textId="407DAA75" w:rsidR="00073B8A" w:rsidRPr="00EE4E26" w:rsidRDefault="00742E8A" w:rsidP="00073B8A">
      <w:pPr>
        <w:jc w:val="center"/>
        <w:rPr>
          <w:rFonts w:cs="Arial"/>
          <w:b/>
          <w:bCs/>
          <w:sz w:val="36"/>
          <w:szCs w:val="36"/>
        </w:rPr>
      </w:pPr>
      <w:r w:rsidRPr="00EE4E26">
        <w:rPr>
          <w:rFonts w:cs="Arial"/>
          <w:b/>
          <w:bCs/>
          <w:sz w:val="36"/>
          <w:szCs w:val="36"/>
        </w:rPr>
        <w:t>Índice de Tablas</w:t>
      </w:r>
    </w:p>
    <w:p w14:paraId="0EE32283" w14:textId="4FF81B46" w:rsidR="00235F6A" w:rsidDel="0003435B" w:rsidRDefault="0004126F" w:rsidP="00742E8A">
      <w:pPr>
        <w:pStyle w:val="Tabladeilustraciones"/>
        <w:rPr>
          <w:del w:id="326" w:author="david gonzalez cano" w:date="2024-02-26T22:03:00Z"/>
          <w:rFonts w:asciiTheme="minorHAnsi" w:eastAsiaTheme="minorEastAsia" w:hAnsiTheme="minorHAnsi" w:cstheme="minorBidi"/>
          <w:noProof/>
          <w:kern w:val="2"/>
          <w:lang w:val="es-CO" w:eastAsia="es-CO"/>
          <w14:ligatures w14:val="standardContextual"/>
        </w:rPr>
      </w:pPr>
      <w:del w:id="327" w:author="david gonzalez cano" w:date="2024-02-26T22:03:00Z">
        <w:r w:rsidRPr="00EF6DEC" w:rsidDel="0003435B">
          <w:rPr>
            <w:rFonts w:cs="Arial"/>
            <w:lang w:val="es-ES_tradnl"/>
          </w:rPr>
          <w:fldChar w:fldCharType="begin"/>
        </w:r>
        <w:r w:rsidRPr="00EF6DEC" w:rsidDel="0003435B">
          <w:rPr>
            <w:rFonts w:cs="Arial"/>
            <w:lang w:val="es-ES_tradnl"/>
          </w:rPr>
          <w:delInstrText xml:space="preserve"> TOC \h \z \c "Tabla" </w:delInstrText>
        </w:r>
        <w:r w:rsidRPr="00EF6DEC" w:rsidDel="0003435B">
          <w:rPr>
            <w:rFonts w:cs="Arial"/>
            <w:lang w:val="es-ES_tradnl"/>
          </w:rPr>
          <w:fldChar w:fldCharType="separate"/>
        </w:r>
        <w:r w:rsidR="00000000" w:rsidDel="0003435B">
          <w:fldChar w:fldCharType="begin"/>
        </w:r>
        <w:r w:rsidR="00000000" w:rsidDel="0003435B">
          <w:delInstrText>HYPERLINK \l "_Toc159402957"</w:delInstrText>
        </w:r>
        <w:r w:rsidR="00000000" w:rsidDel="0003435B">
          <w:fldChar w:fldCharType="separate"/>
        </w:r>
        <w:r w:rsidR="00235F6A" w:rsidRPr="00376094" w:rsidDel="0003435B">
          <w:rPr>
            <w:rStyle w:val="Hipervnculo"/>
            <w:noProof/>
          </w:rPr>
          <w:delText>Tabla 1 Simplificado Espacio vectorial de palabras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_Toc159402957 \h </w:delInstrText>
        </w:r>
        <w:r w:rsidR="00235F6A" w:rsidDel="0003435B">
          <w:rPr>
            <w:noProof/>
            <w:webHidden/>
          </w:rPr>
        </w:r>
        <w:r w:rsidR="00235F6A" w:rsidDel="0003435B">
          <w:rPr>
            <w:noProof/>
            <w:webHidden/>
          </w:rPr>
          <w:fldChar w:fldCharType="separate"/>
        </w:r>
        <w:r w:rsidR="001016E7" w:rsidDel="0003435B">
          <w:rPr>
            <w:noProof/>
            <w:webHidden/>
          </w:rPr>
          <w:delText>25</w:delText>
        </w:r>
        <w:r w:rsidR="00235F6A" w:rsidDel="0003435B">
          <w:rPr>
            <w:noProof/>
            <w:webHidden/>
          </w:rPr>
          <w:fldChar w:fldCharType="end"/>
        </w:r>
        <w:r w:rsidR="00000000" w:rsidDel="0003435B">
          <w:rPr>
            <w:noProof/>
          </w:rPr>
          <w:fldChar w:fldCharType="end"/>
        </w:r>
      </w:del>
    </w:p>
    <w:p w14:paraId="3AAFB7FC" w14:textId="1649B17C" w:rsidR="00235F6A" w:rsidDel="0003435B" w:rsidRDefault="00000000" w:rsidP="00742E8A">
      <w:pPr>
        <w:pStyle w:val="Tabladeilustraciones"/>
        <w:rPr>
          <w:del w:id="328" w:author="david gonzalez cano" w:date="2024-02-26T22:03:00Z"/>
          <w:rFonts w:asciiTheme="minorHAnsi" w:eastAsiaTheme="minorEastAsia" w:hAnsiTheme="minorHAnsi" w:cstheme="minorBidi"/>
          <w:noProof/>
          <w:kern w:val="2"/>
          <w:lang w:val="es-CO" w:eastAsia="es-CO"/>
          <w14:ligatures w14:val="standardContextual"/>
        </w:rPr>
      </w:pPr>
      <w:del w:id="329" w:author="david gonzalez cano" w:date="2024-02-26T22:03:00Z">
        <w:r w:rsidDel="0003435B">
          <w:fldChar w:fldCharType="begin"/>
        </w:r>
        <w:r w:rsidDel="0003435B">
          <w:delInstrText>HYPERLINK \l "_Toc159402958"</w:delInstrText>
        </w:r>
        <w:r w:rsidDel="0003435B">
          <w:fldChar w:fldCharType="separate"/>
        </w:r>
        <w:r w:rsidR="00235F6A" w:rsidRPr="00376094" w:rsidDel="0003435B">
          <w:rPr>
            <w:rStyle w:val="Hipervnculo"/>
            <w:noProof/>
          </w:rPr>
          <w:delText>Tabla 2 Operación matemática vectorial en un espacio vectorial de palabras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_Toc159402958 \h </w:delInstrText>
        </w:r>
        <w:r w:rsidR="00235F6A" w:rsidDel="0003435B">
          <w:rPr>
            <w:noProof/>
            <w:webHidden/>
          </w:rPr>
        </w:r>
        <w:r w:rsidR="00235F6A" w:rsidDel="0003435B">
          <w:rPr>
            <w:noProof/>
            <w:webHidden/>
          </w:rPr>
          <w:fldChar w:fldCharType="separate"/>
        </w:r>
        <w:r w:rsidR="001016E7" w:rsidDel="0003435B">
          <w:rPr>
            <w:noProof/>
            <w:webHidden/>
          </w:rPr>
          <w:delText>26</w:delText>
        </w:r>
        <w:r w:rsidR="00235F6A" w:rsidDel="0003435B">
          <w:rPr>
            <w:noProof/>
            <w:webHidden/>
          </w:rPr>
          <w:fldChar w:fldCharType="end"/>
        </w:r>
        <w:r w:rsidDel="0003435B">
          <w:rPr>
            <w:noProof/>
          </w:rPr>
          <w:fldChar w:fldCharType="end"/>
        </w:r>
      </w:del>
    </w:p>
    <w:p w14:paraId="02320176" w14:textId="6E8F770C" w:rsidR="00235F6A" w:rsidDel="0003435B" w:rsidRDefault="00000000" w:rsidP="00742E8A">
      <w:pPr>
        <w:pStyle w:val="Tabladeilustraciones"/>
        <w:rPr>
          <w:del w:id="330" w:author="david gonzalez cano" w:date="2024-02-26T22:03:00Z"/>
          <w:rFonts w:asciiTheme="minorHAnsi" w:eastAsiaTheme="minorEastAsia" w:hAnsiTheme="minorHAnsi" w:cstheme="minorBidi"/>
          <w:noProof/>
          <w:kern w:val="2"/>
          <w:lang w:val="es-CO" w:eastAsia="es-CO"/>
          <w14:ligatures w14:val="standardContextual"/>
        </w:rPr>
      </w:pPr>
      <w:del w:id="331" w:author="david gonzalez cano" w:date="2024-02-26T22:03:00Z">
        <w:r w:rsidDel="0003435B">
          <w:fldChar w:fldCharType="begin"/>
        </w:r>
        <w:r w:rsidDel="0003435B">
          <w:delInstrText>HYPERLINK \l "_Toc159402959"</w:delInstrText>
        </w:r>
        <w:r w:rsidDel="0003435B">
          <w:fldChar w:fldCharType="separate"/>
        </w:r>
        <w:r w:rsidR="00235F6A" w:rsidRPr="00376094" w:rsidDel="0003435B">
          <w:rPr>
            <w:rStyle w:val="Hipervnculo"/>
            <w:noProof/>
          </w:rPr>
          <w:delText>Tabla 3 Etiquetas de la biblioteca spaCy de Posición y dependencia dentro de la oración</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_Toc159402959 \h </w:delInstrText>
        </w:r>
        <w:r w:rsidR="00235F6A" w:rsidDel="0003435B">
          <w:rPr>
            <w:noProof/>
            <w:webHidden/>
          </w:rPr>
        </w:r>
        <w:r w:rsidR="00235F6A" w:rsidDel="0003435B">
          <w:rPr>
            <w:noProof/>
            <w:webHidden/>
          </w:rPr>
          <w:fldChar w:fldCharType="separate"/>
        </w:r>
        <w:r w:rsidR="001016E7" w:rsidDel="0003435B">
          <w:rPr>
            <w:noProof/>
            <w:webHidden/>
          </w:rPr>
          <w:delText>41</w:delText>
        </w:r>
        <w:r w:rsidR="00235F6A" w:rsidDel="0003435B">
          <w:rPr>
            <w:noProof/>
            <w:webHidden/>
          </w:rPr>
          <w:fldChar w:fldCharType="end"/>
        </w:r>
        <w:r w:rsidDel="0003435B">
          <w:rPr>
            <w:noProof/>
          </w:rPr>
          <w:fldChar w:fldCharType="end"/>
        </w:r>
      </w:del>
    </w:p>
    <w:p w14:paraId="536EC736" w14:textId="0857621F" w:rsidR="00235F6A" w:rsidDel="0003435B" w:rsidRDefault="00000000" w:rsidP="00742E8A">
      <w:pPr>
        <w:pStyle w:val="Tabladeilustraciones"/>
        <w:rPr>
          <w:del w:id="332" w:author="david gonzalez cano" w:date="2024-02-26T22:03:00Z"/>
          <w:rFonts w:asciiTheme="minorHAnsi" w:eastAsiaTheme="minorEastAsia" w:hAnsiTheme="minorHAnsi" w:cstheme="minorBidi"/>
          <w:noProof/>
          <w:kern w:val="2"/>
          <w:lang w:val="es-CO" w:eastAsia="es-CO"/>
          <w14:ligatures w14:val="standardContextual"/>
        </w:rPr>
      </w:pPr>
      <w:del w:id="333" w:author="david gonzalez cano" w:date="2024-02-26T22:03:00Z">
        <w:r w:rsidDel="0003435B">
          <w:fldChar w:fldCharType="begin"/>
        </w:r>
        <w:r w:rsidDel="0003435B">
          <w:delInstrText>HYPERLINK \l "_Toc159402960"</w:delInstrText>
        </w:r>
        <w:r w:rsidDel="0003435B">
          <w:fldChar w:fldCharType="separate"/>
        </w:r>
        <w:r w:rsidR="00235F6A" w:rsidRPr="00376094" w:rsidDel="0003435B">
          <w:rPr>
            <w:rStyle w:val="Hipervnculo"/>
            <w:noProof/>
          </w:rPr>
          <w:delText>Tabla 4 Algunas etiquetas comunes de dependencia sintáctica</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_Toc159402960 \h </w:delInstrText>
        </w:r>
        <w:r w:rsidR="00235F6A" w:rsidDel="0003435B">
          <w:rPr>
            <w:noProof/>
            <w:webHidden/>
          </w:rPr>
        </w:r>
        <w:r w:rsidR="00235F6A" w:rsidDel="0003435B">
          <w:rPr>
            <w:noProof/>
            <w:webHidden/>
          </w:rPr>
          <w:fldChar w:fldCharType="separate"/>
        </w:r>
        <w:r w:rsidR="001016E7" w:rsidDel="0003435B">
          <w:rPr>
            <w:noProof/>
            <w:webHidden/>
          </w:rPr>
          <w:delText>47</w:delText>
        </w:r>
        <w:r w:rsidR="00235F6A" w:rsidDel="0003435B">
          <w:rPr>
            <w:noProof/>
            <w:webHidden/>
          </w:rPr>
          <w:fldChar w:fldCharType="end"/>
        </w:r>
        <w:r w:rsidDel="0003435B">
          <w:rPr>
            <w:noProof/>
          </w:rPr>
          <w:fldChar w:fldCharType="end"/>
        </w:r>
      </w:del>
    </w:p>
    <w:p w14:paraId="5BDD3710" w14:textId="6CD514FC" w:rsidR="00235F6A" w:rsidDel="0003435B" w:rsidRDefault="00000000" w:rsidP="00742E8A">
      <w:pPr>
        <w:pStyle w:val="Tabladeilustraciones"/>
        <w:rPr>
          <w:del w:id="334" w:author="david gonzalez cano" w:date="2024-02-26T22:03:00Z"/>
          <w:rFonts w:asciiTheme="minorHAnsi" w:eastAsiaTheme="minorEastAsia" w:hAnsiTheme="minorHAnsi" w:cstheme="minorBidi"/>
          <w:noProof/>
          <w:kern w:val="2"/>
          <w:lang w:val="es-CO" w:eastAsia="es-CO"/>
          <w14:ligatures w14:val="standardContextual"/>
        </w:rPr>
      </w:pPr>
      <w:del w:id="335" w:author="david gonzalez cano" w:date="2024-02-26T22:03:00Z">
        <w:r w:rsidDel="0003435B">
          <w:fldChar w:fldCharType="begin"/>
        </w:r>
        <w:r w:rsidDel="0003435B">
          <w:delInstrText>HYPERLINK \l "_Toc159402961"</w:delInstrText>
        </w:r>
        <w:r w:rsidDel="0003435B">
          <w:fldChar w:fldCharType="separate"/>
        </w:r>
        <w:r w:rsidR="00235F6A" w:rsidRPr="00376094" w:rsidDel="0003435B">
          <w:rPr>
            <w:rStyle w:val="Hipervnculo"/>
            <w:noProof/>
            <w:lang w:val="es-ES_tradnl"/>
          </w:rPr>
          <w:delText>Tabla 5 Libros de la Biblia Hebrea o Antiguo testamento</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_Toc159402961 \h </w:delInstrText>
        </w:r>
        <w:r w:rsidR="00235F6A" w:rsidDel="0003435B">
          <w:rPr>
            <w:noProof/>
            <w:webHidden/>
          </w:rPr>
        </w:r>
        <w:r w:rsidR="00235F6A" w:rsidDel="0003435B">
          <w:rPr>
            <w:noProof/>
            <w:webHidden/>
          </w:rPr>
          <w:fldChar w:fldCharType="separate"/>
        </w:r>
        <w:r w:rsidR="001016E7" w:rsidDel="0003435B">
          <w:rPr>
            <w:noProof/>
            <w:webHidden/>
          </w:rPr>
          <w:delText>60</w:delText>
        </w:r>
        <w:r w:rsidR="00235F6A" w:rsidDel="0003435B">
          <w:rPr>
            <w:noProof/>
            <w:webHidden/>
          </w:rPr>
          <w:fldChar w:fldCharType="end"/>
        </w:r>
        <w:r w:rsidDel="0003435B">
          <w:rPr>
            <w:noProof/>
          </w:rPr>
          <w:fldChar w:fldCharType="end"/>
        </w:r>
      </w:del>
    </w:p>
    <w:p w14:paraId="5096467D" w14:textId="711B4A52" w:rsidR="00235F6A" w:rsidDel="0003435B" w:rsidRDefault="00000000" w:rsidP="00742E8A">
      <w:pPr>
        <w:pStyle w:val="Tabladeilustraciones"/>
        <w:rPr>
          <w:del w:id="336" w:author="david gonzalez cano" w:date="2024-02-26T22:03:00Z"/>
          <w:rFonts w:asciiTheme="minorHAnsi" w:eastAsiaTheme="minorEastAsia" w:hAnsiTheme="minorHAnsi" w:cstheme="minorBidi"/>
          <w:noProof/>
          <w:kern w:val="2"/>
          <w:lang w:val="es-CO" w:eastAsia="es-CO"/>
          <w14:ligatures w14:val="standardContextual"/>
        </w:rPr>
      </w:pPr>
      <w:del w:id="337" w:author="david gonzalez cano" w:date="2024-02-26T22:03:00Z">
        <w:r w:rsidDel="0003435B">
          <w:fldChar w:fldCharType="begin"/>
        </w:r>
        <w:r w:rsidDel="0003435B">
          <w:delInstrText>HYPERLINK \l "_Toc159402962"</w:delInstrText>
        </w:r>
        <w:r w:rsidDel="0003435B">
          <w:fldChar w:fldCharType="separate"/>
        </w:r>
        <w:r w:rsidR="00235F6A" w:rsidRPr="00376094" w:rsidDel="0003435B">
          <w:rPr>
            <w:rStyle w:val="Hipervnculo"/>
            <w:noProof/>
            <w:lang w:val="es-ES_tradnl"/>
          </w:rPr>
          <w:delText>Tabla 6 Libros Antiguo testamento mayoría biblias cristianas</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_Toc159402962 \h </w:delInstrText>
        </w:r>
        <w:r w:rsidR="00235F6A" w:rsidDel="0003435B">
          <w:rPr>
            <w:noProof/>
            <w:webHidden/>
          </w:rPr>
        </w:r>
        <w:r w:rsidR="00235F6A" w:rsidDel="0003435B">
          <w:rPr>
            <w:noProof/>
            <w:webHidden/>
          </w:rPr>
          <w:fldChar w:fldCharType="separate"/>
        </w:r>
        <w:r w:rsidR="001016E7" w:rsidDel="0003435B">
          <w:rPr>
            <w:noProof/>
            <w:webHidden/>
          </w:rPr>
          <w:delText>62</w:delText>
        </w:r>
        <w:r w:rsidR="00235F6A" w:rsidDel="0003435B">
          <w:rPr>
            <w:noProof/>
            <w:webHidden/>
          </w:rPr>
          <w:fldChar w:fldCharType="end"/>
        </w:r>
        <w:r w:rsidDel="0003435B">
          <w:rPr>
            <w:noProof/>
          </w:rPr>
          <w:fldChar w:fldCharType="end"/>
        </w:r>
      </w:del>
    </w:p>
    <w:p w14:paraId="301B15E8" w14:textId="57610674" w:rsidR="00235F6A" w:rsidDel="0003435B" w:rsidRDefault="00000000" w:rsidP="00742E8A">
      <w:pPr>
        <w:pStyle w:val="Tabladeilustraciones"/>
        <w:rPr>
          <w:del w:id="338" w:author="david gonzalez cano" w:date="2024-02-26T22:03:00Z"/>
          <w:rFonts w:asciiTheme="minorHAnsi" w:eastAsiaTheme="minorEastAsia" w:hAnsiTheme="minorHAnsi" w:cstheme="minorBidi"/>
          <w:noProof/>
          <w:kern w:val="2"/>
          <w:lang w:val="es-CO" w:eastAsia="es-CO"/>
          <w14:ligatures w14:val="standardContextual"/>
        </w:rPr>
      </w:pPr>
      <w:del w:id="339" w:author="david gonzalez cano" w:date="2024-02-26T22:03:00Z">
        <w:r w:rsidDel="0003435B">
          <w:fldChar w:fldCharType="begin"/>
        </w:r>
        <w:r w:rsidDel="0003435B">
          <w:delInstrText>HYPERLINK \l "_Toc159402963"</w:delInstrText>
        </w:r>
        <w:r w:rsidDel="0003435B">
          <w:fldChar w:fldCharType="separate"/>
        </w:r>
        <w:r w:rsidR="00235F6A" w:rsidRPr="00376094" w:rsidDel="0003435B">
          <w:rPr>
            <w:rStyle w:val="Hipervnculo"/>
            <w:noProof/>
          </w:rPr>
          <w:delText xml:space="preserve">Tabla 7 Antiguo testamento </w:delText>
        </w:r>
        <w:r w:rsidR="00235F6A" w:rsidRPr="00376094" w:rsidDel="0003435B">
          <w:rPr>
            <w:rStyle w:val="Hipervnculo"/>
            <w:noProof/>
            <w:lang w:val="es-CO"/>
          </w:rPr>
          <w:delText>(Antiguo Testamento, n.d.)</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_Toc159402963 \h </w:delInstrText>
        </w:r>
        <w:r w:rsidR="00235F6A" w:rsidDel="0003435B">
          <w:rPr>
            <w:noProof/>
            <w:webHidden/>
          </w:rPr>
        </w:r>
        <w:r w:rsidR="00235F6A" w:rsidDel="0003435B">
          <w:rPr>
            <w:noProof/>
            <w:webHidden/>
          </w:rPr>
          <w:fldChar w:fldCharType="separate"/>
        </w:r>
        <w:r w:rsidR="001016E7" w:rsidDel="0003435B">
          <w:rPr>
            <w:noProof/>
            <w:webHidden/>
          </w:rPr>
          <w:delText>67</w:delText>
        </w:r>
        <w:r w:rsidR="00235F6A" w:rsidDel="0003435B">
          <w:rPr>
            <w:noProof/>
            <w:webHidden/>
          </w:rPr>
          <w:fldChar w:fldCharType="end"/>
        </w:r>
        <w:r w:rsidDel="0003435B">
          <w:rPr>
            <w:noProof/>
          </w:rPr>
          <w:fldChar w:fldCharType="end"/>
        </w:r>
      </w:del>
    </w:p>
    <w:p w14:paraId="1A243FB9" w14:textId="223BBC88" w:rsidR="00235F6A" w:rsidDel="0003435B" w:rsidRDefault="00000000" w:rsidP="00742E8A">
      <w:pPr>
        <w:pStyle w:val="Tabladeilustraciones"/>
        <w:rPr>
          <w:del w:id="340" w:author="david gonzalez cano" w:date="2024-02-26T22:03:00Z"/>
          <w:rFonts w:asciiTheme="minorHAnsi" w:eastAsiaTheme="minorEastAsia" w:hAnsiTheme="minorHAnsi" w:cstheme="minorBidi"/>
          <w:noProof/>
          <w:kern w:val="2"/>
          <w:lang w:val="es-CO" w:eastAsia="es-CO"/>
          <w14:ligatures w14:val="standardContextual"/>
        </w:rPr>
      </w:pPr>
      <w:del w:id="341" w:author="david gonzalez cano" w:date="2024-02-26T22:03:00Z">
        <w:r w:rsidDel="0003435B">
          <w:fldChar w:fldCharType="begin"/>
        </w:r>
        <w:r w:rsidDel="0003435B">
          <w:delInstrText>HYPERLINK \l "_Toc159402964"</w:delInstrText>
        </w:r>
        <w:r w:rsidDel="0003435B">
          <w:fldChar w:fldCharType="separate"/>
        </w:r>
        <w:r w:rsidR="00235F6A" w:rsidRPr="00376094" w:rsidDel="0003435B">
          <w:rPr>
            <w:rStyle w:val="Hipervnculo"/>
            <w:noProof/>
          </w:rPr>
          <w:delText xml:space="preserve">Tabla 8 Libros del nuevo testamento más aceptados </w:delText>
        </w:r>
        <w:r w:rsidR="00235F6A" w:rsidRPr="00376094" w:rsidDel="0003435B">
          <w:rPr>
            <w:rStyle w:val="Hipervnculo"/>
            <w:noProof/>
            <w:lang w:val="es-CO"/>
          </w:rPr>
          <w:delText>(Nuevo Testamento, n.d.)</w:delText>
        </w:r>
        <w:r w:rsidR="00235F6A" w:rsidDel="0003435B">
          <w:rPr>
            <w:noProof/>
            <w:webHidden/>
          </w:rPr>
          <w:tab/>
        </w:r>
        <w:r w:rsidR="00235F6A" w:rsidDel="0003435B">
          <w:rPr>
            <w:noProof/>
            <w:webHidden/>
          </w:rPr>
          <w:fldChar w:fldCharType="begin"/>
        </w:r>
        <w:r w:rsidR="00235F6A" w:rsidDel="0003435B">
          <w:rPr>
            <w:noProof/>
            <w:webHidden/>
          </w:rPr>
          <w:delInstrText xml:space="preserve"> PAGEREF _Toc159402964 \h </w:delInstrText>
        </w:r>
        <w:r w:rsidR="00235F6A" w:rsidDel="0003435B">
          <w:rPr>
            <w:noProof/>
            <w:webHidden/>
          </w:rPr>
        </w:r>
        <w:r w:rsidR="00235F6A" w:rsidDel="0003435B">
          <w:rPr>
            <w:noProof/>
            <w:webHidden/>
          </w:rPr>
          <w:fldChar w:fldCharType="separate"/>
        </w:r>
        <w:r w:rsidR="001016E7" w:rsidDel="0003435B">
          <w:rPr>
            <w:noProof/>
            <w:webHidden/>
          </w:rPr>
          <w:delText>69</w:delText>
        </w:r>
        <w:r w:rsidR="00235F6A" w:rsidDel="0003435B">
          <w:rPr>
            <w:noProof/>
            <w:webHidden/>
          </w:rPr>
          <w:fldChar w:fldCharType="end"/>
        </w:r>
        <w:r w:rsidDel="0003435B">
          <w:rPr>
            <w:noProof/>
          </w:rPr>
          <w:fldChar w:fldCharType="end"/>
        </w:r>
      </w:del>
    </w:p>
    <w:p w14:paraId="684D5285" w14:textId="12CCF2FC" w:rsidR="0003435B" w:rsidRDefault="0004126F">
      <w:pPr>
        <w:pStyle w:val="Tabladeilustraciones"/>
        <w:rPr>
          <w:ins w:id="342" w:author="david gonzalez cano" w:date="2024-02-26T22:03:00Z"/>
          <w:rFonts w:asciiTheme="minorHAnsi" w:eastAsiaTheme="minorEastAsia" w:hAnsiTheme="minorHAnsi" w:cstheme="minorBidi"/>
          <w:noProof/>
          <w:kern w:val="2"/>
          <w:lang w:val="es-CO" w:eastAsia="es-CO"/>
          <w14:ligatures w14:val="standardContextual"/>
        </w:rPr>
      </w:pPr>
      <w:del w:id="343" w:author="david gonzalez cano" w:date="2024-02-26T22:03:00Z">
        <w:r w:rsidRPr="00EF6DEC" w:rsidDel="0003435B">
          <w:rPr>
            <w:rFonts w:cs="Arial"/>
          </w:rPr>
          <w:fldChar w:fldCharType="end"/>
        </w:r>
      </w:del>
      <w:ins w:id="344" w:author="david gonzalez cano" w:date="2024-02-26T22:03:00Z">
        <w:r w:rsidR="0003435B">
          <w:rPr>
            <w:rFonts w:cs="Arial"/>
          </w:rPr>
          <w:fldChar w:fldCharType="begin"/>
        </w:r>
        <w:r w:rsidR="0003435B">
          <w:rPr>
            <w:rFonts w:cs="Arial"/>
          </w:rPr>
          <w:instrText xml:space="preserve"> TOC \h \z \c "Tabla" </w:instrText>
        </w:r>
      </w:ins>
      <w:r w:rsidR="0003435B">
        <w:rPr>
          <w:rFonts w:cs="Arial"/>
        </w:rPr>
        <w:fldChar w:fldCharType="separate"/>
      </w:r>
      <w:ins w:id="345" w:author="david gonzalez cano" w:date="2024-02-26T22:03:00Z">
        <w:r w:rsidR="0003435B" w:rsidRPr="009D1CAB">
          <w:rPr>
            <w:rStyle w:val="Hipervnculo"/>
            <w:noProof/>
          </w:rPr>
          <w:fldChar w:fldCharType="begin"/>
        </w:r>
        <w:r w:rsidR="0003435B" w:rsidRPr="009D1CAB">
          <w:rPr>
            <w:rStyle w:val="Hipervnculo"/>
            <w:noProof/>
          </w:rPr>
          <w:instrText xml:space="preserve"> </w:instrText>
        </w:r>
        <w:r w:rsidR="0003435B">
          <w:rPr>
            <w:noProof/>
          </w:rPr>
          <w:instrText>HYPERLINK \l "_Toc159877407"</w:instrText>
        </w:r>
        <w:r w:rsidR="0003435B" w:rsidRPr="009D1CAB">
          <w:rPr>
            <w:rStyle w:val="Hipervnculo"/>
            <w:noProof/>
          </w:rPr>
          <w:instrText xml:space="preserve"> </w:instrText>
        </w:r>
        <w:r w:rsidR="0003435B" w:rsidRPr="009D1CAB">
          <w:rPr>
            <w:rStyle w:val="Hipervnculo"/>
            <w:noProof/>
          </w:rPr>
        </w:r>
        <w:r w:rsidR="0003435B" w:rsidRPr="009D1CAB">
          <w:rPr>
            <w:rStyle w:val="Hipervnculo"/>
            <w:noProof/>
          </w:rPr>
          <w:fldChar w:fldCharType="separate"/>
        </w:r>
        <w:r w:rsidR="0003435B" w:rsidRPr="009D1CAB">
          <w:rPr>
            <w:rStyle w:val="Hipervnculo"/>
            <w:noProof/>
          </w:rPr>
          <w:t>Tabla 1 Simplificado Espacio vectorial de palabras</w:t>
        </w:r>
        <w:r w:rsidR="0003435B">
          <w:rPr>
            <w:noProof/>
            <w:webHidden/>
          </w:rPr>
          <w:tab/>
        </w:r>
        <w:r w:rsidR="0003435B">
          <w:rPr>
            <w:noProof/>
            <w:webHidden/>
          </w:rPr>
          <w:fldChar w:fldCharType="begin"/>
        </w:r>
        <w:r w:rsidR="0003435B">
          <w:rPr>
            <w:noProof/>
            <w:webHidden/>
          </w:rPr>
          <w:instrText xml:space="preserve"> PAGEREF _Toc159877407 \h </w:instrText>
        </w:r>
        <w:r w:rsidR="0003435B">
          <w:rPr>
            <w:noProof/>
            <w:webHidden/>
          </w:rPr>
        </w:r>
      </w:ins>
      <w:r w:rsidR="0003435B">
        <w:rPr>
          <w:noProof/>
          <w:webHidden/>
        </w:rPr>
        <w:fldChar w:fldCharType="separate"/>
      </w:r>
      <w:ins w:id="346" w:author="david gonzalez cano" w:date="2024-02-26T22:11:00Z">
        <w:r w:rsidR="00AA2DF6">
          <w:rPr>
            <w:noProof/>
            <w:webHidden/>
          </w:rPr>
          <w:t>26</w:t>
        </w:r>
      </w:ins>
      <w:ins w:id="347" w:author="david gonzalez cano" w:date="2024-02-26T22:03:00Z">
        <w:r w:rsidR="0003435B">
          <w:rPr>
            <w:noProof/>
            <w:webHidden/>
          </w:rPr>
          <w:fldChar w:fldCharType="end"/>
        </w:r>
        <w:r w:rsidR="0003435B" w:rsidRPr="009D1CAB">
          <w:rPr>
            <w:rStyle w:val="Hipervnculo"/>
            <w:noProof/>
          </w:rPr>
          <w:fldChar w:fldCharType="end"/>
        </w:r>
      </w:ins>
    </w:p>
    <w:p w14:paraId="796396CC" w14:textId="1B16A40B" w:rsidR="0003435B" w:rsidRDefault="0003435B">
      <w:pPr>
        <w:pStyle w:val="Tabladeilustraciones"/>
        <w:rPr>
          <w:ins w:id="348" w:author="david gonzalez cano" w:date="2024-02-26T22:03:00Z"/>
          <w:rFonts w:asciiTheme="minorHAnsi" w:eastAsiaTheme="minorEastAsia" w:hAnsiTheme="minorHAnsi" w:cstheme="minorBidi"/>
          <w:noProof/>
          <w:kern w:val="2"/>
          <w:lang w:val="es-CO" w:eastAsia="es-CO"/>
          <w14:ligatures w14:val="standardContextual"/>
        </w:rPr>
      </w:pPr>
      <w:ins w:id="349" w:author="david gonzalez cano" w:date="2024-02-26T22:03:00Z">
        <w:r w:rsidRPr="009D1CAB">
          <w:rPr>
            <w:rStyle w:val="Hipervnculo"/>
            <w:noProof/>
          </w:rPr>
          <w:fldChar w:fldCharType="begin"/>
        </w:r>
        <w:r w:rsidRPr="009D1CAB">
          <w:rPr>
            <w:rStyle w:val="Hipervnculo"/>
            <w:noProof/>
          </w:rPr>
          <w:instrText xml:space="preserve"> </w:instrText>
        </w:r>
        <w:r>
          <w:rPr>
            <w:noProof/>
          </w:rPr>
          <w:instrText>HYPERLINK \l "_Toc159877408"</w:instrText>
        </w:r>
        <w:r w:rsidRPr="009D1CAB">
          <w:rPr>
            <w:rStyle w:val="Hipervnculo"/>
            <w:noProof/>
          </w:rPr>
          <w:instrText xml:space="preserve"> </w:instrText>
        </w:r>
        <w:r w:rsidRPr="009D1CAB">
          <w:rPr>
            <w:rStyle w:val="Hipervnculo"/>
            <w:noProof/>
          </w:rPr>
        </w:r>
        <w:r w:rsidRPr="009D1CAB">
          <w:rPr>
            <w:rStyle w:val="Hipervnculo"/>
            <w:noProof/>
          </w:rPr>
          <w:fldChar w:fldCharType="separate"/>
        </w:r>
        <w:r w:rsidRPr="009D1CAB">
          <w:rPr>
            <w:rStyle w:val="Hipervnculo"/>
            <w:noProof/>
          </w:rPr>
          <w:t>Tabla 2 Operación matemática vectorial en un espacio vectorial de palabras</w:t>
        </w:r>
        <w:r>
          <w:rPr>
            <w:noProof/>
            <w:webHidden/>
          </w:rPr>
          <w:tab/>
        </w:r>
        <w:r>
          <w:rPr>
            <w:noProof/>
            <w:webHidden/>
          </w:rPr>
          <w:fldChar w:fldCharType="begin"/>
        </w:r>
        <w:r>
          <w:rPr>
            <w:noProof/>
            <w:webHidden/>
          </w:rPr>
          <w:instrText xml:space="preserve"> PAGEREF _Toc159877408 \h </w:instrText>
        </w:r>
        <w:r>
          <w:rPr>
            <w:noProof/>
            <w:webHidden/>
          </w:rPr>
        </w:r>
      </w:ins>
      <w:r>
        <w:rPr>
          <w:noProof/>
          <w:webHidden/>
        </w:rPr>
        <w:fldChar w:fldCharType="separate"/>
      </w:r>
      <w:ins w:id="350" w:author="david gonzalez cano" w:date="2024-02-26T22:11:00Z">
        <w:r w:rsidR="00AA2DF6">
          <w:rPr>
            <w:noProof/>
            <w:webHidden/>
          </w:rPr>
          <w:t>27</w:t>
        </w:r>
      </w:ins>
      <w:ins w:id="351" w:author="david gonzalez cano" w:date="2024-02-26T22:03:00Z">
        <w:r>
          <w:rPr>
            <w:noProof/>
            <w:webHidden/>
          </w:rPr>
          <w:fldChar w:fldCharType="end"/>
        </w:r>
        <w:r w:rsidRPr="009D1CAB">
          <w:rPr>
            <w:rStyle w:val="Hipervnculo"/>
            <w:noProof/>
          </w:rPr>
          <w:fldChar w:fldCharType="end"/>
        </w:r>
      </w:ins>
    </w:p>
    <w:p w14:paraId="7C9D122E" w14:textId="68888B13" w:rsidR="0003435B" w:rsidRDefault="0003435B">
      <w:pPr>
        <w:pStyle w:val="Tabladeilustraciones"/>
        <w:rPr>
          <w:ins w:id="352" w:author="david gonzalez cano" w:date="2024-02-26T22:03:00Z"/>
          <w:rFonts w:asciiTheme="minorHAnsi" w:eastAsiaTheme="minorEastAsia" w:hAnsiTheme="minorHAnsi" w:cstheme="minorBidi"/>
          <w:noProof/>
          <w:kern w:val="2"/>
          <w:lang w:val="es-CO" w:eastAsia="es-CO"/>
          <w14:ligatures w14:val="standardContextual"/>
        </w:rPr>
      </w:pPr>
      <w:ins w:id="353" w:author="david gonzalez cano" w:date="2024-02-26T22:03:00Z">
        <w:r w:rsidRPr="009D1CAB">
          <w:rPr>
            <w:rStyle w:val="Hipervnculo"/>
            <w:noProof/>
          </w:rPr>
          <w:fldChar w:fldCharType="begin"/>
        </w:r>
        <w:r w:rsidRPr="009D1CAB">
          <w:rPr>
            <w:rStyle w:val="Hipervnculo"/>
            <w:noProof/>
          </w:rPr>
          <w:instrText xml:space="preserve"> </w:instrText>
        </w:r>
        <w:r>
          <w:rPr>
            <w:noProof/>
          </w:rPr>
          <w:instrText>HYPERLINK \l "_Toc159877409"</w:instrText>
        </w:r>
        <w:r w:rsidRPr="009D1CAB">
          <w:rPr>
            <w:rStyle w:val="Hipervnculo"/>
            <w:noProof/>
          </w:rPr>
          <w:instrText xml:space="preserve"> </w:instrText>
        </w:r>
        <w:r w:rsidRPr="009D1CAB">
          <w:rPr>
            <w:rStyle w:val="Hipervnculo"/>
            <w:noProof/>
          </w:rPr>
        </w:r>
        <w:r w:rsidRPr="009D1CAB">
          <w:rPr>
            <w:rStyle w:val="Hipervnculo"/>
            <w:noProof/>
          </w:rPr>
          <w:fldChar w:fldCharType="separate"/>
        </w:r>
        <w:r w:rsidRPr="009D1CAB">
          <w:rPr>
            <w:rStyle w:val="Hipervnculo"/>
            <w:noProof/>
          </w:rPr>
          <w:t>Tabla 3 Etiquetas de la biblioteca spaCy de Posición y dependencia dentro de la oración</w:t>
        </w:r>
        <w:r>
          <w:rPr>
            <w:noProof/>
            <w:webHidden/>
          </w:rPr>
          <w:tab/>
        </w:r>
        <w:r>
          <w:rPr>
            <w:noProof/>
            <w:webHidden/>
          </w:rPr>
          <w:fldChar w:fldCharType="begin"/>
        </w:r>
        <w:r>
          <w:rPr>
            <w:noProof/>
            <w:webHidden/>
          </w:rPr>
          <w:instrText xml:space="preserve"> PAGEREF _Toc159877409 \h </w:instrText>
        </w:r>
        <w:r>
          <w:rPr>
            <w:noProof/>
            <w:webHidden/>
          </w:rPr>
        </w:r>
      </w:ins>
      <w:r>
        <w:rPr>
          <w:noProof/>
          <w:webHidden/>
        </w:rPr>
        <w:fldChar w:fldCharType="separate"/>
      </w:r>
      <w:ins w:id="354" w:author="david gonzalez cano" w:date="2024-02-26T22:11:00Z">
        <w:r w:rsidR="00AA2DF6">
          <w:rPr>
            <w:noProof/>
            <w:webHidden/>
          </w:rPr>
          <w:t>41</w:t>
        </w:r>
      </w:ins>
      <w:ins w:id="355" w:author="david gonzalez cano" w:date="2024-02-26T22:03:00Z">
        <w:r>
          <w:rPr>
            <w:noProof/>
            <w:webHidden/>
          </w:rPr>
          <w:fldChar w:fldCharType="end"/>
        </w:r>
        <w:r w:rsidRPr="009D1CAB">
          <w:rPr>
            <w:rStyle w:val="Hipervnculo"/>
            <w:noProof/>
          </w:rPr>
          <w:fldChar w:fldCharType="end"/>
        </w:r>
      </w:ins>
    </w:p>
    <w:p w14:paraId="30CF7B81" w14:textId="5F222965" w:rsidR="0003435B" w:rsidRDefault="0003435B">
      <w:pPr>
        <w:pStyle w:val="Tabladeilustraciones"/>
        <w:rPr>
          <w:ins w:id="356" w:author="david gonzalez cano" w:date="2024-02-26T22:03:00Z"/>
          <w:rFonts w:asciiTheme="minorHAnsi" w:eastAsiaTheme="minorEastAsia" w:hAnsiTheme="minorHAnsi" w:cstheme="minorBidi"/>
          <w:noProof/>
          <w:kern w:val="2"/>
          <w:lang w:val="es-CO" w:eastAsia="es-CO"/>
          <w14:ligatures w14:val="standardContextual"/>
        </w:rPr>
      </w:pPr>
      <w:ins w:id="357" w:author="david gonzalez cano" w:date="2024-02-26T22:03:00Z">
        <w:r w:rsidRPr="009D1CAB">
          <w:rPr>
            <w:rStyle w:val="Hipervnculo"/>
            <w:noProof/>
          </w:rPr>
          <w:fldChar w:fldCharType="begin"/>
        </w:r>
        <w:r w:rsidRPr="009D1CAB">
          <w:rPr>
            <w:rStyle w:val="Hipervnculo"/>
            <w:noProof/>
          </w:rPr>
          <w:instrText xml:space="preserve"> </w:instrText>
        </w:r>
        <w:r>
          <w:rPr>
            <w:noProof/>
          </w:rPr>
          <w:instrText>HYPERLINK \l "_Toc159877410"</w:instrText>
        </w:r>
        <w:r w:rsidRPr="009D1CAB">
          <w:rPr>
            <w:rStyle w:val="Hipervnculo"/>
            <w:noProof/>
          </w:rPr>
          <w:instrText xml:space="preserve"> </w:instrText>
        </w:r>
        <w:r w:rsidRPr="009D1CAB">
          <w:rPr>
            <w:rStyle w:val="Hipervnculo"/>
            <w:noProof/>
          </w:rPr>
        </w:r>
        <w:r w:rsidRPr="009D1CAB">
          <w:rPr>
            <w:rStyle w:val="Hipervnculo"/>
            <w:noProof/>
          </w:rPr>
          <w:fldChar w:fldCharType="separate"/>
        </w:r>
        <w:r w:rsidRPr="009D1CAB">
          <w:rPr>
            <w:rStyle w:val="Hipervnculo"/>
            <w:noProof/>
          </w:rPr>
          <w:t>Tabla 4 Algunas etiquetas comunes de dependencia sintáctica</w:t>
        </w:r>
        <w:r>
          <w:rPr>
            <w:noProof/>
            <w:webHidden/>
          </w:rPr>
          <w:tab/>
        </w:r>
        <w:r>
          <w:rPr>
            <w:noProof/>
            <w:webHidden/>
          </w:rPr>
          <w:fldChar w:fldCharType="begin"/>
        </w:r>
        <w:r>
          <w:rPr>
            <w:noProof/>
            <w:webHidden/>
          </w:rPr>
          <w:instrText xml:space="preserve"> PAGEREF _Toc159877410 \h </w:instrText>
        </w:r>
        <w:r>
          <w:rPr>
            <w:noProof/>
            <w:webHidden/>
          </w:rPr>
        </w:r>
      </w:ins>
      <w:r>
        <w:rPr>
          <w:noProof/>
          <w:webHidden/>
        </w:rPr>
        <w:fldChar w:fldCharType="separate"/>
      </w:r>
      <w:ins w:id="358" w:author="david gonzalez cano" w:date="2024-02-26T22:11:00Z">
        <w:r w:rsidR="00AA2DF6">
          <w:rPr>
            <w:noProof/>
            <w:webHidden/>
          </w:rPr>
          <w:t>47</w:t>
        </w:r>
      </w:ins>
      <w:ins w:id="359" w:author="david gonzalez cano" w:date="2024-02-26T22:03:00Z">
        <w:r>
          <w:rPr>
            <w:noProof/>
            <w:webHidden/>
          </w:rPr>
          <w:fldChar w:fldCharType="end"/>
        </w:r>
        <w:r w:rsidRPr="009D1CAB">
          <w:rPr>
            <w:rStyle w:val="Hipervnculo"/>
            <w:noProof/>
          </w:rPr>
          <w:fldChar w:fldCharType="end"/>
        </w:r>
      </w:ins>
    </w:p>
    <w:p w14:paraId="22C1C308" w14:textId="1FD8CCE7" w:rsidR="0003435B" w:rsidRDefault="0003435B">
      <w:pPr>
        <w:pStyle w:val="Tabladeilustraciones"/>
        <w:rPr>
          <w:ins w:id="360" w:author="david gonzalez cano" w:date="2024-02-26T22:03:00Z"/>
          <w:rFonts w:asciiTheme="minorHAnsi" w:eastAsiaTheme="minorEastAsia" w:hAnsiTheme="minorHAnsi" w:cstheme="minorBidi"/>
          <w:noProof/>
          <w:kern w:val="2"/>
          <w:lang w:val="es-CO" w:eastAsia="es-CO"/>
          <w14:ligatures w14:val="standardContextual"/>
        </w:rPr>
      </w:pPr>
      <w:ins w:id="361" w:author="david gonzalez cano" w:date="2024-02-26T22:03:00Z">
        <w:r w:rsidRPr="009D1CAB">
          <w:rPr>
            <w:rStyle w:val="Hipervnculo"/>
            <w:noProof/>
          </w:rPr>
          <w:fldChar w:fldCharType="begin"/>
        </w:r>
        <w:r w:rsidRPr="009D1CAB">
          <w:rPr>
            <w:rStyle w:val="Hipervnculo"/>
            <w:noProof/>
          </w:rPr>
          <w:instrText xml:space="preserve"> </w:instrText>
        </w:r>
        <w:r>
          <w:rPr>
            <w:noProof/>
          </w:rPr>
          <w:instrText>HYPERLINK \l "_Toc159877411"</w:instrText>
        </w:r>
        <w:r w:rsidRPr="009D1CAB">
          <w:rPr>
            <w:rStyle w:val="Hipervnculo"/>
            <w:noProof/>
          </w:rPr>
          <w:instrText xml:space="preserve"> </w:instrText>
        </w:r>
        <w:r w:rsidRPr="009D1CAB">
          <w:rPr>
            <w:rStyle w:val="Hipervnculo"/>
            <w:noProof/>
          </w:rPr>
        </w:r>
        <w:r w:rsidRPr="009D1CAB">
          <w:rPr>
            <w:rStyle w:val="Hipervnculo"/>
            <w:noProof/>
          </w:rPr>
          <w:fldChar w:fldCharType="separate"/>
        </w:r>
        <w:r w:rsidRPr="009D1CAB">
          <w:rPr>
            <w:rStyle w:val="Hipervnculo"/>
            <w:noProof/>
            <w:lang w:val="es-ES_tradnl"/>
          </w:rPr>
          <w:t>Tabla 5 Libros de la Biblia Hebrea o Antiguo testamento</w:t>
        </w:r>
        <w:r>
          <w:rPr>
            <w:noProof/>
            <w:webHidden/>
          </w:rPr>
          <w:tab/>
        </w:r>
        <w:r>
          <w:rPr>
            <w:noProof/>
            <w:webHidden/>
          </w:rPr>
          <w:fldChar w:fldCharType="begin"/>
        </w:r>
        <w:r>
          <w:rPr>
            <w:noProof/>
            <w:webHidden/>
          </w:rPr>
          <w:instrText xml:space="preserve"> PAGEREF _Toc159877411 \h </w:instrText>
        </w:r>
        <w:r>
          <w:rPr>
            <w:noProof/>
            <w:webHidden/>
          </w:rPr>
        </w:r>
      </w:ins>
      <w:r>
        <w:rPr>
          <w:noProof/>
          <w:webHidden/>
        </w:rPr>
        <w:fldChar w:fldCharType="separate"/>
      </w:r>
      <w:ins w:id="362" w:author="david gonzalez cano" w:date="2024-02-26T22:11:00Z">
        <w:r w:rsidR="00AA2DF6">
          <w:rPr>
            <w:noProof/>
            <w:webHidden/>
          </w:rPr>
          <w:t>59</w:t>
        </w:r>
      </w:ins>
      <w:ins w:id="363" w:author="david gonzalez cano" w:date="2024-02-26T22:03:00Z">
        <w:r>
          <w:rPr>
            <w:noProof/>
            <w:webHidden/>
          </w:rPr>
          <w:fldChar w:fldCharType="end"/>
        </w:r>
        <w:r w:rsidRPr="009D1CAB">
          <w:rPr>
            <w:rStyle w:val="Hipervnculo"/>
            <w:noProof/>
          </w:rPr>
          <w:fldChar w:fldCharType="end"/>
        </w:r>
      </w:ins>
    </w:p>
    <w:p w14:paraId="7E63C219" w14:textId="49931A69" w:rsidR="0003435B" w:rsidRDefault="0003435B">
      <w:pPr>
        <w:pStyle w:val="Tabladeilustraciones"/>
        <w:rPr>
          <w:ins w:id="364" w:author="david gonzalez cano" w:date="2024-02-26T22:03:00Z"/>
          <w:rFonts w:asciiTheme="minorHAnsi" w:eastAsiaTheme="minorEastAsia" w:hAnsiTheme="minorHAnsi" w:cstheme="minorBidi"/>
          <w:noProof/>
          <w:kern w:val="2"/>
          <w:lang w:val="es-CO" w:eastAsia="es-CO"/>
          <w14:ligatures w14:val="standardContextual"/>
        </w:rPr>
      </w:pPr>
      <w:ins w:id="365" w:author="david gonzalez cano" w:date="2024-02-26T22:03:00Z">
        <w:r w:rsidRPr="009D1CAB">
          <w:rPr>
            <w:rStyle w:val="Hipervnculo"/>
            <w:noProof/>
          </w:rPr>
          <w:fldChar w:fldCharType="begin"/>
        </w:r>
        <w:r w:rsidRPr="009D1CAB">
          <w:rPr>
            <w:rStyle w:val="Hipervnculo"/>
            <w:noProof/>
          </w:rPr>
          <w:instrText xml:space="preserve"> </w:instrText>
        </w:r>
        <w:r>
          <w:rPr>
            <w:noProof/>
          </w:rPr>
          <w:instrText>HYPERLINK \l "_Toc159877412"</w:instrText>
        </w:r>
        <w:r w:rsidRPr="009D1CAB">
          <w:rPr>
            <w:rStyle w:val="Hipervnculo"/>
            <w:noProof/>
          </w:rPr>
          <w:instrText xml:space="preserve"> </w:instrText>
        </w:r>
        <w:r w:rsidRPr="009D1CAB">
          <w:rPr>
            <w:rStyle w:val="Hipervnculo"/>
            <w:noProof/>
          </w:rPr>
        </w:r>
        <w:r w:rsidRPr="009D1CAB">
          <w:rPr>
            <w:rStyle w:val="Hipervnculo"/>
            <w:noProof/>
          </w:rPr>
          <w:fldChar w:fldCharType="separate"/>
        </w:r>
        <w:r w:rsidRPr="009D1CAB">
          <w:rPr>
            <w:rStyle w:val="Hipervnculo"/>
            <w:noProof/>
            <w:lang w:val="es-ES_tradnl"/>
          </w:rPr>
          <w:t>Tabla 6 Libros Antiguo testamento mayoría biblias cristianas</w:t>
        </w:r>
        <w:r>
          <w:rPr>
            <w:noProof/>
            <w:webHidden/>
          </w:rPr>
          <w:tab/>
        </w:r>
        <w:r>
          <w:rPr>
            <w:noProof/>
            <w:webHidden/>
          </w:rPr>
          <w:fldChar w:fldCharType="begin"/>
        </w:r>
        <w:r>
          <w:rPr>
            <w:noProof/>
            <w:webHidden/>
          </w:rPr>
          <w:instrText xml:space="preserve"> PAGEREF _Toc159877412 \h </w:instrText>
        </w:r>
        <w:r>
          <w:rPr>
            <w:noProof/>
            <w:webHidden/>
          </w:rPr>
        </w:r>
      </w:ins>
      <w:r>
        <w:rPr>
          <w:noProof/>
          <w:webHidden/>
        </w:rPr>
        <w:fldChar w:fldCharType="separate"/>
      </w:r>
      <w:ins w:id="366" w:author="david gonzalez cano" w:date="2024-02-26T22:11:00Z">
        <w:r w:rsidR="00AA2DF6">
          <w:rPr>
            <w:noProof/>
            <w:webHidden/>
          </w:rPr>
          <w:t>60</w:t>
        </w:r>
      </w:ins>
      <w:ins w:id="367" w:author="david gonzalez cano" w:date="2024-02-26T22:03:00Z">
        <w:r>
          <w:rPr>
            <w:noProof/>
            <w:webHidden/>
          </w:rPr>
          <w:fldChar w:fldCharType="end"/>
        </w:r>
        <w:r w:rsidRPr="009D1CAB">
          <w:rPr>
            <w:rStyle w:val="Hipervnculo"/>
            <w:noProof/>
          </w:rPr>
          <w:fldChar w:fldCharType="end"/>
        </w:r>
      </w:ins>
    </w:p>
    <w:p w14:paraId="541A4220" w14:textId="7575B676" w:rsidR="0003435B" w:rsidRDefault="0003435B">
      <w:pPr>
        <w:pStyle w:val="Tabladeilustraciones"/>
        <w:rPr>
          <w:ins w:id="368" w:author="david gonzalez cano" w:date="2024-02-26T22:03:00Z"/>
          <w:rFonts w:asciiTheme="minorHAnsi" w:eastAsiaTheme="minorEastAsia" w:hAnsiTheme="minorHAnsi" w:cstheme="minorBidi"/>
          <w:noProof/>
          <w:kern w:val="2"/>
          <w:lang w:val="es-CO" w:eastAsia="es-CO"/>
          <w14:ligatures w14:val="standardContextual"/>
        </w:rPr>
      </w:pPr>
      <w:ins w:id="369" w:author="david gonzalez cano" w:date="2024-02-26T22:03:00Z">
        <w:r w:rsidRPr="009D1CAB">
          <w:rPr>
            <w:rStyle w:val="Hipervnculo"/>
            <w:noProof/>
          </w:rPr>
          <w:fldChar w:fldCharType="begin"/>
        </w:r>
        <w:r w:rsidRPr="009D1CAB">
          <w:rPr>
            <w:rStyle w:val="Hipervnculo"/>
            <w:noProof/>
          </w:rPr>
          <w:instrText xml:space="preserve"> </w:instrText>
        </w:r>
        <w:r>
          <w:rPr>
            <w:noProof/>
          </w:rPr>
          <w:instrText>HYPERLINK \l "_Toc159877413"</w:instrText>
        </w:r>
        <w:r w:rsidRPr="009D1CAB">
          <w:rPr>
            <w:rStyle w:val="Hipervnculo"/>
            <w:noProof/>
          </w:rPr>
          <w:instrText xml:space="preserve"> </w:instrText>
        </w:r>
        <w:r w:rsidRPr="009D1CAB">
          <w:rPr>
            <w:rStyle w:val="Hipervnculo"/>
            <w:noProof/>
          </w:rPr>
        </w:r>
        <w:r w:rsidRPr="009D1CAB">
          <w:rPr>
            <w:rStyle w:val="Hipervnculo"/>
            <w:noProof/>
          </w:rPr>
          <w:fldChar w:fldCharType="separate"/>
        </w:r>
        <w:r w:rsidRPr="009D1CAB">
          <w:rPr>
            <w:rStyle w:val="Hipervnculo"/>
            <w:noProof/>
          </w:rPr>
          <w:t xml:space="preserve">Tabla 7 Antiguo testamento </w:t>
        </w:r>
        <w:r w:rsidRPr="009D1CAB">
          <w:rPr>
            <w:rStyle w:val="Hipervnculo"/>
            <w:noProof/>
            <w:lang w:val="es-CO"/>
          </w:rPr>
          <w:t>(Antiguo Testamento, n.d.)</w:t>
        </w:r>
        <w:r>
          <w:rPr>
            <w:noProof/>
            <w:webHidden/>
          </w:rPr>
          <w:tab/>
        </w:r>
        <w:r>
          <w:rPr>
            <w:noProof/>
            <w:webHidden/>
          </w:rPr>
          <w:fldChar w:fldCharType="begin"/>
        </w:r>
        <w:r>
          <w:rPr>
            <w:noProof/>
            <w:webHidden/>
          </w:rPr>
          <w:instrText xml:space="preserve"> PAGEREF _Toc159877413 \h </w:instrText>
        </w:r>
        <w:r>
          <w:rPr>
            <w:noProof/>
            <w:webHidden/>
          </w:rPr>
        </w:r>
      </w:ins>
      <w:r>
        <w:rPr>
          <w:noProof/>
          <w:webHidden/>
        </w:rPr>
        <w:fldChar w:fldCharType="separate"/>
      </w:r>
      <w:ins w:id="370" w:author="david gonzalez cano" w:date="2024-02-26T22:11:00Z">
        <w:r w:rsidR="00AA2DF6">
          <w:rPr>
            <w:noProof/>
            <w:webHidden/>
          </w:rPr>
          <w:t>65</w:t>
        </w:r>
      </w:ins>
      <w:ins w:id="371" w:author="david gonzalez cano" w:date="2024-02-26T22:03:00Z">
        <w:r>
          <w:rPr>
            <w:noProof/>
            <w:webHidden/>
          </w:rPr>
          <w:fldChar w:fldCharType="end"/>
        </w:r>
        <w:r w:rsidRPr="009D1CAB">
          <w:rPr>
            <w:rStyle w:val="Hipervnculo"/>
            <w:noProof/>
          </w:rPr>
          <w:fldChar w:fldCharType="end"/>
        </w:r>
      </w:ins>
    </w:p>
    <w:p w14:paraId="0E67A802" w14:textId="6AE560B8" w:rsidR="0003435B" w:rsidRDefault="0003435B">
      <w:pPr>
        <w:pStyle w:val="Tabladeilustraciones"/>
        <w:rPr>
          <w:ins w:id="372" w:author="david gonzalez cano" w:date="2024-02-26T22:03:00Z"/>
          <w:rFonts w:asciiTheme="minorHAnsi" w:eastAsiaTheme="minorEastAsia" w:hAnsiTheme="minorHAnsi" w:cstheme="minorBidi"/>
          <w:noProof/>
          <w:kern w:val="2"/>
          <w:lang w:val="es-CO" w:eastAsia="es-CO"/>
          <w14:ligatures w14:val="standardContextual"/>
        </w:rPr>
      </w:pPr>
      <w:ins w:id="373" w:author="david gonzalez cano" w:date="2024-02-26T22:03:00Z">
        <w:r w:rsidRPr="009D1CAB">
          <w:rPr>
            <w:rStyle w:val="Hipervnculo"/>
            <w:noProof/>
          </w:rPr>
          <w:fldChar w:fldCharType="begin"/>
        </w:r>
        <w:r w:rsidRPr="009D1CAB">
          <w:rPr>
            <w:rStyle w:val="Hipervnculo"/>
            <w:noProof/>
          </w:rPr>
          <w:instrText xml:space="preserve"> </w:instrText>
        </w:r>
        <w:r>
          <w:rPr>
            <w:noProof/>
          </w:rPr>
          <w:instrText>HYPERLINK \l "_Toc159877414"</w:instrText>
        </w:r>
        <w:r w:rsidRPr="009D1CAB">
          <w:rPr>
            <w:rStyle w:val="Hipervnculo"/>
            <w:noProof/>
          </w:rPr>
          <w:instrText xml:space="preserve"> </w:instrText>
        </w:r>
        <w:r w:rsidRPr="009D1CAB">
          <w:rPr>
            <w:rStyle w:val="Hipervnculo"/>
            <w:noProof/>
          </w:rPr>
        </w:r>
        <w:r w:rsidRPr="009D1CAB">
          <w:rPr>
            <w:rStyle w:val="Hipervnculo"/>
            <w:noProof/>
          </w:rPr>
          <w:fldChar w:fldCharType="separate"/>
        </w:r>
        <w:r w:rsidRPr="009D1CAB">
          <w:rPr>
            <w:rStyle w:val="Hipervnculo"/>
            <w:noProof/>
          </w:rPr>
          <w:t xml:space="preserve">Tabla 8 Libros del nuevo testamento más aceptados </w:t>
        </w:r>
        <w:r w:rsidRPr="009D1CAB">
          <w:rPr>
            <w:rStyle w:val="Hipervnculo"/>
            <w:noProof/>
            <w:lang w:val="es-CO"/>
          </w:rPr>
          <w:t>(Nuevo Testamento, n.d.)</w:t>
        </w:r>
        <w:r>
          <w:rPr>
            <w:noProof/>
            <w:webHidden/>
          </w:rPr>
          <w:tab/>
        </w:r>
        <w:r>
          <w:rPr>
            <w:noProof/>
            <w:webHidden/>
          </w:rPr>
          <w:fldChar w:fldCharType="begin"/>
        </w:r>
        <w:r>
          <w:rPr>
            <w:noProof/>
            <w:webHidden/>
          </w:rPr>
          <w:instrText xml:space="preserve"> PAGEREF _Toc159877414 \h </w:instrText>
        </w:r>
        <w:r>
          <w:rPr>
            <w:noProof/>
            <w:webHidden/>
          </w:rPr>
        </w:r>
      </w:ins>
      <w:r>
        <w:rPr>
          <w:noProof/>
          <w:webHidden/>
        </w:rPr>
        <w:fldChar w:fldCharType="separate"/>
      </w:r>
      <w:ins w:id="374" w:author="david gonzalez cano" w:date="2024-02-26T22:11:00Z">
        <w:r w:rsidR="00AA2DF6">
          <w:rPr>
            <w:noProof/>
            <w:webHidden/>
          </w:rPr>
          <w:t>68</w:t>
        </w:r>
      </w:ins>
      <w:ins w:id="375" w:author="david gonzalez cano" w:date="2024-02-26T22:03:00Z">
        <w:r>
          <w:rPr>
            <w:noProof/>
            <w:webHidden/>
          </w:rPr>
          <w:fldChar w:fldCharType="end"/>
        </w:r>
        <w:r w:rsidRPr="009D1CAB">
          <w:rPr>
            <w:rStyle w:val="Hipervnculo"/>
            <w:noProof/>
          </w:rPr>
          <w:fldChar w:fldCharType="end"/>
        </w:r>
      </w:ins>
    </w:p>
    <w:p w14:paraId="0ED3A428" w14:textId="39A51B29" w:rsidR="0003435B" w:rsidDel="0003435B" w:rsidRDefault="0003435B" w:rsidP="00E464E0">
      <w:pPr>
        <w:rPr>
          <w:del w:id="376" w:author="david gonzalez cano" w:date="2024-02-26T22:03:00Z"/>
          <w:noProof/>
        </w:rPr>
      </w:pPr>
    </w:p>
    <w:p w14:paraId="45E8D112" w14:textId="136E7037" w:rsidR="0004126F" w:rsidRPr="00EF6DEC" w:rsidRDefault="0003435B" w:rsidP="00E464E0">
      <w:pPr>
        <w:rPr>
          <w:rFonts w:cs="Arial"/>
        </w:rPr>
      </w:pPr>
      <w:ins w:id="377" w:author="david gonzalez cano" w:date="2024-02-26T22:03:00Z">
        <w:r>
          <w:rPr>
            <w:rFonts w:cs="Arial"/>
          </w:rPr>
          <w:fldChar w:fldCharType="end"/>
        </w:r>
      </w:ins>
    </w:p>
    <w:p w14:paraId="0AB50DD9" w14:textId="77777777" w:rsidR="0004126F" w:rsidRPr="00EF6DEC" w:rsidRDefault="0004126F">
      <w:pPr>
        <w:spacing w:line="276" w:lineRule="auto"/>
        <w:jc w:val="left"/>
        <w:rPr>
          <w:rFonts w:cs="Arial"/>
        </w:rPr>
      </w:pPr>
      <w:r w:rsidRPr="00EF6DEC">
        <w:rPr>
          <w:rFonts w:cs="Arial"/>
        </w:rPr>
        <w:br w:type="page"/>
      </w:r>
    </w:p>
    <w:p w14:paraId="3894D090" w14:textId="77777777" w:rsidR="00E464E0" w:rsidRPr="00EF6DEC" w:rsidRDefault="00E464E0" w:rsidP="00E464E0">
      <w:pPr>
        <w:rPr>
          <w:rFonts w:cs="Arial"/>
        </w:rPr>
      </w:pPr>
    </w:p>
    <w:p w14:paraId="0FA972B6" w14:textId="77777777" w:rsidR="00E464E0" w:rsidRPr="00EF6DEC" w:rsidRDefault="00E464E0" w:rsidP="001E2DF9">
      <w:pPr>
        <w:pStyle w:val="Ttulo1"/>
        <w:rPr>
          <w:lang w:val="es-ES_tradnl"/>
        </w:rPr>
      </w:pPr>
      <w:bookmarkStart w:id="378" w:name="_Toc437557469"/>
      <w:bookmarkStart w:id="379" w:name="_Toc439968523"/>
      <w:bookmarkStart w:id="380" w:name="_Toc439969658"/>
      <w:bookmarkStart w:id="381" w:name="_Toc441233808"/>
      <w:bookmarkStart w:id="382" w:name="_Toc11248088"/>
      <w:bookmarkStart w:id="383" w:name="_Toc159871858"/>
      <w:r w:rsidRPr="00EF6DEC">
        <w:rPr>
          <w:lang w:val="es-ES_tradnl"/>
        </w:rPr>
        <w:t>1. Introducción</w:t>
      </w:r>
      <w:bookmarkEnd w:id="317"/>
      <w:bookmarkEnd w:id="318"/>
      <w:bookmarkEnd w:id="319"/>
      <w:bookmarkEnd w:id="320"/>
      <w:bookmarkEnd w:id="321"/>
      <w:bookmarkEnd w:id="322"/>
      <w:bookmarkEnd w:id="323"/>
      <w:bookmarkEnd w:id="324"/>
      <w:bookmarkEnd w:id="325"/>
      <w:bookmarkEnd w:id="378"/>
      <w:bookmarkEnd w:id="379"/>
      <w:bookmarkEnd w:id="380"/>
      <w:bookmarkEnd w:id="381"/>
      <w:bookmarkEnd w:id="382"/>
      <w:bookmarkEnd w:id="383"/>
    </w:p>
    <w:p w14:paraId="48AF045F" w14:textId="2B2FBE97" w:rsidR="004B158F" w:rsidRPr="00EF6DEC" w:rsidDel="00C17A19" w:rsidRDefault="004B158F" w:rsidP="00752B9E">
      <w:pPr>
        <w:autoSpaceDE w:val="0"/>
        <w:autoSpaceDN w:val="0"/>
        <w:adjustRightInd w:val="0"/>
        <w:spacing w:after="0"/>
        <w:rPr>
          <w:del w:id="384" w:author="david gonzalez cano" w:date="2024-02-26T22:16:00Z"/>
          <w:rFonts w:cs="Arial"/>
          <w:i/>
          <w:iCs/>
        </w:rPr>
      </w:pPr>
      <w:bookmarkStart w:id="385" w:name="_Toc432504660"/>
      <w:bookmarkStart w:id="386" w:name="_Toc435459267"/>
      <w:bookmarkStart w:id="387" w:name="_Toc435460041"/>
      <w:bookmarkStart w:id="388" w:name="_Toc435460722"/>
      <w:bookmarkStart w:id="389" w:name="_Toc435462129"/>
      <w:bookmarkStart w:id="390" w:name="_Toc437557470"/>
    </w:p>
    <w:p w14:paraId="62B5A969" w14:textId="68A2CA3D" w:rsidR="00E464E0" w:rsidRPr="00EF6DEC" w:rsidRDefault="00E464E0" w:rsidP="001E2DF9">
      <w:pPr>
        <w:pStyle w:val="Ttulo2"/>
      </w:pPr>
      <w:bookmarkStart w:id="391" w:name="_Toc441233809"/>
      <w:bookmarkStart w:id="392" w:name="_Toc11248089"/>
      <w:bookmarkStart w:id="393" w:name="_Toc159871859"/>
      <w:r w:rsidRPr="00EF6DEC">
        <w:t>1.1 Justificación</w:t>
      </w:r>
      <w:bookmarkEnd w:id="385"/>
      <w:bookmarkEnd w:id="386"/>
      <w:bookmarkEnd w:id="387"/>
      <w:bookmarkEnd w:id="388"/>
      <w:bookmarkEnd w:id="389"/>
      <w:bookmarkEnd w:id="390"/>
      <w:bookmarkEnd w:id="391"/>
      <w:bookmarkEnd w:id="392"/>
      <w:bookmarkEnd w:id="393"/>
      <w:r w:rsidR="00680B36" w:rsidRPr="00EF6DEC">
        <w:t xml:space="preserve"> </w:t>
      </w:r>
    </w:p>
    <w:p w14:paraId="5BDB3BFC" w14:textId="1EA2D3BE" w:rsidR="00D51805" w:rsidRPr="00EF6DEC" w:rsidRDefault="00D51805" w:rsidP="0092725E">
      <w:pPr>
        <w:tabs>
          <w:tab w:val="right" w:pos="9498"/>
        </w:tabs>
        <w:spacing w:after="0"/>
        <w:rPr>
          <w:rFonts w:cs="Arial"/>
        </w:rPr>
      </w:pPr>
      <w:bookmarkStart w:id="394" w:name="_Toc432504661"/>
      <w:bookmarkStart w:id="395" w:name="_Toc435459268"/>
      <w:bookmarkStart w:id="396" w:name="_Toc435460042"/>
      <w:bookmarkStart w:id="397" w:name="_Toc435460723"/>
      <w:bookmarkStart w:id="398" w:name="_Toc435462130"/>
      <w:bookmarkStart w:id="399" w:name="_Toc437557471"/>
      <w:bookmarkStart w:id="400" w:name="_Toc439968524"/>
      <w:bookmarkStart w:id="401" w:name="_Toc439969659"/>
      <w:r w:rsidRPr="00EF6DEC">
        <w:rPr>
          <w:rFonts w:cs="Arial"/>
        </w:rPr>
        <w:t>Meditando sobre los proyectos que dan gasolina en el día a día y que se vuelven retos ultraístas, el leer la Biblia es uno de ellos, desde su inicio hasta el final</w:t>
      </w:r>
      <w:r w:rsidR="00680B36" w:rsidRPr="00EF6DEC">
        <w:rPr>
          <w:rFonts w:cs="Arial"/>
        </w:rPr>
        <w:t xml:space="preserve"> </w:t>
      </w:r>
      <w:r w:rsidR="004B6122" w:rsidRPr="00EF6DEC">
        <w:rPr>
          <w:rFonts w:cs="Arial"/>
        </w:rPr>
        <w:t>contando</w:t>
      </w:r>
      <w:r w:rsidRPr="00EF6DEC">
        <w:rPr>
          <w:rFonts w:cs="Arial"/>
        </w:rPr>
        <w:t xml:space="preserve"> con más de cuarenta escritores y aproximadamente 773.746 palabras en un libro que nos lleva desde el inicio del mundo, va recorriendo con eventos, personajes los diferentes tiempos de la humanidad y ahí, en el mismo texto lleno de aventuras nos sumergimos en cual será el final de la humanidad con señales que se conectan en los 66 libros divididos en 1189 capítulos y 31.102 versículos y </w:t>
      </w:r>
      <w:r w:rsidR="00395F82">
        <w:rPr>
          <w:rFonts w:cs="Arial"/>
        </w:rPr>
        <w:t>13</w:t>
      </w:r>
      <w:r w:rsidRPr="00EF6DEC">
        <w:rPr>
          <w:rFonts w:cs="Arial"/>
        </w:rPr>
        <w:t>.</w:t>
      </w:r>
      <w:r w:rsidR="00395F82">
        <w:rPr>
          <w:rFonts w:cs="Arial"/>
        </w:rPr>
        <w:t>5</w:t>
      </w:r>
      <w:r w:rsidRPr="00EF6DEC">
        <w:rPr>
          <w:rFonts w:cs="Arial"/>
        </w:rPr>
        <w:t>66.480 letras</w:t>
      </w:r>
      <w:r w:rsidR="006008B5" w:rsidRPr="00EF6DEC">
        <w:rPr>
          <w:rFonts w:cs="Arial"/>
        </w:rPr>
        <w:t xml:space="preserve">, </w:t>
      </w:r>
      <w:r w:rsidR="00B74553" w:rsidRPr="00EF6DEC">
        <w:rPr>
          <w:rFonts w:cs="Arial"/>
        </w:rPr>
        <w:t>Biblia Reina Valero 1960</w:t>
      </w:r>
      <w:r w:rsidR="006008B5" w:rsidRPr="00EF6DEC">
        <w:rPr>
          <w:rFonts w:cs="Arial"/>
        </w:rPr>
        <w:t>.</w:t>
      </w:r>
      <w:sdt>
        <w:sdtPr>
          <w:rPr>
            <w:rFonts w:cs="Arial"/>
          </w:rPr>
          <w:id w:val="-1834524110"/>
          <w:citation/>
        </w:sdtPr>
        <w:sdtContent>
          <w:r w:rsidR="006008B5" w:rsidRPr="00EF6DEC">
            <w:rPr>
              <w:rFonts w:cs="Arial"/>
            </w:rPr>
            <w:fldChar w:fldCharType="begin"/>
          </w:r>
          <w:r w:rsidR="006008B5" w:rsidRPr="00EF6DEC">
            <w:rPr>
              <w:rFonts w:cs="Arial"/>
            </w:rPr>
            <w:instrText xml:space="preserve"> CITATION Con23 \l 1033 </w:instrText>
          </w:r>
          <w:r w:rsidR="006008B5" w:rsidRPr="00EF6DEC">
            <w:rPr>
              <w:rFonts w:cs="Arial"/>
            </w:rPr>
            <w:fldChar w:fldCharType="separate"/>
          </w:r>
          <w:r w:rsidR="006A3F8A">
            <w:rPr>
              <w:rFonts w:cs="Arial"/>
              <w:noProof/>
            </w:rPr>
            <w:t xml:space="preserve"> </w:t>
          </w:r>
          <w:r w:rsidR="006A3F8A" w:rsidRPr="006A3F8A">
            <w:rPr>
              <w:rFonts w:cs="Arial"/>
              <w:noProof/>
            </w:rPr>
            <w:t>(Concepto y definicion Net, 2023)</w:t>
          </w:r>
          <w:r w:rsidR="006008B5" w:rsidRPr="00EF6DEC">
            <w:rPr>
              <w:rFonts w:cs="Arial"/>
            </w:rPr>
            <w:fldChar w:fldCharType="end"/>
          </w:r>
        </w:sdtContent>
      </w:sdt>
    </w:p>
    <w:p w14:paraId="4B8D9131" w14:textId="13A46EB0" w:rsidR="00D51805" w:rsidRPr="00EF6DEC" w:rsidRDefault="00B1183F" w:rsidP="0092725E">
      <w:pPr>
        <w:tabs>
          <w:tab w:val="right" w:pos="9498"/>
        </w:tabs>
        <w:spacing w:after="0"/>
        <w:rPr>
          <w:rFonts w:cs="Arial"/>
        </w:rPr>
      </w:pPr>
      <w:r w:rsidRPr="00EF6DEC">
        <w:rPr>
          <w:rFonts w:cs="Arial"/>
        </w:rPr>
        <w:t>L</w:t>
      </w:r>
      <w:r w:rsidR="002C0532" w:rsidRPr="00EF6DEC">
        <w:rPr>
          <w:rFonts w:cs="Arial"/>
        </w:rPr>
        <w:t>a secuencia</w:t>
      </w:r>
      <w:r w:rsidR="00494BFD" w:rsidRPr="00EF6DEC">
        <w:rPr>
          <w:rFonts w:cs="Arial"/>
        </w:rPr>
        <w:t xml:space="preserve"> </w:t>
      </w:r>
      <w:r w:rsidR="00A0401C" w:rsidRPr="00EF6DEC">
        <w:rPr>
          <w:rFonts w:cs="Arial"/>
        </w:rPr>
        <w:t>de los</w:t>
      </w:r>
      <w:r w:rsidR="00494BFD" w:rsidRPr="00EF6DEC">
        <w:rPr>
          <w:rFonts w:cs="Arial"/>
        </w:rPr>
        <w:t xml:space="preserve"> tiempos, los personajes, los eventos en los escritos </w:t>
      </w:r>
      <w:r w:rsidR="002C0532" w:rsidRPr="00EF6DEC">
        <w:rPr>
          <w:rFonts w:cs="Arial"/>
        </w:rPr>
        <w:t xml:space="preserve">no </w:t>
      </w:r>
      <w:r w:rsidR="00494BFD" w:rsidRPr="00EF6DEC">
        <w:rPr>
          <w:rFonts w:cs="Arial"/>
        </w:rPr>
        <w:t xml:space="preserve">son tan fáciles de visualizar debido a que </w:t>
      </w:r>
      <w:r w:rsidR="002C0532" w:rsidRPr="00EF6DEC">
        <w:rPr>
          <w:rFonts w:cs="Arial"/>
        </w:rPr>
        <w:t>las fechas</w:t>
      </w:r>
      <w:r w:rsidR="00494BFD" w:rsidRPr="00EF6DEC">
        <w:rPr>
          <w:rFonts w:cs="Arial"/>
        </w:rPr>
        <w:t xml:space="preserve"> no están </w:t>
      </w:r>
      <w:r w:rsidR="00F449E2" w:rsidRPr="00EF6DEC">
        <w:rPr>
          <w:rFonts w:cs="Arial"/>
        </w:rPr>
        <w:t>implícitas en</w:t>
      </w:r>
      <w:r w:rsidR="002C0532" w:rsidRPr="00EF6DEC">
        <w:rPr>
          <w:rFonts w:cs="Arial"/>
        </w:rPr>
        <w:t xml:space="preserve"> el </w:t>
      </w:r>
      <w:r w:rsidR="00494BFD" w:rsidRPr="00EF6DEC">
        <w:rPr>
          <w:rFonts w:cs="Arial"/>
        </w:rPr>
        <w:t xml:space="preserve">texto y </w:t>
      </w:r>
      <w:r w:rsidR="002C0532" w:rsidRPr="00EF6DEC">
        <w:rPr>
          <w:rFonts w:cs="Arial"/>
        </w:rPr>
        <w:t>se necesita</w:t>
      </w:r>
      <w:r w:rsidR="00494BFD" w:rsidRPr="00EF6DEC">
        <w:rPr>
          <w:rFonts w:cs="Arial"/>
        </w:rPr>
        <w:t>n</w:t>
      </w:r>
      <w:r w:rsidR="002C0532" w:rsidRPr="00EF6DEC">
        <w:rPr>
          <w:rFonts w:cs="Arial"/>
        </w:rPr>
        <w:t xml:space="preserve"> </w:t>
      </w:r>
      <w:r w:rsidR="00F449E2" w:rsidRPr="00EF6DEC">
        <w:rPr>
          <w:rFonts w:cs="Arial"/>
        </w:rPr>
        <w:t>estudios teológicos</w:t>
      </w:r>
      <w:r w:rsidR="002C0532" w:rsidRPr="00EF6DEC">
        <w:rPr>
          <w:rFonts w:cs="Arial"/>
        </w:rPr>
        <w:t xml:space="preserve"> y contextos históricos para poder </w:t>
      </w:r>
      <w:r w:rsidR="00494BFD" w:rsidRPr="00EF6DEC">
        <w:rPr>
          <w:rFonts w:cs="Arial"/>
        </w:rPr>
        <w:t xml:space="preserve">entender la cronología de los </w:t>
      </w:r>
      <w:r w:rsidR="002C0532" w:rsidRPr="00EF6DEC">
        <w:rPr>
          <w:rFonts w:cs="Arial"/>
        </w:rPr>
        <w:t>evento</w:t>
      </w:r>
      <w:r w:rsidR="00494BFD" w:rsidRPr="00EF6DEC">
        <w:rPr>
          <w:rFonts w:cs="Arial"/>
        </w:rPr>
        <w:t>s</w:t>
      </w:r>
      <w:r w:rsidR="002C0532" w:rsidRPr="00EF6DEC">
        <w:rPr>
          <w:rFonts w:cs="Arial"/>
        </w:rPr>
        <w:t xml:space="preserve"> </w:t>
      </w:r>
      <w:r w:rsidR="00494BFD" w:rsidRPr="00EF6DEC">
        <w:rPr>
          <w:rFonts w:cs="Arial"/>
        </w:rPr>
        <w:t xml:space="preserve">con sus respectivos </w:t>
      </w:r>
      <w:r w:rsidR="002C0532" w:rsidRPr="00EF6DEC">
        <w:rPr>
          <w:rFonts w:cs="Arial"/>
        </w:rPr>
        <w:t>personaje</w:t>
      </w:r>
      <w:r w:rsidR="00494BFD" w:rsidRPr="00EF6DEC">
        <w:rPr>
          <w:rFonts w:cs="Arial"/>
        </w:rPr>
        <w:t>s</w:t>
      </w:r>
      <w:r w:rsidR="002C0532" w:rsidRPr="00EF6DEC">
        <w:rPr>
          <w:rFonts w:cs="Arial"/>
        </w:rPr>
        <w:t>.</w:t>
      </w:r>
      <w:r w:rsidR="001E6067" w:rsidRPr="00EF6DEC">
        <w:rPr>
          <w:rFonts w:cs="Arial"/>
        </w:rPr>
        <w:t xml:space="preserve">  </w:t>
      </w:r>
    </w:p>
    <w:p w14:paraId="0499274A" w14:textId="77777777" w:rsidR="00D51805" w:rsidRPr="00EF6DEC" w:rsidRDefault="00D51805" w:rsidP="00D51805">
      <w:pPr>
        <w:autoSpaceDE w:val="0"/>
        <w:autoSpaceDN w:val="0"/>
        <w:adjustRightInd w:val="0"/>
        <w:spacing w:after="0"/>
        <w:rPr>
          <w:rFonts w:cs="Arial"/>
        </w:rPr>
      </w:pPr>
    </w:p>
    <w:p w14:paraId="0284F536" w14:textId="7D0505DE" w:rsidR="00D51805" w:rsidRPr="00EF6DEC" w:rsidRDefault="00186CA0" w:rsidP="00D51805">
      <w:pPr>
        <w:tabs>
          <w:tab w:val="right" w:pos="9498"/>
        </w:tabs>
        <w:spacing w:after="0"/>
        <w:rPr>
          <w:rFonts w:cs="Arial"/>
        </w:rPr>
      </w:pPr>
      <w:r w:rsidRPr="00EF6DEC">
        <w:rPr>
          <w:rFonts w:cs="Arial"/>
        </w:rPr>
        <w:t xml:space="preserve">Para llevar a cabo esta investigación se van a utilizar diferentes técnicas, métodos y herramientas </w:t>
      </w:r>
      <w:r w:rsidR="00D51805" w:rsidRPr="00EF6DEC">
        <w:rPr>
          <w:rFonts w:cs="Arial"/>
        </w:rPr>
        <w:t xml:space="preserve">para encontrar una forma de analizar y presentar </w:t>
      </w:r>
      <w:r w:rsidR="002C0532" w:rsidRPr="00EF6DEC">
        <w:rPr>
          <w:rFonts w:cs="Arial"/>
        </w:rPr>
        <w:t>cronológicamente</w:t>
      </w:r>
      <w:r w:rsidR="00D51805" w:rsidRPr="00EF6DEC">
        <w:rPr>
          <w:rFonts w:cs="Arial"/>
        </w:rPr>
        <w:t xml:space="preserve"> eventos, personajes utilizando textos que </w:t>
      </w:r>
      <w:r w:rsidR="002C0532" w:rsidRPr="00EF6DEC">
        <w:rPr>
          <w:rFonts w:cs="Arial"/>
        </w:rPr>
        <w:t>están</w:t>
      </w:r>
      <w:r w:rsidR="00D51805" w:rsidRPr="00EF6DEC">
        <w:rPr>
          <w:rFonts w:cs="Arial"/>
        </w:rPr>
        <w:t xml:space="preserve"> ya colocados en la web y </w:t>
      </w:r>
      <w:r w:rsidR="002C0532" w:rsidRPr="00EF6DEC">
        <w:rPr>
          <w:rFonts w:cs="Arial"/>
        </w:rPr>
        <w:t>también</w:t>
      </w:r>
      <w:r w:rsidR="00D51805" w:rsidRPr="00EF6DEC">
        <w:rPr>
          <w:rFonts w:cs="Arial"/>
        </w:rPr>
        <w:t xml:space="preserve"> si es posible desarrollar un prototipo de base de datos que nos permita ir actualizando las fechas en una </w:t>
      </w:r>
      <w:r w:rsidR="002C0532" w:rsidRPr="00EF6DEC">
        <w:rPr>
          <w:rFonts w:cs="Arial"/>
        </w:rPr>
        <w:t>línea</w:t>
      </w:r>
      <w:r w:rsidR="00D51805" w:rsidRPr="00EF6DEC">
        <w:rPr>
          <w:rFonts w:cs="Arial"/>
        </w:rPr>
        <w:t xml:space="preserve"> de tiempo actualizable por los investigadores de este tema.</w:t>
      </w:r>
    </w:p>
    <w:p w14:paraId="2CD6ABBE" w14:textId="77777777" w:rsidR="00C93895" w:rsidRPr="00EF6DEC" w:rsidRDefault="00C93895" w:rsidP="007B2C11">
      <w:pPr>
        <w:autoSpaceDE w:val="0"/>
        <w:autoSpaceDN w:val="0"/>
        <w:adjustRightInd w:val="0"/>
        <w:spacing w:after="0"/>
        <w:rPr>
          <w:rFonts w:cs="Arial"/>
        </w:rPr>
      </w:pPr>
    </w:p>
    <w:p w14:paraId="73008ACE" w14:textId="4EC3CDFF" w:rsidR="001571F3" w:rsidRPr="00EF6DEC" w:rsidRDefault="00186CA0" w:rsidP="00DB2E2A">
      <w:pPr>
        <w:autoSpaceDE w:val="0"/>
        <w:autoSpaceDN w:val="0"/>
        <w:adjustRightInd w:val="0"/>
        <w:spacing w:after="0"/>
        <w:rPr>
          <w:rFonts w:cs="Arial"/>
        </w:rPr>
      </w:pPr>
      <w:r w:rsidRPr="00EF6DEC">
        <w:rPr>
          <w:rFonts w:cs="Arial"/>
        </w:rPr>
        <w:t>La necesidad de esta investigación surge de l</w:t>
      </w:r>
      <w:r w:rsidR="001571F3" w:rsidRPr="00EF6DEC">
        <w:rPr>
          <w:rFonts w:cs="Arial"/>
        </w:rPr>
        <w:t xml:space="preserve">a diversidad de autores </w:t>
      </w:r>
      <w:r w:rsidR="00DB2E2A" w:rsidRPr="00EF6DEC">
        <w:rPr>
          <w:rFonts w:cs="Arial"/>
        </w:rPr>
        <w:t>en sus escritos,</w:t>
      </w:r>
      <w:r w:rsidR="001571F3" w:rsidRPr="00EF6DEC">
        <w:rPr>
          <w:rFonts w:cs="Arial"/>
        </w:rPr>
        <w:t xml:space="preserve"> </w:t>
      </w:r>
      <w:r w:rsidR="00B74553" w:rsidRPr="00EF6DEC">
        <w:rPr>
          <w:rFonts w:cs="Arial"/>
        </w:rPr>
        <w:t xml:space="preserve">las figuras literarias y estilísticas que se utilizan como metáforas, símiles, personificaciones, parábolas, hipérboles, ironías, y muchas </w:t>
      </w:r>
      <w:r w:rsidR="00624233" w:rsidRPr="00EF6DEC">
        <w:rPr>
          <w:rFonts w:cs="Arial"/>
        </w:rPr>
        <w:t>más</w:t>
      </w:r>
      <w:r w:rsidR="00B74553" w:rsidRPr="00EF6DEC">
        <w:rPr>
          <w:rFonts w:cs="Arial"/>
        </w:rPr>
        <w:t xml:space="preserve">; </w:t>
      </w:r>
      <w:r w:rsidR="001571F3" w:rsidRPr="00EF6DEC">
        <w:rPr>
          <w:rFonts w:cs="Arial"/>
        </w:rPr>
        <w:t>l</w:t>
      </w:r>
      <w:r w:rsidR="00B74553" w:rsidRPr="00EF6DEC">
        <w:rPr>
          <w:rFonts w:cs="Arial"/>
        </w:rPr>
        <w:t xml:space="preserve">a identificación de fechas en cada evento, la </w:t>
      </w:r>
      <w:r w:rsidR="001571F3" w:rsidRPr="00EF6DEC">
        <w:rPr>
          <w:rFonts w:cs="Arial"/>
        </w:rPr>
        <w:t>no existe</w:t>
      </w:r>
      <w:r w:rsidR="00B74553" w:rsidRPr="00EF6DEC">
        <w:rPr>
          <w:rFonts w:cs="Arial"/>
        </w:rPr>
        <w:t xml:space="preserve">ncia hasta el momento </w:t>
      </w:r>
      <w:r w:rsidR="00624233" w:rsidRPr="00EF6DEC">
        <w:rPr>
          <w:rFonts w:cs="Arial"/>
        </w:rPr>
        <w:t>de una</w:t>
      </w:r>
      <w:r w:rsidR="001571F3" w:rsidRPr="00EF6DEC">
        <w:rPr>
          <w:rFonts w:cs="Arial"/>
        </w:rPr>
        <w:t xml:space="preserve"> base de datos estructurada que coloque cada evento o personaje en una línea de tiempo.</w:t>
      </w:r>
    </w:p>
    <w:p w14:paraId="11D5C6A5" w14:textId="77777777" w:rsidR="00DB2E2A" w:rsidRPr="00EF6DEC" w:rsidRDefault="00DB2E2A" w:rsidP="00F242C5">
      <w:pPr>
        <w:autoSpaceDE w:val="0"/>
        <w:autoSpaceDN w:val="0"/>
        <w:adjustRightInd w:val="0"/>
        <w:spacing w:after="0"/>
        <w:rPr>
          <w:rFonts w:cs="Arial"/>
        </w:rPr>
      </w:pPr>
    </w:p>
    <w:p w14:paraId="62C4E764" w14:textId="25D3D3D9" w:rsidR="002C0532" w:rsidRPr="00EF6DEC" w:rsidDel="00C17A19" w:rsidRDefault="002C0532" w:rsidP="00380F01">
      <w:pPr>
        <w:autoSpaceDE w:val="0"/>
        <w:autoSpaceDN w:val="0"/>
        <w:adjustRightInd w:val="0"/>
        <w:spacing w:after="0"/>
        <w:rPr>
          <w:del w:id="402" w:author="david gonzalez cano" w:date="2024-02-26T22:16:00Z"/>
          <w:rFonts w:cs="Arial"/>
        </w:rPr>
      </w:pPr>
      <w:bookmarkStart w:id="403" w:name="_Toc441233810"/>
      <w:bookmarkStart w:id="404" w:name="_Toc11248090"/>
    </w:p>
    <w:p w14:paraId="192AC8C7" w14:textId="0C563E5F" w:rsidR="00DB2E2A" w:rsidRPr="00EF6DEC" w:rsidDel="00C17A19" w:rsidRDefault="00DB2E2A" w:rsidP="00DB2E2A">
      <w:pPr>
        <w:autoSpaceDE w:val="0"/>
        <w:autoSpaceDN w:val="0"/>
        <w:adjustRightInd w:val="0"/>
        <w:spacing w:after="0"/>
        <w:rPr>
          <w:del w:id="405" w:author="david gonzalez cano" w:date="2024-02-26T22:16:00Z"/>
          <w:rFonts w:cs="Arial"/>
        </w:rPr>
      </w:pPr>
    </w:p>
    <w:p w14:paraId="39F89199" w14:textId="4D3A9F5F" w:rsidR="00B016F1" w:rsidRPr="00EF6DEC" w:rsidRDefault="00186CA0" w:rsidP="00DB2E2A">
      <w:pPr>
        <w:autoSpaceDE w:val="0"/>
        <w:autoSpaceDN w:val="0"/>
        <w:adjustRightInd w:val="0"/>
        <w:spacing w:after="0"/>
        <w:rPr>
          <w:rFonts w:cs="Arial"/>
        </w:rPr>
      </w:pPr>
      <w:r w:rsidRPr="00EF6DEC">
        <w:rPr>
          <w:rFonts w:cs="Arial"/>
        </w:rPr>
        <w:t xml:space="preserve">Por todo ello se propone </w:t>
      </w:r>
      <w:r w:rsidR="00B016F1" w:rsidRPr="00EF6DEC">
        <w:rPr>
          <w:rFonts w:cs="Arial"/>
        </w:rPr>
        <w:t xml:space="preserve">una herramienta a la población interesada en poder dar un </w:t>
      </w:r>
      <w:r w:rsidR="00C45A30" w:rsidRPr="00EF6DEC">
        <w:rPr>
          <w:rFonts w:cs="Arial"/>
        </w:rPr>
        <w:t>contexto</w:t>
      </w:r>
      <w:r w:rsidR="00B016F1" w:rsidRPr="00EF6DEC">
        <w:rPr>
          <w:rFonts w:cs="Arial"/>
        </w:rPr>
        <w:t xml:space="preserve"> en el tiempo de los escritos ya sea por estudio u otro interés dando una visualización en una forma clara y utilizando herramientas de datos masivos.</w:t>
      </w:r>
    </w:p>
    <w:p w14:paraId="6682042B" w14:textId="77777777" w:rsidR="00B016F1" w:rsidRPr="00EF6DEC" w:rsidRDefault="00B016F1" w:rsidP="00DB2E2A">
      <w:pPr>
        <w:autoSpaceDE w:val="0"/>
        <w:autoSpaceDN w:val="0"/>
        <w:adjustRightInd w:val="0"/>
        <w:spacing w:after="0"/>
        <w:rPr>
          <w:rFonts w:cs="Arial"/>
        </w:rPr>
      </w:pPr>
    </w:p>
    <w:p w14:paraId="5AFE55F2" w14:textId="75723156" w:rsidR="002C0532" w:rsidRPr="00EF6DEC" w:rsidRDefault="00DB2E2A" w:rsidP="00DB2E2A">
      <w:pPr>
        <w:autoSpaceDE w:val="0"/>
        <w:autoSpaceDN w:val="0"/>
        <w:adjustRightInd w:val="0"/>
        <w:spacing w:after="0"/>
        <w:rPr>
          <w:rFonts w:cs="Arial"/>
        </w:rPr>
      </w:pPr>
      <w:r w:rsidRPr="00EF6DEC">
        <w:rPr>
          <w:rFonts w:cs="Arial"/>
        </w:rPr>
        <w:t>En la población mundial aproxima</w:t>
      </w:r>
      <w:r w:rsidR="00B74553" w:rsidRPr="00EF6DEC">
        <w:rPr>
          <w:rFonts w:cs="Arial"/>
        </w:rPr>
        <w:t>dam</w:t>
      </w:r>
      <w:r w:rsidRPr="00EF6DEC">
        <w:rPr>
          <w:rFonts w:cs="Arial"/>
        </w:rPr>
        <w:t xml:space="preserve">ente </w:t>
      </w:r>
      <w:r w:rsidR="003F7AF8" w:rsidRPr="00EF6DEC">
        <w:rPr>
          <w:rFonts w:cs="Arial"/>
        </w:rPr>
        <w:t>d</w:t>
      </w:r>
      <w:r w:rsidR="00380F01" w:rsidRPr="00EF6DEC">
        <w:rPr>
          <w:rFonts w:cs="Arial"/>
        </w:rPr>
        <w:t xml:space="preserve">e 8300 millones y </w:t>
      </w:r>
      <w:r w:rsidR="003F7AF8" w:rsidRPr="00EF6DEC">
        <w:rPr>
          <w:rFonts w:cs="Arial"/>
        </w:rPr>
        <w:t>con un cálculo de</w:t>
      </w:r>
      <w:r w:rsidR="00380F01" w:rsidRPr="00EF6DEC">
        <w:rPr>
          <w:rFonts w:cs="Arial"/>
        </w:rPr>
        <w:t xml:space="preserve"> 2</w:t>
      </w:r>
      <w:r w:rsidR="00315498" w:rsidRPr="00EF6DEC">
        <w:rPr>
          <w:rFonts w:cs="Arial"/>
        </w:rPr>
        <w:t>5</w:t>
      </w:r>
      <w:r w:rsidR="00380F01" w:rsidRPr="00EF6DEC">
        <w:rPr>
          <w:rFonts w:cs="Arial"/>
        </w:rPr>
        <w:t>00 millones de cristianos en el mundo</w:t>
      </w:r>
      <w:sdt>
        <w:sdtPr>
          <w:rPr>
            <w:rFonts w:cs="Arial"/>
          </w:rPr>
          <w:id w:val="-457025766"/>
          <w:citation/>
        </w:sdtPr>
        <w:sdtContent>
          <w:r w:rsidR="00315498" w:rsidRPr="00EF6DEC">
            <w:rPr>
              <w:rFonts w:cs="Arial"/>
            </w:rPr>
            <w:fldChar w:fldCharType="begin"/>
          </w:r>
          <w:r w:rsidR="00395F82">
            <w:rPr>
              <w:rFonts w:cs="Arial"/>
            </w:rPr>
            <w:instrText xml:space="preserve">CITATION ELo \l 1033 </w:instrText>
          </w:r>
          <w:r w:rsidR="00315498" w:rsidRPr="00EF6DEC">
            <w:rPr>
              <w:rFonts w:cs="Arial"/>
            </w:rPr>
            <w:fldChar w:fldCharType="separate"/>
          </w:r>
          <w:r w:rsidR="00395F82">
            <w:rPr>
              <w:rFonts w:cs="Arial"/>
              <w:noProof/>
            </w:rPr>
            <w:t xml:space="preserve"> </w:t>
          </w:r>
          <w:r w:rsidR="00395F82" w:rsidRPr="002B2F58">
            <w:rPr>
              <w:rFonts w:cs="Arial"/>
              <w:noProof/>
            </w:rPr>
            <w:t>(EL Orden Mundial EOM, 2019)</w:t>
          </w:r>
          <w:r w:rsidR="00315498" w:rsidRPr="00EF6DEC">
            <w:rPr>
              <w:rFonts w:cs="Arial"/>
            </w:rPr>
            <w:fldChar w:fldCharType="end"/>
          </w:r>
        </w:sdtContent>
      </w:sdt>
      <w:r w:rsidR="003F7AF8" w:rsidRPr="00EF6DEC">
        <w:rPr>
          <w:rFonts w:cs="Arial"/>
        </w:rPr>
        <w:t xml:space="preserve">, </w:t>
      </w:r>
      <w:r w:rsidR="00380F01" w:rsidRPr="00EF6DEC">
        <w:rPr>
          <w:rFonts w:cs="Arial"/>
        </w:rPr>
        <w:t xml:space="preserve">tienen como base de su fe </w:t>
      </w:r>
      <w:r w:rsidR="00F7428B" w:rsidRPr="00EF6DEC">
        <w:rPr>
          <w:rFonts w:cs="Arial"/>
        </w:rPr>
        <w:t xml:space="preserve">la </w:t>
      </w:r>
      <w:r w:rsidR="003F7AF8" w:rsidRPr="00EF6DEC">
        <w:rPr>
          <w:rFonts w:cs="Arial"/>
        </w:rPr>
        <w:t>B</w:t>
      </w:r>
      <w:r w:rsidR="00F7428B" w:rsidRPr="00EF6DEC">
        <w:rPr>
          <w:rFonts w:cs="Arial"/>
        </w:rPr>
        <w:t>iblia</w:t>
      </w:r>
      <w:r w:rsidR="003F7AF8" w:rsidRPr="00EF6DEC">
        <w:rPr>
          <w:rFonts w:cs="Arial"/>
        </w:rPr>
        <w:t xml:space="preserve">, </w:t>
      </w:r>
      <w:r w:rsidR="003F7AF8" w:rsidRPr="00EF6DEC">
        <w:rPr>
          <w:rFonts w:cs="Arial"/>
        </w:rPr>
        <w:lastRenderedPageBreak/>
        <w:t xml:space="preserve">la cual se divide en Antiguo y nuevo testamento. </w:t>
      </w:r>
      <w:r w:rsidR="00624233" w:rsidRPr="00EF6DEC">
        <w:rPr>
          <w:rFonts w:cs="Arial"/>
        </w:rPr>
        <w:t>Así</w:t>
      </w:r>
      <w:r w:rsidR="003F7AF8" w:rsidRPr="00EF6DEC">
        <w:rPr>
          <w:rFonts w:cs="Arial"/>
        </w:rPr>
        <w:t xml:space="preserve"> a esta población se puede sumar el pueblo judío aproximadamente 13 millones</w:t>
      </w:r>
      <w:r w:rsidR="00807C1D" w:rsidRPr="00EF6DEC">
        <w:rPr>
          <w:rFonts w:cs="Arial"/>
        </w:rPr>
        <w:t xml:space="preserve"> </w:t>
      </w:r>
      <w:sdt>
        <w:sdtPr>
          <w:rPr>
            <w:rFonts w:cs="Arial"/>
          </w:rPr>
          <w:id w:val="-1570414083"/>
          <w:citation/>
        </w:sdtPr>
        <w:sdtContent>
          <w:r w:rsidR="00807C1D" w:rsidRPr="00EF6DEC">
            <w:rPr>
              <w:rFonts w:cs="Arial"/>
            </w:rPr>
            <w:fldChar w:fldCharType="begin"/>
          </w:r>
          <w:r w:rsidR="00807C1D" w:rsidRPr="00EF6DEC">
            <w:rPr>
              <w:rFonts w:cs="Arial"/>
            </w:rPr>
            <w:instrText xml:space="preserve"> CITATION Embsf \l 1033 </w:instrText>
          </w:r>
          <w:r w:rsidR="00807C1D" w:rsidRPr="00EF6DEC">
            <w:rPr>
              <w:rFonts w:cs="Arial"/>
            </w:rPr>
            <w:fldChar w:fldCharType="separate"/>
          </w:r>
          <w:r w:rsidR="006A3F8A" w:rsidRPr="006A3F8A">
            <w:rPr>
              <w:rFonts w:cs="Arial"/>
              <w:noProof/>
            </w:rPr>
            <w:t>(Embajada de Israel en España, s.f.)</w:t>
          </w:r>
          <w:r w:rsidR="00807C1D" w:rsidRPr="00EF6DEC">
            <w:rPr>
              <w:rFonts w:cs="Arial"/>
            </w:rPr>
            <w:fldChar w:fldCharType="end"/>
          </w:r>
        </w:sdtContent>
      </w:sdt>
      <w:r w:rsidR="003F7AF8" w:rsidRPr="00EF6DEC">
        <w:rPr>
          <w:rFonts w:cs="Arial"/>
        </w:rPr>
        <w:t>, los cuales su base de lectura en su creencia es el A</w:t>
      </w:r>
      <w:r w:rsidR="00F7428B" w:rsidRPr="00EF6DEC">
        <w:rPr>
          <w:rFonts w:cs="Arial"/>
        </w:rPr>
        <w:t xml:space="preserve">ntiguo </w:t>
      </w:r>
      <w:r w:rsidR="003F7AF8" w:rsidRPr="00EF6DEC">
        <w:rPr>
          <w:rFonts w:cs="Arial"/>
        </w:rPr>
        <w:t>T</w:t>
      </w:r>
      <w:r w:rsidR="00F7428B" w:rsidRPr="00EF6DEC">
        <w:rPr>
          <w:rFonts w:cs="Arial"/>
        </w:rPr>
        <w:t>estamento</w:t>
      </w:r>
      <w:r w:rsidR="003F7AF8" w:rsidRPr="00EF6DEC">
        <w:rPr>
          <w:rFonts w:cs="Arial"/>
        </w:rPr>
        <w:t xml:space="preserve">.  ya que </w:t>
      </w:r>
      <w:r w:rsidR="00F7428B" w:rsidRPr="00EF6DEC">
        <w:rPr>
          <w:rFonts w:cs="Arial"/>
        </w:rPr>
        <w:t xml:space="preserve">tienen una </w:t>
      </w:r>
      <w:r w:rsidR="00624233" w:rsidRPr="00EF6DEC">
        <w:rPr>
          <w:rFonts w:cs="Arial"/>
        </w:rPr>
        <w:t>división</w:t>
      </w:r>
      <w:r w:rsidR="00F7428B" w:rsidRPr="00EF6DEC">
        <w:rPr>
          <w:rFonts w:cs="Arial"/>
        </w:rPr>
        <w:t xml:space="preserve"> diferente y se conoce como la biblia hebrea o </w:t>
      </w:r>
      <w:r w:rsidR="00BC322B" w:rsidRPr="00EF6DEC">
        <w:rPr>
          <w:rFonts w:cs="Arial"/>
        </w:rPr>
        <w:t>T</w:t>
      </w:r>
      <w:r w:rsidR="00F7428B" w:rsidRPr="00EF6DEC">
        <w:rPr>
          <w:rFonts w:cs="Arial"/>
        </w:rPr>
        <w:t xml:space="preserve">anaj la cual </w:t>
      </w:r>
      <w:r w:rsidR="00BC322B" w:rsidRPr="00EF6DEC">
        <w:rPr>
          <w:rFonts w:cs="Arial"/>
        </w:rPr>
        <w:t>está</w:t>
      </w:r>
      <w:r w:rsidR="00F7428B" w:rsidRPr="00EF6DEC">
        <w:rPr>
          <w:rFonts w:cs="Arial"/>
        </w:rPr>
        <w:t xml:space="preserve"> dividida en tres partes: la Torá (ley</w:t>
      </w:r>
      <w:r w:rsidR="00B83278" w:rsidRPr="00EF6DEC">
        <w:rPr>
          <w:rFonts w:cs="Arial"/>
        </w:rPr>
        <w:t>),</w:t>
      </w:r>
      <w:r w:rsidR="00F7428B" w:rsidRPr="00EF6DEC">
        <w:rPr>
          <w:rFonts w:cs="Arial"/>
        </w:rPr>
        <w:t xml:space="preserve"> los </w:t>
      </w:r>
      <w:proofErr w:type="spellStart"/>
      <w:r w:rsidR="00F7428B" w:rsidRPr="00EF6DEC">
        <w:rPr>
          <w:rFonts w:cs="Arial"/>
        </w:rPr>
        <w:t>Nevi’im</w:t>
      </w:r>
      <w:proofErr w:type="spellEnd"/>
      <w:r w:rsidR="00F7428B" w:rsidRPr="00EF6DEC">
        <w:rPr>
          <w:rFonts w:cs="Arial"/>
        </w:rPr>
        <w:t xml:space="preserve"> (profetas) y los Ketuvim (escritos), </w:t>
      </w:r>
      <w:r w:rsidR="00624233" w:rsidRPr="00EF6DEC">
        <w:rPr>
          <w:rFonts w:cs="Arial"/>
        </w:rPr>
        <w:t>además</w:t>
      </w:r>
      <w:r w:rsidR="00F7428B" w:rsidRPr="00EF6DEC">
        <w:rPr>
          <w:rFonts w:cs="Arial"/>
        </w:rPr>
        <w:t xml:space="preserve"> los judíos no consideran la parte de los libros del nuevo testamento como parte de las escrituras.</w:t>
      </w:r>
    </w:p>
    <w:p w14:paraId="18624C8D" w14:textId="223FE363" w:rsidR="00E464E0" w:rsidRPr="00EF6DEC" w:rsidRDefault="00E464E0" w:rsidP="007B2C11">
      <w:pPr>
        <w:pStyle w:val="Ttulo2"/>
        <w:rPr>
          <w:sz w:val="22"/>
          <w:szCs w:val="22"/>
        </w:rPr>
      </w:pPr>
      <w:bookmarkStart w:id="406" w:name="_Toc159871860"/>
      <w:r w:rsidRPr="00EF6DEC">
        <w:rPr>
          <w:sz w:val="22"/>
          <w:szCs w:val="22"/>
        </w:rPr>
        <w:t>1.2 Planteamiento del trabajo</w:t>
      </w:r>
      <w:bookmarkEnd w:id="394"/>
      <w:bookmarkEnd w:id="395"/>
      <w:bookmarkEnd w:id="396"/>
      <w:bookmarkEnd w:id="397"/>
      <w:bookmarkEnd w:id="398"/>
      <w:bookmarkEnd w:id="399"/>
      <w:bookmarkEnd w:id="400"/>
      <w:bookmarkEnd w:id="401"/>
      <w:bookmarkEnd w:id="403"/>
      <w:bookmarkEnd w:id="404"/>
      <w:bookmarkEnd w:id="406"/>
    </w:p>
    <w:p w14:paraId="79D9253A" w14:textId="0118E923" w:rsidR="00825263" w:rsidRPr="00EF6DEC" w:rsidRDefault="004F39B8" w:rsidP="00825263">
      <w:r w:rsidRPr="00EF6DEC">
        <w:t xml:space="preserve">Utilizando técnicas de procesamiento de lenguaje </w:t>
      </w:r>
      <w:r w:rsidR="00533DAB" w:rsidRPr="00EF6DEC">
        <w:t>natural (</w:t>
      </w:r>
      <w:r w:rsidRPr="00EF6DEC">
        <w:t xml:space="preserve">NLP) y modelos de machine </w:t>
      </w:r>
      <w:r w:rsidR="00533DAB" w:rsidRPr="00EF6DEC">
        <w:t>Learning</w:t>
      </w:r>
      <w:r w:rsidRPr="00EF6DEC">
        <w:t xml:space="preserve"> que permitan extraer </w:t>
      </w:r>
      <w:r w:rsidR="00533DAB" w:rsidRPr="00EF6DEC">
        <w:t>información</w:t>
      </w:r>
      <w:r w:rsidRPr="00EF6DEC">
        <w:t xml:space="preserve"> y procesarla </w:t>
      </w:r>
      <w:r w:rsidR="00533DAB" w:rsidRPr="00EF6DEC">
        <w:t>cronológicamente</w:t>
      </w:r>
      <w:r w:rsidRPr="00EF6DEC">
        <w:t xml:space="preserve">. Creando una base </w:t>
      </w:r>
      <w:r w:rsidR="008F5886" w:rsidRPr="00EF6DEC">
        <w:t xml:space="preserve">de datos </w:t>
      </w:r>
      <w:r w:rsidRPr="00EF6DEC">
        <w:t xml:space="preserve">estructurada </w:t>
      </w:r>
      <w:r w:rsidR="008F5886" w:rsidRPr="00EF6DEC">
        <w:t xml:space="preserve">que manaje y permita trabajar con </w:t>
      </w:r>
      <w:r w:rsidRPr="00EF6DEC">
        <w:t>fechas de los personajes bíblicos</w:t>
      </w:r>
      <w:r w:rsidR="008F5886" w:rsidRPr="00EF6DEC">
        <w:t xml:space="preserve"> </w:t>
      </w:r>
      <w:r w:rsidRPr="00EF6DEC">
        <w:t xml:space="preserve">y utilizar herramientas de visualización que permitan de </w:t>
      </w:r>
      <w:r w:rsidR="00533DAB" w:rsidRPr="00EF6DEC">
        <w:t>una</w:t>
      </w:r>
      <w:r w:rsidRPr="00EF6DEC">
        <w:t xml:space="preserve"> forma fácil presentar los eventos y personajes en forma dinámica.</w:t>
      </w:r>
    </w:p>
    <w:p w14:paraId="76B4EE23" w14:textId="78B5CF62" w:rsidR="00E464E0" w:rsidRPr="00EF6DEC" w:rsidRDefault="00E464E0" w:rsidP="007B2C11">
      <w:pPr>
        <w:pStyle w:val="Ttulo2"/>
        <w:rPr>
          <w:sz w:val="22"/>
          <w:szCs w:val="22"/>
        </w:rPr>
      </w:pPr>
      <w:bookmarkStart w:id="407" w:name="_Toc432504662"/>
      <w:bookmarkStart w:id="408" w:name="_Toc435459269"/>
      <w:bookmarkStart w:id="409" w:name="_Toc435460043"/>
      <w:bookmarkStart w:id="410" w:name="_Toc435460724"/>
      <w:bookmarkStart w:id="411" w:name="_Toc435462131"/>
      <w:bookmarkStart w:id="412" w:name="_Toc437557472"/>
      <w:bookmarkStart w:id="413" w:name="_Toc439968525"/>
      <w:bookmarkStart w:id="414" w:name="_Toc439969660"/>
      <w:bookmarkStart w:id="415" w:name="_Toc441233811"/>
      <w:bookmarkStart w:id="416" w:name="_Toc11248091"/>
      <w:bookmarkStart w:id="417" w:name="_Toc159871861"/>
      <w:r w:rsidRPr="00EF6DEC">
        <w:rPr>
          <w:sz w:val="22"/>
          <w:szCs w:val="22"/>
        </w:rPr>
        <w:t>1.3 Estructura de la memoria</w:t>
      </w:r>
      <w:bookmarkEnd w:id="407"/>
      <w:bookmarkEnd w:id="408"/>
      <w:bookmarkEnd w:id="409"/>
      <w:bookmarkEnd w:id="410"/>
      <w:bookmarkEnd w:id="411"/>
      <w:bookmarkEnd w:id="412"/>
      <w:bookmarkEnd w:id="413"/>
      <w:bookmarkEnd w:id="414"/>
      <w:bookmarkEnd w:id="415"/>
      <w:bookmarkEnd w:id="416"/>
      <w:bookmarkEnd w:id="417"/>
    </w:p>
    <w:p w14:paraId="6BE98960" w14:textId="4C27B492" w:rsidR="001578AA" w:rsidRPr="00EF6DEC" w:rsidRDefault="00A0401C" w:rsidP="00494BFD">
      <w:r w:rsidRPr="00EF6DEC">
        <w:t>La primera parte es describir</w:t>
      </w:r>
      <w:r w:rsidR="0036457D">
        <w:t xml:space="preserve"> el estado del arte en el</w:t>
      </w:r>
      <w:r w:rsidR="001578AA" w:rsidRPr="00EF6DEC">
        <w:t xml:space="preserve"> </w:t>
      </w:r>
      <w:r w:rsidR="0036457D">
        <w:t>análisis de t</w:t>
      </w:r>
      <w:r w:rsidR="001578AA" w:rsidRPr="00EF6DEC">
        <w:t>exto</w:t>
      </w:r>
      <w:r w:rsidR="0036457D">
        <w:t xml:space="preserve">, </w:t>
      </w:r>
      <w:r w:rsidR="00ED40DC">
        <w:t xml:space="preserve">las técnicas que se manejan en el procesamiento del lenguaje </w:t>
      </w:r>
      <w:r w:rsidR="00B776C3">
        <w:t>natural (</w:t>
      </w:r>
      <w:r w:rsidR="00E00CC5">
        <w:t>NLP</w:t>
      </w:r>
      <w:r w:rsidR="0036457D">
        <w:t>)</w:t>
      </w:r>
      <w:r w:rsidR="00ED40DC">
        <w:t xml:space="preserve"> y como</w:t>
      </w:r>
      <w:r w:rsidR="00761D5D">
        <w:t xml:space="preserve"> el</w:t>
      </w:r>
      <w:r w:rsidR="0036457D">
        <w:t xml:space="preserve"> lenguaje de </w:t>
      </w:r>
      <w:r w:rsidR="00B776C3">
        <w:t>programación Python</w:t>
      </w:r>
      <w:r w:rsidR="00ED40DC">
        <w:t xml:space="preserve"> y la biblioteca spaCy </w:t>
      </w:r>
      <w:r w:rsidR="0036457D">
        <w:t xml:space="preserve">trabajan revisando la cadena de </w:t>
      </w:r>
      <w:r w:rsidR="00761D5D">
        <w:t xml:space="preserve">producción o pipeline del análisis de texto para convertirse en </w:t>
      </w:r>
      <w:r w:rsidR="0036457D">
        <w:t>una</w:t>
      </w:r>
      <w:r w:rsidR="00ED40DC">
        <w:t xml:space="preserve"> herramienta muy útil</w:t>
      </w:r>
      <w:r w:rsidR="0036457D">
        <w:t xml:space="preserve"> para </w:t>
      </w:r>
      <w:r w:rsidR="00761D5D">
        <w:t xml:space="preserve">la realización del </w:t>
      </w:r>
      <w:r w:rsidR="0036457D">
        <w:t xml:space="preserve">análisis de texto de </w:t>
      </w:r>
      <w:r w:rsidR="00ED40DC">
        <w:t>la biblia</w:t>
      </w:r>
      <w:r w:rsidR="0036457D">
        <w:t>.</w:t>
      </w:r>
    </w:p>
    <w:p w14:paraId="60E4F9BE" w14:textId="6A97C46D" w:rsidR="00ED40DC" w:rsidRDefault="00ED40DC" w:rsidP="00494BFD">
      <w:r>
        <w:t>Luego se presentan los objetivos</w:t>
      </w:r>
      <w:r w:rsidR="00CC79FD">
        <w:t xml:space="preserve"> </w:t>
      </w:r>
      <w:r w:rsidR="008649E6">
        <w:t>concretos.</w:t>
      </w:r>
      <w:r>
        <w:t xml:space="preserve"> </w:t>
      </w:r>
    </w:p>
    <w:p w14:paraId="263E7123" w14:textId="19EE2746" w:rsidR="00ED40DC" w:rsidRDefault="00ED40DC" w:rsidP="00494BFD">
      <w:r>
        <w:t xml:space="preserve">Para el </w:t>
      </w:r>
      <w:r w:rsidR="001300A3">
        <w:t>capítulo</w:t>
      </w:r>
      <w:r>
        <w:t xml:space="preserve"> cuatro se presenta el desarrollo</w:t>
      </w:r>
      <w:r w:rsidR="001300A3">
        <w:t xml:space="preserve"> que se ha realizado en el </w:t>
      </w:r>
      <w:r>
        <w:t>prototipo y su desarrollo</w:t>
      </w:r>
      <w:r w:rsidR="001300A3">
        <w:t xml:space="preserve"> hasta el momento.</w:t>
      </w:r>
    </w:p>
    <w:p w14:paraId="7D0F8F77" w14:textId="1F7FD8AC" w:rsidR="001578AA" w:rsidRPr="00EF6DEC" w:rsidRDefault="00ED40DC" w:rsidP="00494BFD">
      <w:r>
        <w:t xml:space="preserve">Para el capítulo cinco </w:t>
      </w:r>
      <w:r w:rsidR="0095363D">
        <w:t xml:space="preserve">se tienen </w:t>
      </w:r>
      <w:r>
        <w:t>las conclusiones y el trabajo futuro</w:t>
      </w:r>
      <w:r w:rsidR="0095363D">
        <w:t xml:space="preserve"> que se propone de acuerdo a la experiencia</w:t>
      </w:r>
      <w:r>
        <w:t>.</w:t>
      </w:r>
    </w:p>
    <w:p w14:paraId="0DA06EF7" w14:textId="77777777" w:rsidR="001578AA" w:rsidRPr="00EF6DEC" w:rsidRDefault="001578AA" w:rsidP="00494BFD"/>
    <w:p w14:paraId="7DFD81CE" w14:textId="77777777" w:rsidR="00F242C5" w:rsidRPr="00EF6DEC" w:rsidRDefault="00F242C5">
      <w:pPr>
        <w:spacing w:line="276" w:lineRule="auto"/>
        <w:jc w:val="left"/>
        <w:rPr>
          <w:rFonts w:eastAsia="Times New Roman" w:cs="Arial"/>
          <w:b/>
          <w:bCs/>
          <w:iCs/>
          <w:lang w:bidi="en-US"/>
        </w:rPr>
      </w:pPr>
      <w:bookmarkStart w:id="418" w:name="_Toc432240274"/>
      <w:bookmarkStart w:id="419" w:name="_Toc432504663"/>
      <w:bookmarkStart w:id="420" w:name="_Toc435459270"/>
      <w:bookmarkStart w:id="421" w:name="_Toc435460044"/>
      <w:bookmarkStart w:id="422" w:name="_Toc435460322"/>
      <w:bookmarkStart w:id="423" w:name="_Toc435460387"/>
      <w:bookmarkStart w:id="424" w:name="_Toc435460651"/>
      <w:bookmarkStart w:id="425" w:name="_Toc435460725"/>
      <w:bookmarkStart w:id="426" w:name="_Toc435462132"/>
      <w:bookmarkStart w:id="427" w:name="_Toc437557473"/>
      <w:bookmarkStart w:id="428" w:name="_Toc439968526"/>
      <w:bookmarkStart w:id="429" w:name="_Toc439969661"/>
      <w:bookmarkStart w:id="430" w:name="_Toc441233812"/>
      <w:r w:rsidRPr="00EF6DEC">
        <w:rPr>
          <w:rFonts w:cs="Arial"/>
        </w:rPr>
        <w:br w:type="page"/>
      </w:r>
    </w:p>
    <w:p w14:paraId="0169C9C1" w14:textId="3DD4BE0D" w:rsidR="00E464E0" w:rsidRPr="00EF6DEC" w:rsidRDefault="001E2DF9" w:rsidP="001E2DF9">
      <w:pPr>
        <w:pStyle w:val="Ttulo1"/>
        <w:rPr>
          <w:lang w:val="es-ES_tradnl"/>
        </w:rPr>
      </w:pPr>
      <w:bookmarkStart w:id="431" w:name="_Toc11248092"/>
      <w:bookmarkStart w:id="432" w:name="_Toc159871862"/>
      <w:r w:rsidRPr="00EF6DEC">
        <w:rPr>
          <w:lang w:val="es-ES_tradnl"/>
        </w:rPr>
        <w:lastRenderedPageBreak/>
        <w:t>2</w:t>
      </w:r>
      <w:r w:rsidR="00E464E0" w:rsidRPr="00EF6DEC">
        <w:rPr>
          <w:lang w:val="es-ES_tradnl"/>
        </w:rPr>
        <w:t xml:space="preserve">. </w:t>
      </w:r>
      <w:r w:rsidR="00E92E32" w:rsidRPr="00EF6DEC">
        <w:rPr>
          <w:lang w:val="es-ES_tradnl"/>
        </w:rPr>
        <w:t>Contexto y e</w:t>
      </w:r>
      <w:r w:rsidR="00E464E0" w:rsidRPr="00EF6DEC">
        <w:rPr>
          <w:lang w:val="es-ES_tradnl"/>
        </w:rPr>
        <w:t>stado del arte</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1FE1201F" w14:textId="091C0B0A" w:rsidR="001E2DF9" w:rsidRPr="00EF6DEC" w:rsidRDefault="001E2DF9" w:rsidP="001E2DF9">
      <w:pPr>
        <w:pStyle w:val="Ttulo2"/>
        <w:rPr>
          <w:lang w:bidi="en-US"/>
        </w:rPr>
      </w:pPr>
      <w:bookmarkStart w:id="433" w:name="_Toc159871863"/>
      <w:r w:rsidRPr="00EF6DEC">
        <w:rPr>
          <w:lang w:bidi="en-US"/>
        </w:rPr>
        <w:t xml:space="preserve">2.1 </w:t>
      </w:r>
      <w:r w:rsidR="005827EF" w:rsidRPr="00EF6DEC">
        <w:rPr>
          <w:lang w:bidi="en-US"/>
        </w:rPr>
        <w:t>Introducción</w:t>
      </w:r>
      <w:r w:rsidRPr="00EF6DEC">
        <w:rPr>
          <w:lang w:bidi="en-US"/>
        </w:rPr>
        <w:t xml:space="preserve"> al tema</w:t>
      </w:r>
      <w:bookmarkEnd w:id="433"/>
    </w:p>
    <w:p w14:paraId="6E328A3F" w14:textId="5230369C" w:rsidR="00FA6B5A" w:rsidRPr="00EF6DEC" w:rsidRDefault="00277805" w:rsidP="00341DBB">
      <w:pPr>
        <w:tabs>
          <w:tab w:val="right" w:pos="9498"/>
        </w:tabs>
        <w:spacing w:after="0"/>
        <w:rPr>
          <w:rFonts w:cs="Arial"/>
        </w:rPr>
      </w:pPr>
      <w:r w:rsidRPr="00EF6DEC">
        <w:rPr>
          <w:rFonts w:cs="Arial"/>
        </w:rPr>
        <w:t xml:space="preserve">Es interesante pensar que cuando </w:t>
      </w:r>
      <w:r w:rsidR="005827EF" w:rsidRPr="00EF6DEC">
        <w:rPr>
          <w:rFonts w:cs="Arial"/>
        </w:rPr>
        <w:t>hablamos</w:t>
      </w:r>
      <w:r w:rsidR="00F1667A" w:rsidRPr="00EF6DEC">
        <w:rPr>
          <w:rFonts w:cs="Arial"/>
        </w:rPr>
        <w:t xml:space="preserve"> de tiempo</w:t>
      </w:r>
      <w:r w:rsidRPr="00EF6DEC">
        <w:rPr>
          <w:rFonts w:cs="Arial"/>
        </w:rPr>
        <w:t>,</w:t>
      </w:r>
      <w:r w:rsidR="00F1667A" w:rsidRPr="00EF6DEC">
        <w:rPr>
          <w:rFonts w:cs="Arial"/>
        </w:rPr>
        <w:t xml:space="preserve"> </w:t>
      </w:r>
      <w:r w:rsidR="00C82752" w:rsidRPr="00EF6DEC">
        <w:rPr>
          <w:rFonts w:cs="Arial"/>
        </w:rPr>
        <w:t xml:space="preserve">aunque </w:t>
      </w:r>
      <w:r w:rsidR="005827EF" w:rsidRPr="00EF6DEC">
        <w:rPr>
          <w:rFonts w:cs="Arial"/>
        </w:rPr>
        <w:t>no lo</w:t>
      </w:r>
      <w:r w:rsidR="00C82752" w:rsidRPr="00EF6DEC">
        <w:rPr>
          <w:rFonts w:cs="Arial"/>
        </w:rPr>
        <w:t xml:space="preserve"> sentimos material, tiene estados de pasado, presente</w:t>
      </w:r>
      <w:r w:rsidR="005827EF" w:rsidRPr="00EF6DEC">
        <w:rPr>
          <w:rFonts w:cs="Arial"/>
        </w:rPr>
        <w:t xml:space="preserve"> y </w:t>
      </w:r>
      <w:r w:rsidR="00C82752" w:rsidRPr="00EF6DEC">
        <w:rPr>
          <w:rFonts w:cs="Arial"/>
        </w:rPr>
        <w:t>futur</w:t>
      </w:r>
      <w:r w:rsidR="009F5523" w:rsidRPr="00EF6DEC">
        <w:rPr>
          <w:rFonts w:cs="Arial"/>
        </w:rPr>
        <w:t>o;</w:t>
      </w:r>
      <w:r w:rsidRPr="00EF6DEC">
        <w:rPr>
          <w:rFonts w:cs="Arial"/>
        </w:rPr>
        <w:t xml:space="preserve"> </w:t>
      </w:r>
      <w:r w:rsidR="009F5523" w:rsidRPr="00EF6DEC">
        <w:rPr>
          <w:rFonts w:cs="Arial"/>
        </w:rPr>
        <w:t xml:space="preserve">y </w:t>
      </w:r>
      <w:r w:rsidR="00C82752" w:rsidRPr="00EF6DEC">
        <w:rPr>
          <w:rFonts w:cs="Arial"/>
        </w:rPr>
        <w:t xml:space="preserve">cuando lo </w:t>
      </w:r>
      <w:r w:rsidRPr="00EF6DEC">
        <w:rPr>
          <w:rFonts w:cs="Arial"/>
        </w:rPr>
        <w:t>graficamos con</w:t>
      </w:r>
      <w:r w:rsidR="00C82752" w:rsidRPr="00EF6DEC">
        <w:rPr>
          <w:rFonts w:cs="Arial"/>
        </w:rPr>
        <w:t xml:space="preserve"> </w:t>
      </w:r>
      <w:r w:rsidR="009F5523" w:rsidRPr="00EF6DEC">
        <w:rPr>
          <w:rFonts w:cs="Arial"/>
        </w:rPr>
        <w:t>personajes y</w:t>
      </w:r>
      <w:r w:rsidR="00C82752" w:rsidRPr="00EF6DEC">
        <w:rPr>
          <w:rFonts w:cs="Arial"/>
        </w:rPr>
        <w:t xml:space="preserve"> eventos se nos convierte en </w:t>
      </w:r>
      <w:r w:rsidRPr="00EF6DEC">
        <w:rPr>
          <w:rFonts w:cs="Arial"/>
        </w:rPr>
        <w:t xml:space="preserve">una </w:t>
      </w:r>
      <w:r w:rsidR="005827EF" w:rsidRPr="00EF6DEC">
        <w:rPr>
          <w:rFonts w:cs="Arial"/>
        </w:rPr>
        <w:t>línea</w:t>
      </w:r>
      <w:r w:rsidR="00C82752" w:rsidRPr="00EF6DEC">
        <w:rPr>
          <w:rFonts w:cs="Arial"/>
        </w:rPr>
        <w:t xml:space="preserve"> de tiempo</w:t>
      </w:r>
      <w:r w:rsidRPr="00EF6DEC">
        <w:rPr>
          <w:rFonts w:cs="Arial"/>
        </w:rPr>
        <w:t xml:space="preserve">, </w:t>
      </w:r>
      <w:r w:rsidR="00C82752" w:rsidRPr="00EF6DEC">
        <w:rPr>
          <w:rFonts w:cs="Arial"/>
        </w:rPr>
        <w:t xml:space="preserve">una herramienta visual para presentar cualquier </w:t>
      </w:r>
      <w:r w:rsidR="005827EF" w:rsidRPr="00EF6DEC">
        <w:rPr>
          <w:rFonts w:cs="Arial"/>
        </w:rPr>
        <w:t>información</w:t>
      </w:r>
      <w:r w:rsidR="00C82752" w:rsidRPr="00EF6DEC">
        <w:rPr>
          <w:rFonts w:cs="Arial"/>
        </w:rPr>
        <w:t xml:space="preserve"> que </w:t>
      </w:r>
      <w:r w:rsidRPr="00EF6DEC">
        <w:rPr>
          <w:rFonts w:cs="Arial"/>
        </w:rPr>
        <w:t xml:space="preserve">mezcla datos y eventos formando </w:t>
      </w:r>
      <w:r w:rsidR="009F5523" w:rsidRPr="00EF6DEC">
        <w:rPr>
          <w:rFonts w:cs="Arial"/>
        </w:rPr>
        <w:t>una función</w:t>
      </w:r>
      <w:r w:rsidR="005827EF" w:rsidRPr="00EF6DEC">
        <w:rPr>
          <w:rFonts w:cs="Arial"/>
        </w:rPr>
        <w:t xml:space="preserve"> de sucesión temporal.</w:t>
      </w:r>
    </w:p>
    <w:p w14:paraId="746B85CD" w14:textId="77777777" w:rsidR="00FA6B5A" w:rsidRPr="00EF6DEC" w:rsidRDefault="00FA6B5A" w:rsidP="00341DBB">
      <w:pPr>
        <w:tabs>
          <w:tab w:val="right" w:pos="9498"/>
        </w:tabs>
        <w:spacing w:after="0"/>
        <w:rPr>
          <w:rFonts w:cs="Arial"/>
        </w:rPr>
      </w:pPr>
    </w:p>
    <w:p w14:paraId="172B0841" w14:textId="43AEA818" w:rsidR="00341DBB" w:rsidRDefault="00341DBB" w:rsidP="00341DBB">
      <w:pPr>
        <w:tabs>
          <w:tab w:val="right" w:pos="9498"/>
        </w:tabs>
        <w:spacing w:after="0"/>
        <w:rPr>
          <w:rFonts w:cs="Arial"/>
        </w:rPr>
      </w:pPr>
      <w:r w:rsidRPr="00EF6DEC">
        <w:rPr>
          <w:rFonts w:cs="Arial"/>
        </w:rPr>
        <w:t>La cronología bíblica se refiere al estudio y ordenamiento de los eventos históricos descritos en la biblia en secuencia temporal y busca determinar fechas aproximadas de eventos, así como la duración de periodos y la secuencia en la que ocurrieron.</w:t>
      </w:r>
    </w:p>
    <w:p w14:paraId="7A6FB89F" w14:textId="77777777" w:rsidR="00961AFD" w:rsidRDefault="00961AFD" w:rsidP="00341DBB">
      <w:pPr>
        <w:tabs>
          <w:tab w:val="right" w:pos="9498"/>
        </w:tabs>
        <w:spacing w:after="0"/>
        <w:rPr>
          <w:rFonts w:cs="Arial"/>
        </w:rPr>
      </w:pPr>
    </w:p>
    <w:p w14:paraId="38142844" w14:textId="09E65822" w:rsidR="00961AFD" w:rsidRDefault="00961AFD" w:rsidP="00341DBB">
      <w:pPr>
        <w:tabs>
          <w:tab w:val="right" w:pos="9498"/>
        </w:tabs>
        <w:spacing w:after="0"/>
        <w:rPr>
          <w:rFonts w:cs="Arial"/>
        </w:rPr>
      </w:pPr>
      <w:r>
        <w:rPr>
          <w:rFonts w:cs="Arial"/>
        </w:rPr>
        <w:t xml:space="preserve">El análisis de texto mediante el procesamiento del Lenguaje natural aplicado a el texto </w:t>
      </w:r>
      <w:r w:rsidR="00C45A30">
        <w:rPr>
          <w:rFonts w:cs="Arial"/>
        </w:rPr>
        <w:t>bíblico tiene</w:t>
      </w:r>
      <w:r>
        <w:rPr>
          <w:rFonts w:cs="Arial"/>
        </w:rPr>
        <w:t xml:space="preserve"> varios temas de interés, </w:t>
      </w:r>
      <w:r w:rsidR="00C45A30">
        <w:rPr>
          <w:rFonts w:cs="Arial"/>
        </w:rPr>
        <w:t>así</w:t>
      </w:r>
      <w:r w:rsidR="00BD08B1">
        <w:rPr>
          <w:rFonts w:cs="Arial"/>
        </w:rPr>
        <w:t xml:space="preserve"> como l</w:t>
      </w:r>
      <w:r>
        <w:rPr>
          <w:rFonts w:cs="Arial"/>
        </w:rPr>
        <w:t>a identificación de personajes, eventos y sus relaciones en el tiempo</w:t>
      </w:r>
      <w:r w:rsidR="00BD08B1">
        <w:rPr>
          <w:rFonts w:cs="Arial"/>
        </w:rPr>
        <w:t xml:space="preserve"> usando diferentes técnicas.</w:t>
      </w:r>
    </w:p>
    <w:p w14:paraId="3FD46194" w14:textId="25FB6310" w:rsidR="008D3513" w:rsidRPr="00EF6DEC" w:rsidRDefault="00961AFD" w:rsidP="00341DBB">
      <w:pPr>
        <w:tabs>
          <w:tab w:val="right" w:pos="9498"/>
        </w:tabs>
        <w:spacing w:after="0"/>
        <w:rPr>
          <w:rFonts w:cs="Arial"/>
        </w:rPr>
      </w:pPr>
      <w:r>
        <w:rPr>
          <w:rFonts w:cs="Arial"/>
        </w:rPr>
        <w:t xml:space="preserve"> </w:t>
      </w:r>
    </w:p>
    <w:p w14:paraId="093A09D4" w14:textId="39D06F17" w:rsidR="00201D4F" w:rsidRPr="00EF6DEC" w:rsidRDefault="001E2DF9" w:rsidP="001E2DF9">
      <w:pPr>
        <w:pStyle w:val="Ttulo2"/>
      </w:pPr>
      <w:bookmarkStart w:id="434" w:name="_Toc159871864"/>
      <w:r w:rsidRPr="00EF6DEC">
        <w:t>2.</w:t>
      </w:r>
      <w:r w:rsidR="00EF48F8" w:rsidRPr="00EF6DEC">
        <w:t>2. Desarrollo</w:t>
      </w:r>
      <w:r w:rsidR="00201D4F" w:rsidRPr="00EF6DEC">
        <w:t xml:space="preserve"> (base teórica): antecedentes, estudios actuales, autores de referencia</w:t>
      </w:r>
      <w:bookmarkEnd w:id="434"/>
    </w:p>
    <w:p w14:paraId="11815E23" w14:textId="667B71BA" w:rsidR="00E24AA1" w:rsidRPr="00EF6DEC" w:rsidRDefault="00E24AA1" w:rsidP="00E24AA1">
      <w:r w:rsidRPr="00EF6DEC">
        <w:t xml:space="preserve">El proyecto se enmarca en la </w:t>
      </w:r>
      <w:r w:rsidR="00E1271B" w:rsidRPr="00EF6DEC">
        <w:t>Disci</w:t>
      </w:r>
      <w:r w:rsidRPr="00EF6DEC">
        <w:t xml:space="preserve">plina de la inteligencia artificial </w:t>
      </w:r>
      <w:r w:rsidR="00E1271B" w:rsidRPr="00EF6DEC">
        <w:t>que,</w:t>
      </w:r>
      <w:r w:rsidRPr="00EF6DEC">
        <w:t xml:space="preserve"> según la definición de la real academia </w:t>
      </w:r>
      <w:r w:rsidR="00E1271B" w:rsidRPr="00EF6DEC">
        <w:t xml:space="preserve">española, Inteligencia Artificial: “es una </w:t>
      </w:r>
      <w:r w:rsidRPr="00C45A30">
        <w:t>Disciplina científica que se ocupa de crear programas informáticos que ejecutan operaciones comparables a las que realiza la mente humana, como el aprendizaje o el razonamiento lógico</w:t>
      </w:r>
      <w:r w:rsidR="00E1271B" w:rsidRPr="00C45A30">
        <w:t xml:space="preserve">” </w:t>
      </w:r>
      <w:sdt>
        <w:sdtPr>
          <w:id w:val="-1136563510"/>
          <w:citation/>
        </w:sdtPr>
        <w:sdtContent>
          <w:r w:rsidRPr="00EF6DEC">
            <w:fldChar w:fldCharType="begin"/>
          </w:r>
          <w:r w:rsidRPr="00EF6DEC">
            <w:instrText xml:space="preserve"> CITATION ASA \l 1033 </w:instrText>
          </w:r>
          <w:r w:rsidRPr="00EF6DEC">
            <w:fldChar w:fldCharType="separate"/>
          </w:r>
          <w:r w:rsidR="006A3F8A" w:rsidRPr="006A3F8A">
            <w:rPr>
              <w:noProof/>
            </w:rPr>
            <w:t>(ASALE, n.d.)</w:t>
          </w:r>
          <w:r w:rsidRPr="00EF6DEC">
            <w:fldChar w:fldCharType="end"/>
          </w:r>
        </w:sdtContent>
      </w:sdt>
      <w:r w:rsidR="00E1271B" w:rsidRPr="00EF6DEC">
        <w:t xml:space="preserve"> </w:t>
      </w:r>
    </w:p>
    <w:p w14:paraId="38BE693E" w14:textId="76254242" w:rsidR="00F964F6" w:rsidRPr="00C45A30" w:rsidRDefault="00E1271B" w:rsidP="001D778B">
      <w:r w:rsidRPr="00C45A30">
        <w:t xml:space="preserve">Como un subcampo encontramos el procesamiento de lenguaje natural que trata el procesar y analizar </w:t>
      </w:r>
      <w:r w:rsidR="00F05437" w:rsidRPr="00C45A30">
        <w:t>los datos de lenguaje natural</w:t>
      </w:r>
      <w:r w:rsidR="005A4A29" w:rsidRPr="00C45A30">
        <w:t xml:space="preserve">. Esto incluye enseñarles a </w:t>
      </w:r>
      <w:r w:rsidR="00F964F6" w:rsidRPr="00C45A30">
        <w:t>máquinas</w:t>
      </w:r>
      <w:r w:rsidR="005A4A29" w:rsidRPr="00C45A30">
        <w:t xml:space="preserve"> para interactuar con humanos con un lenguaje que se desarrolla naturalmente a través del uso, cr</w:t>
      </w:r>
      <w:r w:rsidR="00237924" w:rsidRPr="00C45A30">
        <w:t>e</w:t>
      </w:r>
      <w:r w:rsidR="005A4A29" w:rsidRPr="00C45A30">
        <w:t xml:space="preserve">ando algoritmos </w:t>
      </w:r>
      <w:r w:rsidR="00237924" w:rsidRPr="00C45A30">
        <w:t>de Machine Learning que trabajan con grandes datasets desconocidas</w:t>
      </w:r>
      <w:r w:rsidR="00F964F6" w:rsidRPr="00C45A30">
        <w:t>. Hoy en día se pueden usar algoritmos para observar cuyas reglas semánticas y gramaticales son bien conocidas.</w:t>
      </w:r>
      <w:r w:rsidR="00C42378" w:rsidRPr="00C45A30">
        <w:t xml:space="preserve"> No es sorprendente que generar y comprender el lenguaje natural sea la tarea más prometedora y, al mismo tiempo, más desafiante, involucrada en </w:t>
      </w:r>
      <w:r w:rsidR="00E00CC5">
        <w:t>NLP</w:t>
      </w:r>
      <w:r w:rsidR="00C42378" w:rsidRPr="00C45A30">
        <w:t xml:space="preserve">. </w:t>
      </w:r>
      <w:sdt>
        <w:sdtPr>
          <w:id w:val="-1575342328"/>
          <w:citation/>
        </w:sdtPr>
        <w:sdtContent>
          <w:r w:rsidR="00C42378" w:rsidRPr="00C45A30">
            <w:fldChar w:fldCharType="begin"/>
          </w:r>
          <w:r w:rsidR="00C42378" w:rsidRPr="00C45A30">
            <w:instrText xml:space="preserve"> CITATION Yul20 \l 1033 </w:instrText>
          </w:r>
          <w:r w:rsidR="00C42378" w:rsidRPr="00C45A30">
            <w:fldChar w:fldCharType="separate"/>
          </w:r>
          <w:r w:rsidR="006A3F8A" w:rsidRPr="006A3F8A">
            <w:rPr>
              <w:noProof/>
            </w:rPr>
            <w:t>(Vasiliev, 2020)</w:t>
          </w:r>
          <w:r w:rsidR="00C42378" w:rsidRPr="00C45A30">
            <w:fldChar w:fldCharType="end"/>
          </w:r>
        </w:sdtContent>
      </w:sdt>
    </w:p>
    <w:p w14:paraId="7C7015AF" w14:textId="29FFD4B7" w:rsidR="00F05437" w:rsidRPr="00EF6DEC" w:rsidRDefault="00A0401C" w:rsidP="001D778B">
      <w:pPr>
        <w:rPr>
          <w:rFonts w:cs="Arial"/>
          <w:color w:val="333333"/>
          <w:sz w:val="23"/>
          <w:szCs w:val="23"/>
          <w:shd w:val="clear" w:color="auto" w:fill="FFFFFF"/>
        </w:rPr>
      </w:pPr>
      <w:r w:rsidRPr="00EF6DEC">
        <w:t>.</w:t>
      </w:r>
    </w:p>
    <w:p w14:paraId="5B3D1641" w14:textId="77777777" w:rsidR="006B6A40" w:rsidRPr="00EF6DEC" w:rsidRDefault="000928C2" w:rsidP="006B6A40">
      <w:pPr>
        <w:keepNext/>
      </w:pPr>
      <w:r w:rsidRPr="00EF6DEC">
        <w:rPr>
          <w:noProof/>
        </w:rPr>
        <w:lastRenderedPageBreak/>
        <w:drawing>
          <wp:inline distT="0" distB="0" distL="0" distR="0" wp14:anchorId="68D349D0" wp14:editId="5CD4737F">
            <wp:extent cx="5758815" cy="6121400"/>
            <wp:effectExtent l="0" t="0" r="0" b="0"/>
            <wp:docPr id="1165839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6121400"/>
                    </a:xfrm>
                    <a:prstGeom prst="rect">
                      <a:avLst/>
                    </a:prstGeom>
                    <a:noFill/>
                    <a:ln>
                      <a:noFill/>
                    </a:ln>
                  </pic:spPr>
                </pic:pic>
              </a:graphicData>
            </a:graphic>
          </wp:inline>
        </w:drawing>
      </w:r>
    </w:p>
    <w:p w14:paraId="2A01BE1E" w14:textId="43A11210" w:rsidR="00F05437" w:rsidRPr="00EF6DEC" w:rsidRDefault="006B6A40" w:rsidP="006B6A40">
      <w:pPr>
        <w:pStyle w:val="Descripcin"/>
        <w:rPr>
          <w:lang w:val="es-ES_tradnl"/>
        </w:rPr>
      </w:pPr>
      <w:bookmarkStart w:id="435" w:name="_Toc159877449"/>
      <w:r w:rsidRPr="00EF6DEC">
        <w:rPr>
          <w:lang w:val="es-ES_tradnl"/>
        </w:rPr>
        <w:t xml:space="preserve">Figura </w:t>
      </w:r>
      <w:r w:rsidRPr="00EF6DEC">
        <w:rPr>
          <w:lang w:val="es-ES_tradnl"/>
        </w:rPr>
        <w:fldChar w:fldCharType="begin"/>
      </w:r>
      <w:r w:rsidRPr="00EF6DEC">
        <w:rPr>
          <w:lang w:val="es-ES_tradnl"/>
        </w:rPr>
        <w:instrText xml:space="preserve"> SEQ Figura \* ARABIC </w:instrText>
      </w:r>
      <w:r w:rsidRPr="00EF6DEC">
        <w:rPr>
          <w:lang w:val="es-ES_tradnl"/>
        </w:rPr>
        <w:fldChar w:fldCharType="separate"/>
      </w:r>
      <w:r w:rsidR="00AA2DF6">
        <w:rPr>
          <w:noProof/>
          <w:lang w:val="es-ES_tradnl"/>
        </w:rPr>
        <w:t>1</w:t>
      </w:r>
      <w:r w:rsidRPr="00EF6DEC">
        <w:rPr>
          <w:lang w:val="es-ES_tradnl"/>
        </w:rPr>
        <w:fldChar w:fldCharType="end"/>
      </w:r>
      <w:r w:rsidRPr="00EF6DEC">
        <w:rPr>
          <w:lang w:val="es-ES_tradnl"/>
        </w:rPr>
        <w:t xml:space="preserve">  Taxonomía del machine </w:t>
      </w:r>
      <w:r w:rsidR="008D1535" w:rsidRPr="00EF6DEC">
        <w:rPr>
          <w:lang w:val="es-ES_tradnl"/>
        </w:rPr>
        <w:t>Learning</w:t>
      </w:r>
      <w:r w:rsidRPr="00EF6DEC">
        <w:rPr>
          <w:lang w:val="es-ES_tradnl"/>
        </w:rPr>
        <w:t xml:space="preserve"> dentro de la Inteligencia Artificial. Basado en </w:t>
      </w:r>
      <w:proofErr w:type="spellStart"/>
      <w:r w:rsidRPr="00EF6DEC">
        <w:rPr>
          <w:lang w:val="es-ES_tradnl"/>
        </w:rPr>
        <w:t>Panesar</w:t>
      </w:r>
      <w:proofErr w:type="spellEnd"/>
      <w:r w:rsidRPr="00EF6DEC">
        <w:rPr>
          <w:lang w:val="es-ES_tradnl"/>
        </w:rPr>
        <w:t>, 2019</w:t>
      </w:r>
      <w:bookmarkEnd w:id="435"/>
      <w:r w:rsidR="008D1535" w:rsidRPr="00EF6DEC">
        <w:rPr>
          <w:lang w:val="es-ES_tradnl"/>
        </w:rPr>
        <w:t xml:space="preserve"> </w:t>
      </w:r>
    </w:p>
    <w:p w14:paraId="4FD634C5" w14:textId="14209DC4" w:rsidR="00F05437" w:rsidRPr="00EF6DEC" w:rsidRDefault="00F05437" w:rsidP="00F05437">
      <w:pPr>
        <w:pStyle w:val="Descripcin"/>
        <w:rPr>
          <w:lang w:val="es-ES_tradnl"/>
        </w:rPr>
      </w:pPr>
      <w:r w:rsidRPr="00EF6DEC">
        <w:rPr>
          <w:lang w:val="es-ES_tradnl"/>
        </w:rPr>
        <w:t>.</w:t>
      </w:r>
    </w:p>
    <w:p w14:paraId="7E3EAC8E" w14:textId="77777777" w:rsidR="000F4EB1" w:rsidRDefault="000F4EB1" w:rsidP="000F4EB1">
      <w:pPr>
        <w:pStyle w:val="Ttulo2"/>
      </w:pPr>
      <w:bookmarkStart w:id="436" w:name="_Toc159871865"/>
      <w:r>
        <w:t xml:space="preserve">2.2.1 </w:t>
      </w:r>
      <w:r w:rsidR="00773C86" w:rsidRPr="00773C86">
        <w:t>Análisis de Texto</w:t>
      </w:r>
      <w:bookmarkEnd w:id="436"/>
    </w:p>
    <w:p w14:paraId="23DE081B" w14:textId="3FAA3C08" w:rsidR="002E1368" w:rsidRDefault="003F6097" w:rsidP="001D778B">
      <w:pPr>
        <w:rPr>
          <w:lang w:val="es-CO"/>
        </w:rPr>
      </w:pPr>
      <w:r>
        <w:rPr>
          <w:b/>
          <w:bCs/>
          <w:lang w:val="es-CO"/>
        </w:rPr>
        <w:t xml:space="preserve"> </w:t>
      </w:r>
      <w:sdt>
        <w:sdtPr>
          <w:rPr>
            <w:b/>
            <w:bCs/>
            <w:lang w:val="es-CO"/>
          </w:rPr>
          <w:id w:val="-2089598776"/>
          <w:citation/>
        </w:sdtPr>
        <w:sdtContent>
          <w:r>
            <w:rPr>
              <w:b/>
              <w:bCs/>
              <w:lang w:val="es-CO"/>
            </w:rPr>
            <w:fldChar w:fldCharType="begin"/>
          </w:r>
          <w:r w:rsidRPr="003F6097">
            <w:rPr>
              <w:b/>
              <w:bCs/>
              <w:lang w:val="es-CO"/>
            </w:rPr>
            <w:instrText xml:space="preserve"> CITATION Sri18 \l 1033 </w:instrText>
          </w:r>
          <w:r>
            <w:rPr>
              <w:b/>
              <w:bCs/>
              <w:lang w:val="es-CO"/>
            </w:rPr>
            <w:fldChar w:fldCharType="separate"/>
          </w:r>
          <w:r w:rsidR="006A3F8A" w:rsidRPr="006A3F8A">
            <w:rPr>
              <w:noProof/>
              <w:lang w:val="es-CO"/>
            </w:rPr>
            <w:t>(Srinivasa-Desikan, 2018)</w:t>
          </w:r>
          <w:r>
            <w:rPr>
              <w:b/>
              <w:bCs/>
              <w:lang w:val="es-CO"/>
            </w:rPr>
            <w:fldChar w:fldCharType="end"/>
          </w:r>
        </w:sdtContent>
      </w:sdt>
      <w:r w:rsidR="000F4EB1">
        <w:rPr>
          <w:b/>
          <w:bCs/>
          <w:lang w:val="es-CO"/>
        </w:rPr>
        <w:t xml:space="preserve"> </w:t>
      </w:r>
      <w:r w:rsidR="00962266" w:rsidRPr="00962266">
        <w:rPr>
          <w:lang w:val="es-CO"/>
        </w:rPr>
        <w:t>Actualmente</w:t>
      </w:r>
      <w:r w:rsidR="00962266">
        <w:rPr>
          <w:lang w:val="es-CO"/>
        </w:rPr>
        <w:t xml:space="preserve"> el análisis de texto </w:t>
      </w:r>
      <w:r w:rsidR="00773C86">
        <w:rPr>
          <w:lang w:val="es-CO"/>
        </w:rPr>
        <w:t xml:space="preserve">se puede realizar </w:t>
      </w:r>
      <w:r w:rsidR="00962266">
        <w:rPr>
          <w:lang w:val="es-CO"/>
        </w:rPr>
        <w:t>usando Python y otras herramientas abiertas</w:t>
      </w:r>
      <w:r w:rsidR="00C81386">
        <w:rPr>
          <w:lang w:val="es-CO"/>
        </w:rPr>
        <w:t xml:space="preserve"> que trabajan </w:t>
      </w:r>
      <w:r w:rsidR="003D34F8">
        <w:rPr>
          <w:lang w:val="es-CO"/>
        </w:rPr>
        <w:t xml:space="preserve">con algoritmos que están </w:t>
      </w:r>
      <w:r w:rsidR="008466E1">
        <w:rPr>
          <w:lang w:val="es-CO"/>
        </w:rPr>
        <w:t>disponibles como</w:t>
      </w:r>
      <w:r w:rsidR="00C81386">
        <w:rPr>
          <w:lang w:val="es-CO"/>
        </w:rPr>
        <w:t xml:space="preserve"> spaCy y Gensim.</w:t>
      </w:r>
      <w:r w:rsidR="00773C86">
        <w:rPr>
          <w:lang w:val="es-CO"/>
        </w:rPr>
        <w:t xml:space="preserve"> </w:t>
      </w:r>
    </w:p>
    <w:p w14:paraId="7C7972F3" w14:textId="791C3D7B" w:rsidR="00921ED2" w:rsidRDefault="008466E1" w:rsidP="001D778B">
      <w:pPr>
        <w:rPr>
          <w:lang w:val="es-CO"/>
        </w:rPr>
      </w:pPr>
      <w:r w:rsidRPr="008466E1">
        <w:rPr>
          <w:lang w:val="es-CO"/>
        </w:rPr>
        <w:t xml:space="preserve">Si </w:t>
      </w:r>
      <w:r>
        <w:rPr>
          <w:lang w:val="es-CO"/>
        </w:rPr>
        <w:t xml:space="preserve">hay un medio de comunicación </w:t>
      </w:r>
      <w:r w:rsidR="0000474A">
        <w:rPr>
          <w:lang w:val="es-CO"/>
        </w:rPr>
        <w:t xml:space="preserve">que en </w:t>
      </w:r>
      <w:r>
        <w:rPr>
          <w:lang w:val="es-CO"/>
        </w:rPr>
        <w:t>mu</w:t>
      </w:r>
      <w:r w:rsidR="00773C86">
        <w:rPr>
          <w:lang w:val="es-CO"/>
        </w:rPr>
        <w:t>n</w:t>
      </w:r>
      <w:r>
        <w:rPr>
          <w:lang w:val="es-CO"/>
        </w:rPr>
        <w:t xml:space="preserve">do </w:t>
      </w:r>
      <w:r w:rsidR="006C6F4B">
        <w:rPr>
          <w:lang w:val="es-CO"/>
        </w:rPr>
        <w:t>está</w:t>
      </w:r>
      <w:r>
        <w:rPr>
          <w:lang w:val="es-CO"/>
        </w:rPr>
        <w:t xml:space="preserve"> inmerso</w:t>
      </w:r>
      <w:r w:rsidR="006C6F4B">
        <w:rPr>
          <w:lang w:val="es-CO"/>
        </w:rPr>
        <w:t>,</w:t>
      </w:r>
      <w:r>
        <w:rPr>
          <w:lang w:val="es-CO"/>
        </w:rPr>
        <w:t xml:space="preserve"> es el </w:t>
      </w:r>
      <w:r w:rsidRPr="006C6F4B">
        <w:rPr>
          <w:b/>
          <w:bCs/>
          <w:lang w:val="es-CO"/>
        </w:rPr>
        <w:t>texto</w:t>
      </w:r>
      <w:r>
        <w:rPr>
          <w:lang w:val="es-CO"/>
        </w:rPr>
        <w:t xml:space="preserve">. Desde los periódicos, revistas, internet, email, mensaje de texto y la mayoría de </w:t>
      </w:r>
      <w:r w:rsidR="00773C86">
        <w:rPr>
          <w:lang w:val="es-CO"/>
        </w:rPr>
        <w:t>información</w:t>
      </w:r>
      <w:r>
        <w:rPr>
          <w:lang w:val="es-CO"/>
        </w:rPr>
        <w:t xml:space="preserve"> que se recibe. La cantidad de </w:t>
      </w:r>
      <w:r w:rsidR="00773C86">
        <w:rPr>
          <w:lang w:val="es-CO"/>
        </w:rPr>
        <w:t>información</w:t>
      </w:r>
      <w:r>
        <w:rPr>
          <w:lang w:val="es-CO"/>
        </w:rPr>
        <w:t xml:space="preserve"> que se maneja en compañías como Google (</w:t>
      </w:r>
      <w:r w:rsidR="00921ED2">
        <w:rPr>
          <w:lang w:val="es-CO"/>
        </w:rPr>
        <w:t xml:space="preserve">más de un </w:t>
      </w:r>
      <w:r w:rsidR="00921ED2">
        <w:rPr>
          <w:lang w:val="es-CO"/>
        </w:rPr>
        <w:lastRenderedPageBreak/>
        <w:t xml:space="preserve">billón </w:t>
      </w:r>
      <w:r w:rsidR="00383D36">
        <w:rPr>
          <w:lang w:val="es-CO"/>
        </w:rPr>
        <w:t xml:space="preserve">de consultas por año) </w:t>
      </w:r>
      <w:r w:rsidR="00773C86">
        <w:rPr>
          <w:lang w:val="es-CO"/>
        </w:rPr>
        <w:t>Twitter</w:t>
      </w:r>
      <w:r w:rsidR="00383D36">
        <w:rPr>
          <w:lang w:val="es-CO"/>
        </w:rPr>
        <w:t xml:space="preserve"> (1.6 billones de </w:t>
      </w:r>
      <w:r w:rsidR="00773C86">
        <w:rPr>
          <w:lang w:val="es-CO"/>
        </w:rPr>
        <w:t xml:space="preserve">mensajes </w:t>
      </w:r>
      <w:r w:rsidR="00383D36">
        <w:rPr>
          <w:lang w:val="es-CO"/>
        </w:rPr>
        <w:t xml:space="preserve">por </w:t>
      </w:r>
      <w:r w:rsidR="00773C86">
        <w:rPr>
          <w:lang w:val="es-CO"/>
        </w:rPr>
        <w:t>día</w:t>
      </w:r>
      <w:r w:rsidR="00383D36">
        <w:rPr>
          <w:lang w:val="es-CO"/>
        </w:rPr>
        <w:t>), y WhatsApp (30</w:t>
      </w:r>
      <w:r w:rsidR="00921ED2">
        <w:rPr>
          <w:lang w:val="es-CO"/>
        </w:rPr>
        <w:t xml:space="preserve"> mil millones de</w:t>
      </w:r>
      <w:r w:rsidR="00383D36">
        <w:rPr>
          <w:lang w:val="es-CO"/>
        </w:rPr>
        <w:t xml:space="preserve"> mensajes por </w:t>
      </w:r>
      <w:r w:rsidR="00921ED2">
        <w:rPr>
          <w:lang w:val="es-CO"/>
        </w:rPr>
        <w:t>día</w:t>
      </w:r>
      <w:r w:rsidR="00383D36">
        <w:rPr>
          <w:lang w:val="es-CO"/>
        </w:rPr>
        <w:t xml:space="preserve">). </w:t>
      </w:r>
      <w:r w:rsidR="00921ED2">
        <w:rPr>
          <w:lang w:val="es-CO"/>
        </w:rPr>
        <w:t>Los datos textuales tienen un enorme valor comercial y las empresas pueden utilizar estos datos para ayudar a perfilar los clientes y comprender tendencias. Esto puede utilizarse para ofrecer una experiencia más personalizada a los usuarios o como información de mercadeo dirigido. Facebook, por ejemplo, utiliza una gran cantidad de datos textuales, y uno de los algoritmos f</w:t>
      </w:r>
      <w:r w:rsidR="0000474A">
        <w:rPr>
          <w:lang w:val="es-CO"/>
        </w:rPr>
        <w:t>u</w:t>
      </w:r>
      <w:r w:rsidR="00921ED2">
        <w:rPr>
          <w:lang w:val="es-CO"/>
        </w:rPr>
        <w:t>e desarrollado por el equipo de AI de Facebook.</w:t>
      </w:r>
      <w:sdt>
        <w:sdtPr>
          <w:rPr>
            <w:lang w:val="es-CO"/>
          </w:rPr>
          <w:id w:val="1605072087"/>
          <w:citation/>
        </w:sdtPr>
        <w:sdtContent>
          <w:r w:rsidR="0000474A">
            <w:rPr>
              <w:lang w:val="es-CO"/>
            </w:rPr>
            <w:fldChar w:fldCharType="begin"/>
          </w:r>
          <w:r w:rsidR="0000474A" w:rsidRPr="0000474A">
            <w:rPr>
              <w:lang w:val="es-CO"/>
            </w:rPr>
            <w:instrText xml:space="preserve"> CITATION Sri18 \l 1033 </w:instrText>
          </w:r>
          <w:r w:rsidR="0000474A">
            <w:rPr>
              <w:lang w:val="es-CO"/>
            </w:rPr>
            <w:fldChar w:fldCharType="separate"/>
          </w:r>
          <w:r w:rsidR="006A3F8A">
            <w:rPr>
              <w:noProof/>
              <w:lang w:val="es-CO"/>
            </w:rPr>
            <w:t xml:space="preserve"> </w:t>
          </w:r>
          <w:r w:rsidR="006A3F8A" w:rsidRPr="006A3F8A">
            <w:rPr>
              <w:noProof/>
              <w:lang w:val="es-CO"/>
            </w:rPr>
            <w:t>(Srinivasa-Desikan, 2018)</w:t>
          </w:r>
          <w:r w:rsidR="0000474A">
            <w:rPr>
              <w:lang w:val="es-CO"/>
            </w:rPr>
            <w:fldChar w:fldCharType="end"/>
          </w:r>
        </w:sdtContent>
      </w:sdt>
    </w:p>
    <w:p w14:paraId="75985620" w14:textId="77777777" w:rsidR="00921ED2" w:rsidRDefault="00921ED2" w:rsidP="001D778B">
      <w:pPr>
        <w:rPr>
          <w:lang w:val="es-CO"/>
        </w:rPr>
      </w:pPr>
    </w:p>
    <w:p w14:paraId="6F963513" w14:textId="3A290D9E" w:rsidR="00921ED2" w:rsidRPr="00921ED2" w:rsidRDefault="007218CC" w:rsidP="001D778B">
      <w:pPr>
        <w:rPr>
          <w:lang w:val="en-US"/>
        </w:rPr>
      </w:pPr>
      <w:r>
        <w:rPr>
          <w:noProof/>
        </w:rPr>
        <w:drawing>
          <wp:inline distT="0" distB="0" distL="0" distR="0" wp14:anchorId="53FC30CD" wp14:editId="30490711">
            <wp:extent cx="5758815" cy="4014470"/>
            <wp:effectExtent l="0" t="0" r="0" b="5080"/>
            <wp:docPr id="49449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970" name=""/>
                    <pic:cNvPicPr/>
                  </pic:nvPicPr>
                  <pic:blipFill>
                    <a:blip r:embed="rId10"/>
                    <a:stretch>
                      <a:fillRect/>
                    </a:stretch>
                  </pic:blipFill>
                  <pic:spPr>
                    <a:xfrm>
                      <a:off x="0" y="0"/>
                      <a:ext cx="5758815" cy="4014470"/>
                    </a:xfrm>
                    <a:prstGeom prst="rect">
                      <a:avLst/>
                    </a:prstGeom>
                  </pic:spPr>
                </pic:pic>
              </a:graphicData>
            </a:graphic>
          </wp:inline>
        </w:drawing>
      </w:r>
    </w:p>
    <w:p w14:paraId="553F04F8" w14:textId="51CD0A66" w:rsidR="00921ED2" w:rsidRDefault="007218CC" w:rsidP="007218CC">
      <w:pPr>
        <w:pStyle w:val="Descripcin"/>
      </w:pPr>
      <w:bookmarkStart w:id="437" w:name="_Toc159877450"/>
      <w:r>
        <w:t xml:space="preserve">Figura </w:t>
      </w:r>
      <w:r>
        <w:fldChar w:fldCharType="begin"/>
      </w:r>
      <w:r>
        <w:instrText xml:space="preserve"> SEQ Figura \* ARABIC </w:instrText>
      </w:r>
      <w:r>
        <w:fldChar w:fldCharType="separate"/>
      </w:r>
      <w:r w:rsidR="00AA2DF6">
        <w:rPr>
          <w:noProof/>
        </w:rPr>
        <w:t>2</w:t>
      </w:r>
      <w:r>
        <w:fldChar w:fldCharType="end"/>
      </w:r>
      <w:r>
        <w:t xml:space="preserve"> Tasa de crecimiento de los datos entre 2006-2020  </w:t>
      </w:r>
      <w:sdt>
        <w:sdtPr>
          <w:id w:val="1352910447"/>
          <w:citation/>
        </w:sdtPr>
        <w:sdtContent>
          <w:r>
            <w:fldChar w:fldCharType="begin"/>
          </w:r>
          <w:r w:rsidRPr="007218CC">
            <w:rPr>
              <w:lang w:val="es-CO"/>
            </w:rPr>
            <w:instrText xml:space="preserve"> CITATION Pat \l 1033 </w:instrText>
          </w:r>
          <w:r>
            <w:fldChar w:fldCharType="separate"/>
          </w:r>
          <w:r w:rsidR="006A3F8A" w:rsidRPr="006A3F8A">
            <w:rPr>
              <w:noProof/>
              <w:lang w:val="es-CO"/>
            </w:rPr>
            <w:t>(Cheesem, n.d.)</w:t>
          </w:r>
          <w:r>
            <w:fldChar w:fldCharType="end"/>
          </w:r>
        </w:sdtContent>
      </w:sdt>
      <w:bookmarkEnd w:id="437"/>
    </w:p>
    <w:p w14:paraId="14E4D0B9" w14:textId="77777777" w:rsidR="00C73A1B" w:rsidRPr="00C73A1B" w:rsidRDefault="00C73A1B" w:rsidP="00C73A1B"/>
    <w:p w14:paraId="539F64BC" w14:textId="5CC77799" w:rsidR="00C73A1B" w:rsidRPr="00C73A1B" w:rsidRDefault="00C73A1B" w:rsidP="00C73A1B">
      <w:pPr>
        <w:rPr>
          <w:lang w:val="es-ES"/>
        </w:rPr>
      </w:pPr>
      <w:r w:rsidRPr="00C73A1B">
        <w:t xml:space="preserve">El análisis de texto puede entenderse como la técnica de extraer información útil del </w:t>
      </w:r>
      <w:r w:rsidR="00C45A30">
        <w:t xml:space="preserve">mismo </w:t>
      </w:r>
      <w:r w:rsidRPr="00C73A1B">
        <w:t>texto</w:t>
      </w:r>
      <w:r>
        <w:t>, l</w:t>
      </w:r>
      <w:r w:rsidR="00C45A30">
        <w:t>o</w:t>
      </w:r>
      <w:r>
        <w:t xml:space="preserve"> cual se </w:t>
      </w:r>
      <w:r w:rsidRPr="00C73A1B">
        <w:t>puede hacer</w:t>
      </w:r>
      <w:r w:rsidR="00C45A30">
        <w:t>se</w:t>
      </w:r>
      <w:r w:rsidRPr="00C73A1B">
        <w:t xml:space="preserve"> mediante varias técnicas</w:t>
      </w:r>
      <w:r>
        <w:t xml:space="preserve"> ya sea </w:t>
      </w:r>
      <w:r w:rsidRPr="00C73A1B">
        <w:t>utiliza</w:t>
      </w:r>
      <w:r>
        <w:t xml:space="preserve">ndo </w:t>
      </w:r>
      <w:r w:rsidRPr="00C73A1B">
        <w:t xml:space="preserve">el procesamiento del lenguaje </w:t>
      </w:r>
      <w:r w:rsidR="0000474A" w:rsidRPr="00C73A1B">
        <w:t>natural</w:t>
      </w:r>
      <w:r w:rsidR="0000474A">
        <w:t xml:space="preserve"> </w:t>
      </w:r>
      <w:r w:rsidR="0000474A" w:rsidRPr="00C73A1B">
        <w:t>(</w:t>
      </w:r>
      <w:r w:rsidR="00551A52">
        <w:t>NLP</w:t>
      </w:r>
      <w:r w:rsidRPr="00C73A1B">
        <w:t>), Lingüística Computacional (CL) y herramientas numéricas para obtener esta información.  Est</w:t>
      </w:r>
      <w:r>
        <w:t xml:space="preserve">as </w:t>
      </w:r>
      <w:r w:rsidRPr="00C73A1B">
        <w:t xml:space="preserve">herramientas numéricas son algoritmos de aprendizaje automático o algoritmos de recuperación de información.  </w:t>
      </w:r>
    </w:p>
    <w:p w14:paraId="1DEE9599" w14:textId="29985EE7" w:rsidR="00C73A1B" w:rsidRPr="00C73A1B" w:rsidRDefault="00C73A1B" w:rsidP="00C73A1B">
      <w:pPr>
        <w:rPr>
          <w:lang w:val="es-ES"/>
        </w:rPr>
      </w:pPr>
      <w:r w:rsidRPr="00C73A1B">
        <w:rPr>
          <w:lang w:val="es-ES"/>
        </w:rPr>
        <w:lastRenderedPageBreak/>
        <w:t>El procesamiento del lenguaje natural (</w:t>
      </w:r>
      <w:r w:rsidR="00551A52">
        <w:rPr>
          <w:lang w:val="es-ES"/>
        </w:rPr>
        <w:t>NLP</w:t>
      </w:r>
      <w:r w:rsidRPr="00C73A1B">
        <w:rPr>
          <w:lang w:val="es-ES"/>
        </w:rPr>
        <w:t>) se refiere al uso de una computadora para procesar el lenguaje natural.  Por ejemplo, eliminar todas las apariciones de la palabra de un cuerpo de texto es un ejemplo de ello, aunque sea un ejemplo básico.</w:t>
      </w:r>
    </w:p>
    <w:p w14:paraId="1176BCE6" w14:textId="44239E64" w:rsidR="00C73A1B" w:rsidRPr="00C73A1B" w:rsidRDefault="00C73A1B" w:rsidP="00C73A1B">
      <w:pPr>
        <w:rPr>
          <w:lang w:val="es-ES"/>
        </w:rPr>
      </w:pPr>
      <w:r w:rsidRPr="00C73A1B">
        <w:rPr>
          <w:lang w:val="es-ES"/>
        </w:rPr>
        <w:t xml:space="preserve">La lingüística computacional (CL), como su nombre indica, es el estudio de la lingüística desde una perspectiva computacional.  Esto significa utilizar computadoras y algoritmos para realizar tareas lingüísticas, como marcar el texto como </w:t>
      </w:r>
      <w:r w:rsidR="00E57196">
        <w:rPr>
          <w:lang w:val="es-ES"/>
        </w:rPr>
        <w:t>parte de la oración</w:t>
      </w:r>
      <w:r w:rsidRPr="00C73A1B">
        <w:rPr>
          <w:lang w:val="es-ES"/>
        </w:rPr>
        <w:t xml:space="preserve"> (como sustantivo o verbo), en lugar de realizar esta tarea manualmente.</w:t>
      </w:r>
    </w:p>
    <w:p w14:paraId="1F953433" w14:textId="65969713" w:rsidR="00C73A1B" w:rsidRPr="00C73A1B" w:rsidRDefault="00C73A1B" w:rsidP="00C73A1B">
      <w:pPr>
        <w:rPr>
          <w:lang w:val="es-ES"/>
        </w:rPr>
      </w:pPr>
      <w:r w:rsidRPr="00C73A1B">
        <w:rPr>
          <w:lang w:val="es-ES"/>
        </w:rPr>
        <w:t>Machine Learning (ML) es el campo de estudio en el que utilizamos algoritmos estadísticos para enseñar a las máquinas a realizar una tarea particular.  Este aprendizaje ocurre con datos y nuestra tarea a menudo es predecir un nuevo valor basado en datos observados previamente.</w:t>
      </w:r>
    </w:p>
    <w:p w14:paraId="38012086" w14:textId="4842CFA9" w:rsidR="00C913FF" w:rsidRDefault="00E72C3D" w:rsidP="00585C53">
      <w:pPr>
        <w:rPr>
          <w:lang w:val="es-ES"/>
        </w:rPr>
      </w:pPr>
      <w:r w:rsidRPr="00E72C3D">
        <w:rPr>
          <w:lang w:val="es-ES"/>
        </w:rPr>
        <w:t>La recuperación de información (IR</w:t>
      </w:r>
      <w:r w:rsidR="00C913FF">
        <w:rPr>
          <w:lang w:val="es-ES"/>
        </w:rPr>
        <w:t xml:space="preserve"> por sus siglas en inglés, </w:t>
      </w:r>
      <w:proofErr w:type="spellStart"/>
      <w:r w:rsidR="00C913FF">
        <w:rPr>
          <w:lang w:val="es-ES"/>
        </w:rPr>
        <w:t>Information</w:t>
      </w:r>
      <w:proofErr w:type="spellEnd"/>
      <w:r w:rsidR="00C913FF">
        <w:rPr>
          <w:lang w:val="es-ES"/>
        </w:rPr>
        <w:t xml:space="preserve"> </w:t>
      </w:r>
      <w:proofErr w:type="spellStart"/>
      <w:r w:rsidR="008649E6">
        <w:rPr>
          <w:lang w:val="es-ES"/>
        </w:rPr>
        <w:t>Retrieval</w:t>
      </w:r>
      <w:proofErr w:type="spellEnd"/>
      <w:r w:rsidR="008649E6">
        <w:rPr>
          <w:lang w:val="es-ES"/>
        </w:rPr>
        <w:t>)</w:t>
      </w:r>
      <w:r w:rsidRPr="00E72C3D">
        <w:rPr>
          <w:lang w:val="es-ES"/>
        </w:rPr>
        <w:t xml:space="preserve"> es la tarea de buscar o recuperar información en función de una consulta del usuario.  Los algoritmos que ayudan a realizar esta tarea se denominan algoritmos de recuperación de información</w:t>
      </w:r>
      <w:r w:rsidR="00C913FF">
        <w:rPr>
          <w:lang w:val="es-ES"/>
        </w:rPr>
        <w:t xml:space="preserve"> </w:t>
      </w:r>
      <w:r w:rsidR="00551A52">
        <w:rPr>
          <w:lang w:val="es-ES"/>
        </w:rPr>
        <w:t>e</w:t>
      </w:r>
      <w:r w:rsidR="00C913FF">
        <w:rPr>
          <w:lang w:val="es-ES"/>
        </w:rPr>
        <w:t xml:space="preserve"> incluyen temas como indexación, modelos de recuperación, relevancia y evaluación que mejoran la calidad de los resultados de las búsquedas y la interacción entre Usuario-Sistema que mejora la precisión de las búsquedas.</w:t>
      </w:r>
      <w:r w:rsidR="00585C53">
        <w:rPr>
          <w:lang w:val="es-ES"/>
        </w:rPr>
        <w:t xml:space="preserve"> Es importante destacar en este punto que la precisión se refiere a la proporción de los documentos que son relevantes. Este punto es muy común en motores de búsqueda, bibliotecas digitales donde la recuperación de documentos y búsqueda </w:t>
      </w:r>
      <w:r w:rsidR="00551A52">
        <w:rPr>
          <w:lang w:val="es-ES"/>
        </w:rPr>
        <w:t>de información</w:t>
      </w:r>
      <w:r w:rsidR="00585C53">
        <w:rPr>
          <w:lang w:val="es-ES"/>
        </w:rPr>
        <w:t xml:space="preserve"> textual son fundamentales.</w:t>
      </w:r>
    </w:p>
    <w:p w14:paraId="2523410B" w14:textId="2451EDDD" w:rsidR="00E72C3D" w:rsidRPr="00E72C3D" w:rsidRDefault="00E72C3D" w:rsidP="00E72C3D">
      <w:pPr>
        <w:rPr>
          <w:lang w:val="es-ES"/>
        </w:rPr>
      </w:pPr>
      <w:r w:rsidRPr="00E72C3D">
        <w:rPr>
          <w:lang w:val="es-ES"/>
        </w:rPr>
        <w:t xml:space="preserve"> El análisis de texto en sí existe desde hace mucho tiempo: una de las primeras definiciones de Business </w:t>
      </w:r>
      <w:proofErr w:type="spellStart"/>
      <w:r w:rsidRPr="00E72C3D">
        <w:rPr>
          <w:lang w:val="es-ES"/>
        </w:rPr>
        <w:t>Intelligence</w:t>
      </w:r>
      <w:proofErr w:type="spellEnd"/>
      <w:r w:rsidRPr="00E72C3D">
        <w:rPr>
          <w:lang w:val="es-ES"/>
        </w:rPr>
        <w:t xml:space="preserve"> (BI), en un artículo del IBM </w:t>
      </w:r>
      <w:proofErr w:type="spellStart"/>
      <w:r w:rsidRPr="00E72C3D">
        <w:rPr>
          <w:lang w:val="es-ES"/>
        </w:rPr>
        <w:t>Journal</w:t>
      </w:r>
      <w:proofErr w:type="spellEnd"/>
      <w:r w:rsidRPr="00E72C3D">
        <w:rPr>
          <w:lang w:val="es-ES"/>
        </w:rPr>
        <w:t xml:space="preserve"> de octubre de 1958 escrito por H. P. </w:t>
      </w:r>
      <w:proofErr w:type="spellStart"/>
      <w:r w:rsidRPr="00E72C3D">
        <w:rPr>
          <w:lang w:val="es-ES"/>
        </w:rPr>
        <w:t>Luhn</w:t>
      </w:r>
      <w:proofErr w:type="spellEnd"/>
      <w:r w:rsidRPr="00E72C3D">
        <w:rPr>
          <w:lang w:val="es-ES"/>
        </w:rPr>
        <w:t xml:space="preserve">, A Business </w:t>
      </w:r>
      <w:proofErr w:type="spellStart"/>
      <w:r w:rsidRPr="00E72C3D">
        <w:rPr>
          <w:lang w:val="es-ES"/>
        </w:rPr>
        <w:t>Intelligence</w:t>
      </w:r>
      <w:proofErr w:type="spellEnd"/>
      <w:r w:rsidRPr="00E72C3D">
        <w:rPr>
          <w:lang w:val="es-ES"/>
        </w:rPr>
        <w:t xml:space="preserve"> </w:t>
      </w:r>
      <w:proofErr w:type="spellStart"/>
      <w:r w:rsidRPr="00E72C3D">
        <w:rPr>
          <w:lang w:val="es-ES"/>
        </w:rPr>
        <w:t>System</w:t>
      </w:r>
      <w:proofErr w:type="spellEnd"/>
      <w:sdt>
        <w:sdtPr>
          <w:rPr>
            <w:lang w:val="es-ES"/>
          </w:rPr>
          <w:id w:val="1007249255"/>
          <w:citation/>
        </w:sdtPr>
        <w:sdtContent>
          <w:r w:rsidR="0053676D">
            <w:rPr>
              <w:lang w:val="es-ES"/>
            </w:rPr>
            <w:fldChar w:fldCharType="begin"/>
          </w:r>
          <w:r w:rsidR="0053676D" w:rsidRPr="0053676D">
            <w:rPr>
              <w:lang w:val="es-CO"/>
            </w:rPr>
            <w:instrText xml:space="preserve"> CITATION Luh58 \l 1033 </w:instrText>
          </w:r>
          <w:r w:rsidR="0053676D">
            <w:rPr>
              <w:lang w:val="es-ES"/>
            </w:rPr>
            <w:fldChar w:fldCharType="separate"/>
          </w:r>
          <w:r w:rsidR="006A3F8A">
            <w:rPr>
              <w:noProof/>
              <w:lang w:val="es-CO"/>
            </w:rPr>
            <w:t xml:space="preserve"> </w:t>
          </w:r>
          <w:r w:rsidR="006A3F8A" w:rsidRPr="006A3F8A">
            <w:rPr>
              <w:noProof/>
              <w:lang w:val="es-CO"/>
            </w:rPr>
            <w:t>(L-uhn, 1958)</w:t>
          </w:r>
          <w:r w:rsidR="0053676D">
            <w:rPr>
              <w:lang w:val="es-ES"/>
            </w:rPr>
            <w:fldChar w:fldCharType="end"/>
          </w:r>
        </w:sdtContent>
      </w:sdt>
      <w:r w:rsidR="00016A54">
        <w:rPr>
          <w:lang w:val="es-ES"/>
        </w:rPr>
        <w:t xml:space="preserve"> </w:t>
      </w:r>
      <w:r w:rsidRPr="00E72C3D">
        <w:rPr>
          <w:lang w:val="es-ES"/>
        </w:rPr>
        <w:t xml:space="preserve">, describe un sistema que hará </w:t>
      </w:r>
      <w:r w:rsidR="0053676D" w:rsidRPr="00E72C3D">
        <w:rPr>
          <w:lang w:val="es-ES"/>
        </w:rPr>
        <w:t>el siguiente</w:t>
      </w:r>
      <w:r w:rsidRPr="00E72C3D">
        <w:rPr>
          <w:lang w:val="es-ES"/>
        </w:rPr>
        <w:t>:</w:t>
      </w:r>
    </w:p>
    <w:p w14:paraId="44357814" w14:textId="18BD250A" w:rsidR="00E72C3D" w:rsidRPr="00E72C3D" w:rsidRDefault="00E72C3D" w:rsidP="00E72C3D">
      <w:pPr>
        <w:rPr>
          <w:lang w:val="es-ES"/>
        </w:rPr>
      </w:pPr>
      <w:r w:rsidRPr="00E72C3D">
        <w:rPr>
          <w:lang w:val="es-ES"/>
        </w:rPr>
        <w:t xml:space="preserve"> "...utilizar máquinas de procesamiento de datos para la abstracción y codificación automática de documentos y para crear perfiles de interés para cada uno de los 'puntos de acción' de una organización. Tanto los documentos entrantes como los generados internamente se abstraen automáticamente, caracterizándose por una </w:t>
      </w:r>
      <w:r w:rsidR="0053676D" w:rsidRPr="00E72C3D">
        <w:rPr>
          <w:lang w:val="es-ES"/>
        </w:rPr>
        <w:t>palabra patrón</w:t>
      </w:r>
      <w:r w:rsidRPr="00E72C3D">
        <w:rPr>
          <w:lang w:val="es-ES"/>
        </w:rPr>
        <w:t xml:space="preserve"> y se envía automáticamente a los puntos de acción apropiados".</w:t>
      </w:r>
    </w:p>
    <w:p w14:paraId="3EE0A803" w14:textId="1B91613A" w:rsidR="00E72C3D" w:rsidRPr="00E72C3D" w:rsidRDefault="00E72C3D" w:rsidP="00E72C3D">
      <w:pPr>
        <w:rPr>
          <w:lang w:val="es-ES"/>
        </w:rPr>
      </w:pPr>
      <w:r w:rsidRPr="00E72C3D">
        <w:rPr>
          <w:lang w:val="es-ES"/>
        </w:rPr>
        <w:t xml:space="preserve">Es interesante </w:t>
      </w:r>
      <w:r w:rsidR="00D01849">
        <w:rPr>
          <w:lang w:val="es-ES"/>
        </w:rPr>
        <w:t xml:space="preserve">hablar acerca </w:t>
      </w:r>
      <w:r w:rsidRPr="00E72C3D">
        <w:rPr>
          <w:lang w:val="es-ES"/>
        </w:rPr>
        <w:t xml:space="preserve">de documentos, en lugar de números; pensar que las primeras ideas de la inteligencia empresarial fueron comprender texto y documentos es testimonio del análisis de texto a lo largo de los siglos.  Pero incluso fuera del ámbito del análisis de texto para empresas, el uso de computadoras para comprender mejor el texto y el lenguaje ha existido desde el comienzo de las ideas de inteligencia artificial.  La revisión de 1999 sobre el </w:t>
      </w:r>
      <w:r w:rsidRPr="00E72C3D">
        <w:rPr>
          <w:lang w:val="es-ES"/>
        </w:rPr>
        <w:lastRenderedPageBreak/>
        <w:t xml:space="preserve">análisis de textos realizada por John Hutchins, </w:t>
      </w:r>
      <w:proofErr w:type="spellStart"/>
      <w:r w:rsidRPr="00E72C3D">
        <w:rPr>
          <w:lang w:val="es-ES"/>
        </w:rPr>
        <w:t>Retrospect</w:t>
      </w:r>
      <w:proofErr w:type="spellEnd"/>
      <w:r w:rsidRPr="00E72C3D">
        <w:rPr>
          <w:lang w:val="es-ES"/>
        </w:rPr>
        <w:t xml:space="preserve"> and </w:t>
      </w:r>
      <w:proofErr w:type="spellStart"/>
      <w:r w:rsidRPr="00E72C3D">
        <w:rPr>
          <w:lang w:val="es-ES"/>
        </w:rPr>
        <w:t>prospect</w:t>
      </w:r>
      <w:proofErr w:type="spellEnd"/>
      <w:r w:rsidRPr="00E72C3D">
        <w:rPr>
          <w:lang w:val="es-ES"/>
        </w:rPr>
        <w:t xml:space="preserve"> in </w:t>
      </w:r>
      <w:proofErr w:type="spellStart"/>
      <w:r w:rsidRPr="00E72C3D">
        <w:rPr>
          <w:lang w:val="es-ES"/>
        </w:rPr>
        <w:t>computer-based</w:t>
      </w:r>
      <w:proofErr w:type="spellEnd"/>
      <w:r w:rsidRPr="00E72C3D">
        <w:rPr>
          <w:lang w:val="es-ES"/>
        </w:rPr>
        <w:t xml:space="preserve"> </w:t>
      </w:r>
      <w:proofErr w:type="spellStart"/>
      <w:r w:rsidRPr="00E72C3D">
        <w:rPr>
          <w:lang w:val="es-ES"/>
        </w:rPr>
        <w:t>Translation</w:t>
      </w:r>
      <w:proofErr w:type="spellEnd"/>
      <w:r w:rsidRPr="00E72C3D">
        <w:rPr>
          <w:lang w:val="es-ES"/>
        </w:rPr>
        <w:t xml:space="preserve"> </w:t>
      </w:r>
      <w:sdt>
        <w:sdtPr>
          <w:rPr>
            <w:lang w:val="es-ES"/>
          </w:rPr>
          <w:id w:val="-1564562238"/>
          <w:citation/>
        </w:sdtPr>
        <w:sdtContent>
          <w:r w:rsidR="00D01849">
            <w:rPr>
              <w:lang w:val="es-ES"/>
            </w:rPr>
            <w:fldChar w:fldCharType="begin"/>
          </w:r>
          <w:r w:rsidR="00D01849" w:rsidRPr="00D01849">
            <w:rPr>
              <w:lang w:val="es-CO"/>
            </w:rPr>
            <w:instrText xml:space="preserve"> CITATION Joh99 \l 1033 </w:instrText>
          </w:r>
          <w:r w:rsidR="00D01849">
            <w:rPr>
              <w:lang w:val="es-ES"/>
            </w:rPr>
            <w:fldChar w:fldCharType="separate"/>
          </w:r>
          <w:r w:rsidR="006A3F8A" w:rsidRPr="006A3F8A">
            <w:rPr>
              <w:noProof/>
              <w:lang w:val="es-CO"/>
            </w:rPr>
            <w:t>(Hutchins, 1999)</w:t>
          </w:r>
          <w:r w:rsidR="00D01849">
            <w:rPr>
              <w:lang w:val="es-ES"/>
            </w:rPr>
            <w:fldChar w:fldCharType="end"/>
          </w:r>
        </w:sdtContent>
      </w:sdt>
      <w:r w:rsidR="00D01849">
        <w:rPr>
          <w:lang w:val="es-ES"/>
        </w:rPr>
        <w:t xml:space="preserve"> </w:t>
      </w:r>
      <w:r w:rsidRPr="00E72C3D">
        <w:rPr>
          <w:lang w:val="es-ES"/>
        </w:rPr>
        <w:t>habla de los esfuerzos por realizar traducción automática ya en la década de 1950 por parte del ejército de los Estados Unidos, con el fin de traducir revistas científicas rusas al inglés.</w:t>
      </w:r>
    </w:p>
    <w:p w14:paraId="5B41EC9E" w14:textId="6F6175E0" w:rsidR="00E72C3D" w:rsidRDefault="00E72C3D" w:rsidP="00E72C3D">
      <w:pPr>
        <w:rPr>
          <w:lang w:val="es-ES"/>
        </w:rPr>
      </w:pPr>
      <w:r w:rsidRPr="00E72C3D">
        <w:rPr>
          <w:lang w:val="es-ES"/>
        </w:rPr>
        <w:t xml:space="preserve">Los esfuerzos para crear una máquina inteligente también comenzaron con texto: el programa ELIZA desarrollado en 1966 en el MIT por Joseph </w:t>
      </w:r>
      <w:proofErr w:type="spellStart"/>
      <w:r w:rsidRPr="00E72C3D">
        <w:rPr>
          <w:lang w:val="es-ES"/>
        </w:rPr>
        <w:t>Weizenbaum</w:t>
      </w:r>
      <w:proofErr w:type="spellEnd"/>
      <w:r w:rsidRPr="00E72C3D">
        <w:rPr>
          <w:lang w:val="es-ES"/>
        </w:rPr>
        <w:t xml:space="preserve"> es un ejemplo.  Aunque el programa no tenía una comprensión real del lenguaje, mediante la coincidencia de patrones básicos podía intentar mantener una conversación.  Estos son sólo algunos de los primeros intentos de analizar texto</w:t>
      </w:r>
      <w:r w:rsidR="00E81EDA">
        <w:rPr>
          <w:lang w:val="es-ES"/>
        </w:rPr>
        <w:t>.</w:t>
      </w:r>
    </w:p>
    <w:p w14:paraId="01143499" w14:textId="40C2F5D3" w:rsidR="00BA0F0A" w:rsidRDefault="002A3C45" w:rsidP="00E72C3D">
      <w:pPr>
        <w:rPr>
          <w:lang w:val="es-ES"/>
        </w:rPr>
      </w:pPr>
      <w:r w:rsidRPr="002A3C45">
        <w:rPr>
          <w:lang w:val="es-ES"/>
        </w:rPr>
        <w:t xml:space="preserve">La traducción automática en sí ha recorrido un largo camino y ahora </w:t>
      </w:r>
      <w:r w:rsidR="00A84A12">
        <w:rPr>
          <w:lang w:val="es-ES"/>
        </w:rPr>
        <w:t>se puede</w:t>
      </w:r>
      <w:r w:rsidRPr="002A3C45">
        <w:rPr>
          <w:lang w:val="es-ES"/>
        </w:rPr>
        <w:t xml:space="preserve"> usar teléfonos inteligentes para traducir de manera efectiva entre idiomas, y con técnicas de vanguardia como </w:t>
      </w:r>
      <w:proofErr w:type="spellStart"/>
      <w:r w:rsidRPr="002A3C45">
        <w:rPr>
          <w:lang w:val="es-ES"/>
        </w:rPr>
        <w:t>Goog</w:t>
      </w:r>
      <w:r>
        <w:rPr>
          <w:lang w:val="es-ES"/>
        </w:rPr>
        <w:t>le’s</w:t>
      </w:r>
      <w:proofErr w:type="spellEnd"/>
      <w:r w:rsidRPr="002A3C45">
        <w:rPr>
          <w:lang w:val="es-ES"/>
        </w:rPr>
        <w:t xml:space="preserve"> Neural Machine </w:t>
      </w:r>
      <w:proofErr w:type="spellStart"/>
      <w:r w:rsidRPr="002A3C45">
        <w:rPr>
          <w:lang w:val="es-ES"/>
        </w:rPr>
        <w:t>Translation</w:t>
      </w:r>
      <w:proofErr w:type="spellEnd"/>
      <w:r w:rsidRPr="002A3C45">
        <w:rPr>
          <w:lang w:val="es-ES"/>
        </w:rPr>
        <w:t>, la brecha entre la academia y la industria se está reduciendo</w:t>
      </w:r>
      <w:r>
        <w:rPr>
          <w:lang w:val="es-ES"/>
        </w:rPr>
        <w:t xml:space="preserve"> </w:t>
      </w:r>
      <w:r w:rsidR="000B462A" w:rsidRPr="002A3C45">
        <w:rPr>
          <w:lang w:val="es-ES"/>
        </w:rPr>
        <w:t>permitiendo</w:t>
      </w:r>
      <w:r w:rsidRPr="002A3C45">
        <w:rPr>
          <w:lang w:val="es-ES"/>
        </w:rPr>
        <w:t xml:space="preserve"> experimentar de primera mano la magia del procesamiento del lenguaje natural.</w:t>
      </w:r>
    </w:p>
    <w:p w14:paraId="6DCE412D" w14:textId="72DBAE97" w:rsidR="00BA0F0A" w:rsidRDefault="00BA0F0A" w:rsidP="00E72C3D">
      <w:pPr>
        <w:rPr>
          <w:lang w:val="es-ES"/>
        </w:rPr>
      </w:pPr>
      <w:r>
        <w:rPr>
          <w:noProof/>
        </w:rPr>
        <w:drawing>
          <wp:inline distT="0" distB="0" distL="0" distR="0" wp14:anchorId="5D0F7C65" wp14:editId="40F0496D">
            <wp:extent cx="4920343" cy="4543815"/>
            <wp:effectExtent l="0" t="0" r="0" b="9525"/>
            <wp:docPr id="226681426" name="Imagen 1" descr=" Figure 2. The very first neural machine transl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Figure 2. The very first neural machine translation syst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9455" cy="4552230"/>
                    </a:xfrm>
                    <a:prstGeom prst="rect">
                      <a:avLst/>
                    </a:prstGeom>
                    <a:noFill/>
                    <a:ln>
                      <a:noFill/>
                    </a:ln>
                  </pic:spPr>
                </pic:pic>
              </a:graphicData>
            </a:graphic>
          </wp:inline>
        </w:drawing>
      </w:r>
    </w:p>
    <w:p w14:paraId="4969FBC3" w14:textId="5AE29177" w:rsidR="00CC1C87" w:rsidRDefault="00CC1C87" w:rsidP="00CC1C87">
      <w:pPr>
        <w:pStyle w:val="Descripcin"/>
      </w:pPr>
      <w:bookmarkStart w:id="438" w:name="_Toc159877451"/>
      <w:r>
        <w:t xml:space="preserve">Figura </w:t>
      </w:r>
      <w:r>
        <w:fldChar w:fldCharType="begin"/>
      </w:r>
      <w:r>
        <w:instrText xml:space="preserve"> SEQ Figura \* ARABIC </w:instrText>
      </w:r>
      <w:r>
        <w:fldChar w:fldCharType="separate"/>
      </w:r>
      <w:r w:rsidR="00AA2DF6">
        <w:rPr>
          <w:noProof/>
        </w:rPr>
        <w:t>3</w:t>
      </w:r>
      <w:r>
        <w:fldChar w:fldCharType="end"/>
      </w:r>
      <w:r>
        <w:t xml:space="preserve"> </w:t>
      </w:r>
      <w:r w:rsidRPr="001D5BE5">
        <w:t>Un ejemplo de un modelo de traducción neuronal, trabajando del francés al inglés.</w:t>
      </w:r>
      <w:r>
        <w:t xml:space="preserve"> </w:t>
      </w:r>
      <w:sdt>
        <w:sdtPr>
          <w:id w:val="-1765760772"/>
          <w:citation/>
        </w:sdtPr>
        <w:sdtContent>
          <w:r>
            <w:fldChar w:fldCharType="begin"/>
          </w:r>
          <w:r w:rsidRPr="008A3F4B">
            <w:rPr>
              <w:lang w:val="es-CO"/>
            </w:rPr>
            <w:instrText xml:space="preserve"> CITATION NVI15 \l 1033 </w:instrText>
          </w:r>
          <w:r>
            <w:fldChar w:fldCharType="separate"/>
          </w:r>
          <w:r w:rsidR="006A3F8A" w:rsidRPr="006A3F8A">
            <w:rPr>
              <w:noProof/>
              <w:lang w:val="es-CO"/>
            </w:rPr>
            <w:t>(Introduction to Neural Machine Translation with GPUs (Part 2), 2015)</w:t>
          </w:r>
          <w:r>
            <w:fldChar w:fldCharType="end"/>
          </w:r>
        </w:sdtContent>
      </w:sdt>
      <w:bookmarkEnd w:id="438"/>
    </w:p>
    <w:p w14:paraId="5D6CBCB3" w14:textId="4A5A2544" w:rsidR="00C73A1B" w:rsidRPr="00C73A1B" w:rsidRDefault="002A3C45" w:rsidP="00C73A1B">
      <w:pPr>
        <w:rPr>
          <w:lang w:val="es-ES"/>
        </w:rPr>
      </w:pPr>
      <w:r w:rsidRPr="002A3C45">
        <w:rPr>
          <w:lang w:val="es-ES"/>
        </w:rPr>
        <w:lastRenderedPageBreak/>
        <w:t xml:space="preserve">Los avances en este tema han ayudado a mejorar la forma en que </w:t>
      </w:r>
      <w:r w:rsidR="00F160B1">
        <w:rPr>
          <w:lang w:val="es-ES"/>
        </w:rPr>
        <w:t>se aborda</w:t>
      </w:r>
      <w:r w:rsidRPr="002A3C45">
        <w:rPr>
          <w:lang w:val="es-ES"/>
        </w:rPr>
        <w:t xml:space="preserve"> el habla y los subtítulos en videos, los asistentes personales como Siri de Apple o Alexa de Amazon se benefician enormemente de un procesamiento de texto superior.  Comprender la estructura de las conversaciones y extraer información fueron problemas clave en los inicios de la </w:t>
      </w:r>
      <w:r w:rsidR="00462805">
        <w:rPr>
          <w:lang w:val="es-ES"/>
        </w:rPr>
        <w:t>NLP</w:t>
      </w:r>
      <w:r w:rsidRPr="002A3C45">
        <w:rPr>
          <w:lang w:val="es-ES"/>
        </w:rPr>
        <w:t>, y los frutos de la investigación están siendo muy evidentes en el siglo XXI.</w:t>
      </w:r>
    </w:p>
    <w:p w14:paraId="3806F309" w14:textId="66235F77" w:rsidR="007218CC" w:rsidRDefault="00F160B1" w:rsidP="007218CC">
      <w:pPr>
        <w:rPr>
          <w:lang w:val="es-ES"/>
        </w:rPr>
      </w:pPr>
      <w:r>
        <w:rPr>
          <w:lang w:val="es-ES"/>
        </w:rPr>
        <w:t>Los m</w:t>
      </w:r>
      <w:r w:rsidR="00394DFD" w:rsidRPr="00394DFD">
        <w:rPr>
          <w:lang w:val="es-ES"/>
        </w:rPr>
        <w:t>otores de búsqueda como Google o Bing</w:t>
      </w:r>
      <w:r>
        <w:rPr>
          <w:lang w:val="es-ES"/>
        </w:rPr>
        <w:t xml:space="preserve"> t</w:t>
      </w:r>
      <w:r w:rsidR="00394DFD" w:rsidRPr="00394DFD">
        <w:rPr>
          <w:lang w:val="es-ES"/>
        </w:rPr>
        <w:t xml:space="preserve">ambién se apoyan en las investigaciones realizadas en </w:t>
      </w:r>
      <w:r w:rsidR="00462805">
        <w:rPr>
          <w:lang w:val="es-ES"/>
        </w:rPr>
        <w:t>NLP</w:t>
      </w:r>
      <w:r w:rsidR="00394DFD" w:rsidRPr="00394DFD">
        <w:rPr>
          <w:lang w:val="es-ES"/>
        </w:rPr>
        <w:t xml:space="preserve"> y CL y afectan </w:t>
      </w:r>
      <w:r>
        <w:rPr>
          <w:lang w:val="es-ES"/>
        </w:rPr>
        <w:t>la forma de vivir d</w:t>
      </w:r>
      <w:r w:rsidR="00394DFD" w:rsidRPr="00394DFD">
        <w:rPr>
          <w:lang w:val="es-ES"/>
        </w:rPr>
        <w:t>e una manera sin precedentes.  La recuperación de información se basa en enfoques estadísticos en el procesamiento de textos y nos permite clasificar, agrupar y recuperar documentos. Métodos como el modelado de temas pueden ayudar a identificar temas clave en cuerpos de texto grandes y no estructurados.  Identificar estos temas va más allá de la búsqueda de palabras clave y utiliza</w:t>
      </w:r>
      <w:r>
        <w:rPr>
          <w:lang w:val="es-ES"/>
        </w:rPr>
        <w:t xml:space="preserve">r </w:t>
      </w:r>
      <w:r w:rsidR="00394DFD" w:rsidRPr="00394DFD">
        <w:rPr>
          <w:lang w:val="es-ES"/>
        </w:rPr>
        <w:t xml:space="preserve">modelos estadísticos para comprender mejor la naturaleza subyacente de los cuerpos de texto.  Sin el poder de las computadoras, no </w:t>
      </w:r>
      <w:r>
        <w:rPr>
          <w:lang w:val="es-ES"/>
        </w:rPr>
        <w:t>se puede</w:t>
      </w:r>
      <w:r w:rsidR="00394DFD" w:rsidRPr="00394DFD">
        <w:rPr>
          <w:lang w:val="es-ES"/>
        </w:rPr>
        <w:t xml:space="preserve"> realizar este tipo de análisis estadístico a gran escala del texto.  </w:t>
      </w:r>
    </w:p>
    <w:p w14:paraId="09E8AFD9" w14:textId="77777777" w:rsidR="00025FEA" w:rsidRDefault="00025FEA" w:rsidP="00025FEA">
      <w:pPr>
        <w:keepNext/>
        <w:spacing w:before="100" w:beforeAutospacing="1" w:after="100" w:afterAutospacing="1" w:line="240" w:lineRule="auto"/>
        <w:jc w:val="left"/>
      </w:pPr>
      <w:r w:rsidRPr="00025FEA">
        <w:rPr>
          <w:rFonts w:ascii="Times New Roman" w:eastAsia="Times New Roman" w:hAnsi="Times New Roman" w:cs="Times New Roman"/>
          <w:noProof/>
          <w:sz w:val="24"/>
          <w:szCs w:val="24"/>
          <w:lang w:val="es-CO" w:eastAsia="es-CO"/>
        </w:rPr>
        <w:drawing>
          <wp:inline distT="0" distB="0" distL="0" distR="0" wp14:anchorId="33E7BB46" wp14:editId="26A02486">
            <wp:extent cx="4274820" cy="2381885"/>
            <wp:effectExtent l="0" t="0" r="0" b="0"/>
            <wp:docPr id="118786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4820" cy="2381885"/>
                    </a:xfrm>
                    <a:prstGeom prst="rect">
                      <a:avLst/>
                    </a:prstGeom>
                    <a:noFill/>
                    <a:ln>
                      <a:noFill/>
                    </a:ln>
                  </pic:spPr>
                </pic:pic>
              </a:graphicData>
            </a:graphic>
          </wp:inline>
        </w:drawing>
      </w:r>
    </w:p>
    <w:p w14:paraId="3BA7E791" w14:textId="6E50D2C6" w:rsidR="00DF1FF6" w:rsidRPr="00025FEA" w:rsidRDefault="00025FEA" w:rsidP="00025FEA">
      <w:pPr>
        <w:pStyle w:val="Descripcin"/>
        <w:jc w:val="left"/>
        <w:rPr>
          <w:rFonts w:ascii="Times New Roman" w:eastAsia="Times New Roman" w:hAnsi="Times New Roman"/>
          <w:sz w:val="24"/>
          <w:szCs w:val="24"/>
          <w:lang w:val="es-CO" w:eastAsia="es-CO"/>
        </w:rPr>
      </w:pPr>
      <w:bookmarkStart w:id="439" w:name="_Toc159877452"/>
      <w:r>
        <w:t xml:space="preserve">Figura </w:t>
      </w:r>
      <w:r>
        <w:fldChar w:fldCharType="begin"/>
      </w:r>
      <w:r>
        <w:instrText xml:space="preserve"> SEQ Figura \* ARABIC </w:instrText>
      </w:r>
      <w:r>
        <w:fldChar w:fldCharType="separate"/>
      </w:r>
      <w:r w:rsidR="00AA2DF6">
        <w:rPr>
          <w:noProof/>
        </w:rPr>
        <w:t>4</w:t>
      </w:r>
      <w:r>
        <w:fldChar w:fldCharType="end"/>
      </w:r>
      <w:r>
        <w:t xml:space="preserve"> </w:t>
      </w:r>
      <w:r w:rsidRPr="005A2EEC">
        <w:t>Técnicas como el modelado de temas utilizan métodos de modelado probabilístico para identificar temas clave del texto</w:t>
      </w:r>
      <w:r>
        <w:rPr>
          <w:rFonts w:ascii="Times New Roman" w:eastAsia="Times New Roman" w:hAnsi="Times New Roman"/>
          <w:sz w:val="24"/>
          <w:szCs w:val="24"/>
          <w:lang w:val="es-CO" w:eastAsia="es-CO"/>
        </w:rPr>
        <w:t xml:space="preserve">. </w:t>
      </w:r>
      <w:sdt>
        <w:sdtPr>
          <w:rPr>
            <w:rFonts w:ascii="Times New Roman" w:eastAsia="Times New Roman" w:hAnsi="Times New Roman"/>
            <w:sz w:val="24"/>
            <w:szCs w:val="24"/>
            <w:lang w:val="es-CO" w:eastAsia="es-CO"/>
          </w:rPr>
          <w:id w:val="-478533466"/>
          <w:citation/>
        </w:sdtPr>
        <w:sdtEndPr>
          <w:rPr>
            <w:rFonts w:ascii="Arial" w:hAnsi="Arial" w:cs="Arial"/>
            <w:sz w:val="18"/>
            <w:szCs w:val="18"/>
          </w:rPr>
        </w:sdtEndPr>
        <w:sdtContent>
          <w:r w:rsidR="0057720F" w:rsidRPr="007249CC">
            <w:rPr>
              <w:rFonts w:eastAsia="Times New Roman" w:cs="Arial"/>
              <w:lang w:val="es-CO" w:eastAsia="es-CO"/>
            </w:rPr>
            <w:fldChar w:fldCharType="begin"/>
          </w:r>
          <w:r w:rsidR="0057720F" w:rsidRPr="007249CC">
            <w:rPr>
              <w:rFonts w:eastAsia="Times New Roman" w:cs="Arial"/>
              <w:lang w:val="es-CO" w:eastAsia="es-CO"/>
            </w:rPr>
            <w:instrText xml:space="preserve"> CITATION Thi18 \l 1033 </w:instrText>
          </w:r>
          <w:r w:rsidR="0057720F" w:rsidRPr="007249CC">
            <w:rPr>
              <w:rFonts w:eastAsia="Times New Roman" w:cs="Arial"/>
              <w:lang w:val="es-CO" w:eastAsia="es-CO"/>
            </w:rPr>
            <w:fldChar w:fldCharType="separate"/>
          </w:r>
          <w:r w:rsidR="006A3F8A" w:rsidRPr="007249CC">
            <w:rPr>
              <w:rFonts w:eastAsia="Times New Roman" w:cs="Arial"/>
              <w:noProof/>
              <w:lang w:val="es-CO" w:eastAsia="es-CO"/>
            </w:rPr>
            <w:t>(Thiyagarajan, 2018)</w:t>
          </w:r>
          <w:r w:rsidR="0057720F" w:rsidRPr="007249CC">
            <w:rPr>
              <w:rFonts w:eastAsia="Times New Roman" w:cs="Arial"/>
              <w:lang w:val="es-CO" w:eastAsia="es-CO"/>
            </w:rPr>
            <w:fldChar w:fldCharType="end"/>
          </w:r>
        </w:sdtContent>
      </w:sdt>
      <w:bookmarkEnd w:id="439"/>
    </w:p>
    <w:p w14:paraId="2113DC5D" w14:textId="04A6C815" w:rsidR="00921ED2" w:rsidRPr="009618B9" w:rsidRDefault="00215D50" w:rsidP="001D778B">
      <w:pPr>
        <w:rPr>
          <w:lang w:val="es-ES"/>
        </w:rPr>
      </w:pPr>
      <w:r>
        <w:rPr>
          <w:lang w:val="es-ES"/>
        </w:rPr>
        <w:t>El</w:t>
      </w:r>
      <w:r w:rsidR="00DF1FF6" w:rsidRPr="00DF1FF6">
        <w:rPr>
          <w:lang w:val="es-ES"/>
        </w:rPr>
        <w:t xml:space="preserve"> experimentar l</w:t>
      </w:r>
      <w:r w:rsidR="0032153B">
        <w:rPr>
          <w:lang w:val="es-ES"/>
        </w:rPr>
        <w:t>a</w:t>
      </w:r>
      <w:r w:rsidR="00DF1FF6" w:rsidRPr="00DF1FF6">
        <w:rPr>
          <w:lang w:val="es-ES"/>
        </w:rPr>
        <w:t xml:space="preserve"> informática moderna en </w:t>
      </w:r>
      <w:r w:rsidR="0032153B">
        <w:rPr>
          <w:lang w:val="es-ES"/>
        </w:rPr>
        <w:t>los</w:t>
      </w:r>
      <w:r w:rsidR="00DF1FF6" w:rsidRPr="00DF1FF6">
        <w:rPr>
          <w:lang w:val="es-ES"/>
        </w:rPr>
        <w:t xml:space="preserve"> teléfonos móviles, los recientes desarrollos tanto en Python como en </w:t>
      </w:r>
      <w:r w:rsidR="00E00CC5">
        <w:rPr>
          <w:lang w:val="es-ES"/>
        </w:rPr>
        <w:t>NLP</w:t>
      </w:r>
      <w:r w:rsidR="00DF1FF6" w:rsidRPr="00DF1FF6">
        <w:rPr>
          <w:lang w:val="es-ES"/>
        </w:rPr>
        <w:t xml:space="preserve"> significan que ahora </w:t>
      </w:r>
      <w:r w:rsidR="0032153B">
        <w:rPr>
          <w:lang w:val="es-ES"/>
        </w:rPr>
        <w:t xml:space="preserve">se puede </w:t>
      </w:r>
      <w:r w:rsidR="00DF1FF6" w:rsidRPr="00DF1FF6">
        <w:rPr>
          <w:lang w:val="es-ES"/>
        </w:rPr>
        <w:t xml:space="preserve">desarrollar dichos sistemas </w:t>
      </w:r>
      <w:r w:rsidR="00B83278" w:rsidRPr="00DF1FF6">
        <w:rPr>
          <w:lang w:val="es-ES"/>
        </w:rPr>
        <w:t>por cuenta</w:t>
      </w:r>
      <w:r w:rsidR="0032153B">
        <w:rPr>
          <w:lang w:val="es-ES"/>
        </w:rPr>
        <w:t xml:space="preserve"> propia</w:t>
      </w:r>
      <w:r w:rsidR="00DF1FF6" w:rsidRPr="00DF1FF6">
        <w:rPr>
          <w:lang w:val="es-ES"/>
        </w:rPr>
        <w:t xml:space="preserve">.  No sólo ha habido una evolución en las técnicas utilizadas en </w:t>
      </w:r>
      <w:r w:rsidR="0033692F">
        <w:rPr>
          <w:lang w:val="es-ES"/>
        </w:rPr>
        <w:t>NLP</w:t>
      </w:r>
      <w:r w:rsidR="00DF1FF6" w:rsidRPr="00DF1FF6">
        <w:rPr>
          <w:lang w:val="es-ES"/>
        </w:rPr>
        <w:t xml:space="preserve"> y análisis de texto, sino que también</w:t>
      </w:r>
      <w:r>
        <w:rPr>
          <w:lang w:val="es-ES"/>
        </w:rPr>
        <w:t xml:space="preserve"> </w:t>
      </w:r>
      <w:r w:rsidR="00DF1FF6" w:rsidRPr="00DF1FF6">
        <w:rPr>
          <w:lang w:val="es-ES"/>
        </w:rPr>
        <w:t xml:space="preserve">se vuelven muy accesibles para </w:t>
      </w:r>
      <w:r>
        <w:rPr>
          <w:lang w:val="es-ES"/>
        </w:rPr>
        <w:t>todos</w:t>
      </w:r>
      <w:r w:rsidR="00DF1FF6" w:rsidRPr="00DF1FF6">
        <w:rPr>
          <w:lang w:val="es-ES"/>
        </w:rPr>
        <w:t>: los paquetes de código abierto se están convirtiendo en herramientas de última generación y con un rendimiento tan bueno como comercial.  Un ejemplo de herramienta comercial sería la API de análisis de texto de Microsoft.</w:t>
      </w:r>
      <w:r w:rsidR="007C45CB">
        <w:rPr>
          <w:lang w:val="es-ES"/>
        </w:rPr>
        <w:t xml:space="preserve"> </w:t>
      </w:r>
      <w:sdt>
        <w:sdtPr>
          <w:rPr>
            <w:lang w:val="es-ES"/>
          </w:rPr>
          <w:id w:val="337204820"/>
          <w:citation/>
        </w:sdtPr>
        <w:sdtContent>
          <w:r w:rsidR="007C45CB">
            <w:rPr>
              <w:lang w:val="es-ES"/>
            </w:rPr>
            <w:fldChar w:fldCharType="begin"/>
          </w:r>
          <w:r w:rsidR="007C45CB" w:rsidRPr="00D84C2F">
            <w:rPr>
              <w:lang w:val="es-CO"/>
            </w:rPr>
            <w:instrText xml:space="preserve"> CITATION Mic24 \l 1033 </w:instrText>
          </w:r>
          <w:r w:rsidR="007C45CB">
            <w:rPr>
              <w:lang w:val="es-ES"/>
            </w:rPr>
            <w:fldChar w:fldCharType="separate"/>
          </w:r>
          <w:r w:rsidR="006A3F8A" w:rsidRPr="006A3F8A">
            <w:rPr>
              <w:noProof/>
              <w:lang w:val="es-CO"/>
            </w:rPr>
            <w:t>(Azure AI Language, n.d.)</w:t>
          </w:r>
          <w:r w:rsidR="007C45CB">
            <w:rPr>
              <w:lang w:val="es-ES"/>
            </w:rPr>
            <w:fldChar w:fldCharType="end"/>
          </w:r>
        </w:sdtContent>
      </w:sdt>
    </w:p>
    <w:p w14:paraId="0F53BB11" w14:textId="77777777" w:rsidR="00D7511D" w:rsidRPr="00D7511D" w:rsidRDefault="00D7511D" w:rsidP="00D7511D">
      <w:pPr>
        <w:rPr>
          <w:lang w:val="es-CO"/>
        </w:rPr>
      </w:pPr>
      <w:r w:rsidRPr="00D7511D">
        <w:rPr>
          <w:lang w:val="es-CO"/>
        </w:rPr>
        <w:t xml:space="preserve">MATLAB es otro ejemplo de una herramienta comercial popular utilizada para la informática científica.  Si bien históricamente este tipo de herramientas comerciales funcionaron mejor </w:t>
      </w:r>
      <w:r w:rsidRPr="00D7511D">
        <w:rPr>
          <w:lang w:val="es-CO"/>
        </w:rPr>
        <w:lastRenderedPageBreak/>
        <w:t>que el software gratuito de código abierto, un aumento en el número de personas que contribuyen a las bibliotecas de código abierto, así como la financiación de la industria, han ayudado enormemente a la comunidad de código abierto.  Ahora, las cosas parecen haber cambiado y muchos gigantes del software utilizan paquetes de código abierto para sus sistemas internos, como Google que utiliza TensorFlow y Apple que utiliza scikit-learn.  TensorFlow y scikit-learn son dos paquetes de aprendizaje automático de Python de código abierto.</w:t>
      </w:r>
    </w:p>
    <w:p w14:paraId="123E09B0" w14:textId="01088D70" w:rsidR="00D7511D" w:rsidRDefault="00D7511D" w:rsidP="00D7511D">
      <w:pPr>
        <w:rPr>
          <w:lang w:val="es-CO"/>
        </w:rPr>
      </w:pPr>
      <w:r w:rsidRPr="00D7511D">
        <w:rPr>
          <w:lang w:val="es-CO"/>
        </w:rPr>
        <w:t>Se puede argumentar que la gran cantidad de paquetes que ofrece el ecosistema Python significa que lidera el grupo cuando se trata de realizar análisis de texto</w:t>
      </w:r>
      <w:r w:rsidR="00A1506D">
        <w:rPr>
          <w:lang w:val="es-CO"/>
        </w:rPr>
        <w:t>.</w:t>
      </w:r>
      <w:r w:rsidRPr="00D7511D">
        <w:rPr>
          <w:lang w:val="es-CO"/>
        </w:rPr>
        <w:t xml:space="preserve">  </w:t>
      </w:r>
      <w:r w:rsidR="0036453D">
        <w:rPr>
          <w:lang w:val="es-CO"/>
        </w:rPr>
        <w:t xml:space="preserve">Los proyectos en </w:t>
      </w:r>
      <w:r w:rsidR="0032153B">
        <w:rPr>
          <w:lang w:val="es-CO"/>
        </w:rPr>
        <w:t>comunidades</w:t>
      </w:r>
      <w:r w:rsidR="0036453D">
        <w:rPr>
          <w:lang w:val="es-CO"/>
        </w:rPr>
        <w:t xml:space="preserve"> de </w:t>
      </w:r>
      <w:r w:rsidRPr="00D7511D">
        <w:rPr>
          <w:lang w:val="es-CO"/>
        </w:rPr>
        <w:t xml:space="preserve">código abierto </w:t>
      </w:r>
      <w:r w:rsidR="002435CF">
        <w:rPr>
          <w:lang w:val="es-CO"/>
        </w:rPr>
        <w:t>son una fortaleza cuando se trabaja en investigaciones que involucran muchas tecnología y personas con diferentes profesiones de investigación y aplicación tanto en el mundo laboral</w:t>
      </w:r>
      <w:r w:rsidRPr="00D7511D">
        <w:rPr>
          <w:lang w:val="es-CO"/>
        </w:rPr>
        <w:t>.</w:t>
      </w:r>
      <w:r w:rsidR="00E81EDA">
        <w:rPr>
          <w:lang w:val="es-CO"/>
        </w:rPr>
        <w:t xml:space="preserve"> </w:t>
      </w:r>
      <w:sdt>
        <w:sdtPr>
          <w:rPr>
            <w:lang w:val="es-CO"/>
          </w:rPr>
          <w:id w:val="-1519150532"/>
          <w:citation/>
        </w:sdtPr>
        <w:sdtContent>
          <w:r w:rsidR="00E81EDA">
            <w:rPr>
              <w:lang w:val="es-CO"/>
            </w:rPr>
            <w:fldChar w:fldCharType="begin"/>
          </w:r>
          <w:r w:rsidR="00E81EDA" w:rsidRPr="00037C44">
            <w:rPr>
              <w:lang w:val="es-CO"/>
            </w:rPr>
            <w:instrText xml:space="preserve"> CITATION Sri18 \l 1033 </w:instrText>
          </w:r>
          <w:r w:rsidR="00E81EDA">
            <w:rPr>
              <w:lang w:val="es-CO"/>
            </w:rPr>
            <w:fldChar w:fldCharType="separate"/>
          </w:r>
          <w:r w:rsidR="00E81EDA" w:rsidRPr="00037C44">
            <w:rPr>
              <w:noProof/>
              <w:lang w:val="es-CO"/>
            </w:rPr>
            <w:t>(Srinivasa-Desikan, 2018)</w:t>
          </w:r>
          <w:r w:rsidR="00E81EDA">
            <w:rPr>
              <w:lang w:val="es-CO"/>
            </w:rPr>
            <w:fldChar w:fldCharType="end"/>
          </w:r>
        </w:sdtContent>
      </w:sdt>
    </w:p>
    <w:p w14:paraId="00E8430D" w14:textId="3F322C85" w:rsidR="006364B3" w:rsidRPr="006364B3" w:rsidRDefault="002435CF" w:rsidP="006364B3">
      <w:pPr>
        <w:rPr>
          <w:b/>
          <w:bCs/>
          <w:lang w:val="es-CO"/>
        </w:rPr>
      </w:pPr>
      <w:r>
        <w:rPr>
          <w:b/>
          <w:bCs/>
          <w:lang w:val="es-CO"/>
        </w:rPr>
        <w:t>Como acceder a los datos.</w:t>
      </w:r>
    </w:p>
    <w:p w14:paraId="4B34444D" w14:textId="7FA3C47C" w:rsidR="006364B3" w:rsidRPr="006364B3" w:rsidRDefault="006364B3" w:rsidP="006364B3">
      <w:pPr>
        <w:rPr>
          <w:lang w:val="es-CO"/>
        </w:rPr>
      </w:pPr>
      <w:r w:rsidRPr="006364B3">
        <w:rPr>
          <w:lang w:val="es-CO"/>
        </w:rPr>
        <w:t xml:space="preserve">Si bien es importante conocer las técnicas y herramientas involucradas en </w:t>
      </w:r>
      <w:r w:rsidR="0033692F">
        <w:rPr>
          <w:lang w:val="es-CO"/>
        </w:rPr>
        <w:t>NLP</w:t>
      </w:r>
      <w:r w:rsidRPr="006364B3">
        <w:rPr>
          <w:lang w:val="es-CO"/>
        </w:rPr>
        <w:t xml:space="preserve"> y CL, por supuesto, es inútil sin ningún dato.  Por suerte para nosotros, tenemos acceso a una gran cantidad de datos si buscamos en los lugares correctos.  </w:t>
      </w:r>
      <w:r w:rsidR="002435CF">
        <w:rPr>
          <w:lang w:val="es-CO"/>
        </w:rPr>
        <w:t xml:space="preserve">Una </w:t>
      </w:r>
      <w:r w:rsidRPr="006364B3">
        <w:rPr>
          <w:lang w:val="es-CO"/>
        </w:rPr>
        <w:t>forma de encontrar datos textuales con los que trabajar es buscar un corpus</w:t>
      </w:r>
      <w:r w:rsidR="002435CF">
        <w:rPr>
          <w:lang w:val="es-CO"/>
        </w:rPr>
        <w:t>.</w:t>
      </w:r>
    </w:p>
    <w:p w14:paraId="0E60590E" w14:textId="72A67D2E" w:rsidR="006364B3" w:rsidRDefault="006364B3" w:rsidP="006364B3">
      <w:pPr>
        <w:rPr>
          <w:lang w:val="es-CO"/>
        </w:rPr>
      </w:pPr>
      <w:r w:rsidRPr="006364B3">
        <w:rPr>
          <w:lang w:val="es-CO"/>
        </w:rPr>
        <w:t xml:space="preserve">Un corpus de texto es un conjunto grande y estructurado de textos y es una excelente manera de comenzar con el texto. análisis.  Ejemplos de corpus libres son el Open American </w:t>
      </w:r>
      <w:proofErr w:type="spellStart"/>
      <w:r w:rsidRPr="006364B3">
        <w:rPr>
          <w:lang w:val="es-CO"/>
        </w:rPr>
        <w:t>National</w:t>
      </w:r>
      <w:proofErr w:type="spellEnd"/>
      <w:r w:rsidRPr="006364B3">
        <w:rPr>
          <w:lang w:val="es-CO"/>
        </w:rPr>
        <w:t xml:space="preserve"> Corpus</w:t>
      </w:r>
      <w:sdt>
        <w:sdtPr>
          <w:rPr>
            <w:lang w:val="es-CO"/>
          </w:rPr>
          <w:id w:val="-814332870"/>
          <w:citation/>
        </w:sdtPr>
        <w:sdtContent>
          <w:r w:rsidR="006271AF">
            <w:rPr>
              <w:lang w:val="es-CO"/>
            </w:rPr>
            <w:fldChar w:fldCharType="begin"/>
          </w:r>
          <w:r w:rsidR="006271AF" w:rsidRPr="006271AF">
            <w:rPr>
              <w:lang w:val="es-CO"/>
            </w:rPr>
            <w:instrText xml:space="preserve"> CITATION COR23 \l 1033 </w:instrText>
          </w:r>
          <w:r w:rsidR="006271AF">
            <w:rPr>
              <w:lang w:val="es-CO"/>
            </w:rPr>
            <w:fldChar w:fldCharType="separate"/>
          </w:r>
          <w:r w:rsidR="006A3F8A">
            <w:rPr>
              <w:noProof/>
              <w:lang w:val="es-CO"/>
            </w:rPr>
            <w:t xml:space="preserve"> </w:t>
          </w:r>
          <w:r w:rsidR="006A3F8A" w:rsidRPr="006A3F8A">
            <w:rPr>
              <w:noProof/>
              <w:lang w:val="es-CO"/>
            </w:rPr>
            <w:t>(CORPUS, n.d.)</w:t>
          </w:r>
          <w:r w:rsidR="006271AF">
            <w:rPr>
              <w:lang w:val="es-CO"/>
            </w:rPr>
            <w:fldChar w:fldCharType="end"/>
          </w:r>
        </w:sdtContent>
      </w:sdt>
      <w:r w:rsidRPr="006364B3">
        <w:rPr>
          <w:lang w:val="es-CO"/>
        </w:rPr>
        <w:t xml:space="preserve"> </w:t>
      </w:r>
      <w:r w:rsidRPr="00487B84">
        <w:rPr>
          <w:lang w:val="en-US"/>
        </w:rPr>
        <w:t xml:space="preserve">o </w:t>
      </w:r>
      <w:proofErr w:type="spellStart"/>
      <w:r w:rsidRPr="00487B84">
        <w:rPr>
          <w:lang w:val="en-US"/>
        </w:rPr>
        <w:t>el</w:t>
      </w:r>
      <w:proofErr w:type="spellEnd"/>
      <w:r w:rsidRPr="00487B84">
        <w:rPr>
          <w:lang w:val="en-US"/>
        </w:rPr>
        <w:t xml:space="preserve"> British National Corpus </w:t>
      </w:r>
      <w:sdt>
        <w:sdtPr>
          <w:rPr>
            <w:lang w:val="es-CO"/>
          </w:rPr>
          <w:id w:val="-1925718245"/>
          <w:citation/>
        </w:sdtPr>
        <w:sdtContent>
          <w:r w:rsidR="00487B84">
            <w:rPr>
              <w:lang w:val="es-CO"/>
            </w:rPr>
            <w:fldChar w:fldCharType="begin"/>
          </w:r>
          <w:r w:rsidR="00487B84">
            <w:rPr>
              <w:lang w:val="en-US"/>
            </w:rPr>
            <w:instrText xml:space="preserve"> CITATION The04 \l 1033 </w:instrText>
          </w:r>
          <w:r w:rsidR="00487B84">
            <w:rPr>
              <w:lang w:val="es-CO"/>
            </w:rPr>
            <w:fldChar w:fldCharType="separate"/>
          </w:r>
          <w:r w:rsidR="006A3F8A">
            <w:rPr>
              <w:noProof/>
              <w:lang w:val="en-US"/>
            </w:rPr>
            <w:t>(The British National Corpus (BNC), n.d.)</w:t>
          </w:r>
          <w:r w:rsidR="00487B84">
            <w:rPr>
              <w:lang w:val="es-CO"/>
            </w:rPr>
            <w:fldChar w:fldCharType="end"/>
          </w:r>
        </w:sdtContent>
      </w:sdt>
      <w:r w:rsidRPr="001C601C">
        <w:rPr>
          <w:lang w:val="es-CO"/>
        </w:rPr>
        <w:t xml:space="preserve">.  </w:t>
      </w:r>
      <w:r w:rsidRPr="006364B3">
        <w:rPr>
          <w:lang w:val="es-CO"/>
        </w:rPr>
        <w:t>Wikipedia tiene una lista útil de los corpus más grandes disponibles en su artículo sobre corpus de texto</w:t>
      </w:r>
      <w:r w:rsidR="00487B84">
        <w:rPr>
          <w:lang w:val="es-CO"/>
        </w:rPr>
        <w:t xml:space="preserve"> </w:t>
      </w:r>
      <w:sdt>
        <w:sdtPr>
          <w:rPr>
            <w:lang w:val="es-CO"/>
          </w:rPr>
          <w:id w:val="-747194500"/>
          <w:citation/>
        </w:sdtPr>
        <w:sdtContent>
          <w:r w:rsidR="00487B84">
            <w:rPr>
              <w:lang w:val="es-CO"/>
            </w:rPr>
            <w:fldChar w:fldCharType="begin"/>
          </w:r>
          <w:r w:rsidR="00487B84" w:rsidRPr="00487B84">
            <w:rPr>
              <w:lang w:val="es-CO"/>
            </w:rPr>
            <w:instrText xml:space="preserve"> CITATION Lis23 \l 1033 </w:instrText>
          </w:r>
          <w:r w:rsidR="00487B84">
            <w:rPr>
              <w:lang w:val="es-CO"/>
            </w:rPr>
            <w:fldChar w:fldCharType="separate"/>
          </w:r>
          <w:r w:rsidR="006A3F8A" w:rsidRPr="006A3F8A">
            <w:rPr>
              <w:noProof/>
              <w:lang w:val="es-CO"/>
            </w:rPr>
            <w:t>(List of text corpora, 2023)</w:t>
          </w:r>
          <w:r w:rsidR="00487B84">
            <w:rPr>
              <w:lang w:val="es-CO"/>
            </w:rPr>
            <w:fldChar w:fldCharType="end"/>
          </w:r>
        </w:sdtContent>
      </w:sdt>
      <w:r w:rsidRPr="006364B3">
        <w:rPr>
          <w:lang w:val="es-CO"/>
        </w:rPr>
        <w:t>.  Estos no se limitan al idioma inglés, también existen varios corpus en idiomas europeos y asiáticos, y hay esfuerzos constantes en todo el mundo para crear corpus para la mayoría de los idiomas.  Los laboratorios de investigación de las universidades son otra fuente valiosa para obtener corpus; de hecho, uno de los corpus más emblemáticos del idioma inglés, el Brown Corpus, se elaboró ​​en la Universidad de Brown.</w:t>
      </w:r>
    </w:p>
    <w:p w14:paraId="5D666F5B" w14:textId="6A938005" w:rsidR="004462D5" w:rsidRDefault="004462D5" w:rsidP="009D7A87">
      <w:pPr>
        <w:rPr>
          <w:lang w:val="es-CO"/>
        </w:rPr>
      </w:pPr>
      <w:r w:rsidRPr="004462D5">
        <w:rPr>
          <w:lang w:val="es-CO"/>
        </w:rPr>
        <w:t>E</w:t>
      </w:r>
      <w:r w:rsidR="00D85F91" w:rsidRPr="004462D5">
        <w:rPr>
          <w:lang w:val="es-CO"/>
        </w:rPr>
        <w:t>xisten corp</w:t>
      </w:r>
      <w:r w:rsidRPr="004462D5">
        <w:rPr>
          <w:lang w:val="es-CO"/>
        </w:rPr>
        <w:t xml:space="preserve">us </w:t>
      </w:r>
      <w:r w:rsidR="00D85F91" w:rsidRPr="004462D5">
        <w:rPr>
          <w:lang w:val="es-CO"/>
        </w:rPr>
        <w:t>que se han creado específicamente para representar textos bíblicos en el ámbito del procesamiento de lenguaje natural (NLP) y la lingüística computacional. Estos corp</w:t>
      </w:r>
      <w:r w:rsidRPr="004462D5">
        <w:rPr>
          <w:lang w:val="es-CO"/>
        </w:rPr>
        <w:t>us</w:t>
      </w:r>
      <w:r w:rsidR="00D85F91" w:rsidRPr="004462D5">
        <w:rPr>
          <w:lang w:val="es-CO"/>
        </w:rPr>
        <w:t xml:space="preserve"> son colecciones estructuradas de textos bíblicos que se utilizan para realizar análisis lingüísticos, entrenar modelos de lenguaje y llevar a cabo investigaciones relacionadas con la </w:t>
      </w:r>
      <w:r w:rsidRPr="004462D5">
        <w:rPr>
          <w:lang w:val="es-CO"/>
        </w:rPr>
        <w:t>lingüística</w:t>
      </w:r>
      <w:r w:rsidR="00D85F91" w:rsidRPr="004462D5">
        <w:rPr>
          <w:lang w:val="es-CO"/>
        </w:rPr>
        <w:t xml:space="preserve"> y la interpretación de textos religiosos.</w:t>
      </w:r>
    </w:p>
    <w:p w14:paraId="617BB281" w14:textId="2550D3CC" w:rsidR="004462D5" w:rsidRPr="00495A5A" w:rsidRDefault="004462D5" w:rsidP="009D7A87">
      <w:pPr>
        <w:rPr>
          <w:lang w:val="es-CO"/>
        </w:rPr>
      </w:pPr>
      <w:r w:rsidRPr="00495A5A">
        <w:rPr>
          <w:lang w:val="es-CO"/>
        </w:rPr>
        <w:t xml:space="preserve">Algunos ejemplos son </w:t>
      </w:r>
      <w:proofErr w:type="spellStart"/>
      <w:r w:rsidRPr="00495A5A">
        <w:rPr>
          <w:lang w:val="es-CO"/>
        </w:rPr>
        <w:t>Society</w:t>
      </w:r>
      <w:proofErr w:type="spellEnd"/>
      <w:r w:rsidRPr="00495A5A">
        <w:rPr>
          <w:lang w:val="es-CO"/>
        </w:rPr>
        <w:t xml:space="preserve"> </w:t>
      </w:r>
      <w:proofErr w:type="spellStart"/>
      <w:r w:rsidRPr="00495A5A">
        <w:rPr>
          <w:lang w:val="es-CO"/>
        </w:rPr>
        <w:t>of</w:t>
      </w:r>
      <w:proofErr w:type="spellEnd"/>
      <w:r w:rsidRPr="00495A5A">
        <w:rPr>
          <w:lang w:val="es-CO"/>
        </w:rPr>
        <w:t xml:space="preserve"> </w:t>
      </w:r>
      <w:proofErr w:type="spellStart"/>
      <w:r w:rsidRPr="00495A5A">
        <w:rPr>
          <w:lang w:val="es-CO"/>
        </w:rPr>
        <w:t>Biblical</w:t>
      </w:r>
      <w:proofErr w:type="spellEnd"/>
      <w:r w:rsidRPr="00495A5A">
        <w:rPr>
          <w:lang w:val="es-CO"/>
        </w:rPr>
        <w:t xml:space="preserve"> </w:t>
      </w:r>
      <w:proofErr w:type="spellStart"/>
      <w:r w:rsidRPr="00495A5A">
        <w:rPr>
          <w:lang w:val="es-CO"/>
        </w:rPr>
        <w:t>Literature</w:t>
      </w:r>
      <w:proofErr w:type="spellEnd"/>
      <w:r w:rsidRPr="00495A5A">
        <w:rPr>
          <w:lang w:val="es-CO"/>
        </w:rPr>
        <w:t xml:space="preserve"> </w:t>
      </w:r>
      <w:proofErr w:type="spellStart"/>
      <w:r w:rsidRPr="00495A5A">
        <w:rPr>
          <w:lang w:val="es-CO"/>
        </w:rPr>
        <w:t>Greek</w:t>
      </w:r>
      <w:proofErr w:type="spellEnd"/>
      <w:r w:rsidRPr="00495A5A">
        <w:rPr>
          <w:lang w:val="es-CO"/>
        </w:rPr>
        <w:t xml:space="preserve"> New </w:t>
      </w:r>
      <w:proofErr w:type="spellStart"/>
      <w:r w:rsidRPr="00495A5A">
        <w:rPr>
          <w:lang w:val="es-CO"/>
        </w:rPr>
        <w:t>Testament</w:t>
      </w:r>
      <w:proofErr w:type="spellEnd"/>
      <w:r w:rsidR="00495A5A" w:rsidRPr="00495A5A">
        <w:rPr>
          <w:lang w:val="es-CO"/>
        </w:rPr>
        <w:t>, un corpus qu</w:t>
      </w:r>
      <w:r w:rsidR="00495A5A">
        <w:rPr>
          <w:lang w:val="es-CO"/>
        </w:rPr>
        <w:t>e representa el nuevo testamento griego junto con información como lemas y etiquetas morfológicas.</w:t>
      </w:r>
      <w:r w:rsidRPr="00495A5A">
        <w:rPr>
          <w:lang w:val="es-CO"/>
        </w:rPr>
        <w:t xml:space="preserve"> </w:t>
      </w:r>
      <w:sdt>
        <w:sdtPr>
          <w:rPr>
            <w:lang w:val="en-US"/>
          </w:rPr>
          <w:id w:val="183403839"/>
          <w:citation/>
        </w:sdtPr>
        <w:sdtContent>
          <w:r>
            <w:rPr>
              <w:lang w:val="en-US"/>
            </w:rPr>
            <w:fldChar w:fldCharType="begin"/>
          </w:r>
          <w:r w:rsidRPr="00495A5A">
            <w:rPr>
              <w:lang w:val="es-CO"/>
            </w:rPr>
            <w:instrText xml:space="preserve"> CITATION SBL \l 1033 </w:instrText>
          </w:r>
          <w:r>
            <w:rPr>
              <w:lang w:val="en-US"/>
            </w:rPr>
            <w:fldChar w:fldCharType="separate"/>
          </w:r>
          <w:r w:rsidR="006A3F8A" w:rsidRPr="006A3F8A">
            <w:rPr>
              <w:noProof/>
              <w:lang w:val="es-CO"/>
            </w:rPr>
            <w:t>(SBLGNT, n.d.)</w:t>
          </w:r>
          <w:r>
            <w:rPr>
              <w:lang w:val="en-US"/>
            </w:rPr>
            <w:fldChar w:fldCharType="end"/>
          </w:r>
        </w:sdtContent>
      </w:sdt>
      <w:r w:rsidRPr="00495A5A">
        <w:rPr>
          <w:lang w:val="es-CO"/>
        </w:rPr>
        <w:t xml:space="preserve">, WLC (Westminster </w:t>
      </w:r>
      <w:proofErr w:type="spellStart"/>
      <w:r w:rsidRPr="00495A5A">
        <w:rPr>
          <w:lang w:val="es-CO"/>
        </w:rPr>
        <w:t>Leningrad</w:t>
      </w:r>
      <w:proofErr w:type="spellEnd"/>
      <w:r w:rsidRPr="00495A5A">
        <w:rPr>
          <w:lang w:val="es-CO"/>
        </w:rPr>
        <w:t xml:space="preserve"> Codex)</w:t>
      </w:r>
      <w:r w:rsidR="00495A5A" w:rsidRPr="00495A5A">
        <w:rPr>
          <w:lang w:val="es-CO"/>
        </w:rPr>
        <w:t xml:space="preserve"> Un corpus representa el </w:t>
      </w:r>
      <w:r w:rsidR="00495A5A" w:rsidRPr="00495A5A">
        <w:rPr>
          <w:lang w:val="es-CO"/>
        </w:rPr>
        <w:lastRenderedPageBreak/>
        <w:t>antigu</w:t>
      </w:r>
      <w:r w:rsidR="00495A5A">
        <w:rPr>
          <w:lang w:val="es-CO"/>
        </w:rPr>
        <w:t xml:space="preserve">o testamento en </w:t>
      </w:r>
      <w:r w:rsidR="008649E6">
        <w:rPr>
          <w:lang w:val="es-CO"/>
        </w:rPr>
        <w:t>hebreo</w:t>
      </w:r>
      <w:r w:rsidR="00495A5A" w:rsidRPr="00495A5A">
        <w:rPr>
          <w:lang w:val="es-CO"/>
        </w:rPr>
        <w:t xml:space="preserve"> </w:t>
      </w:r>
      <w:sdt>
        <w:sdtPr>
          <w:rPr>
            <w:lang w:val="en-US"/>
          </w:rPr>
          <w:id w:val="-704706206"/>
          <w:citation/>
        </w:sdtPr>
        <w:sdtContent>
          <w:r w:rsidR="00495A5A">
            <w:rPr>
              <w:lang w:val="en-US"/>
            </w:rPr>
            <w:fldChar w:fldCharType="begin"/>
          </w:r>
          <w:r w:rsidR="00495A5A" w:rsidRPr="00495A5A">
            <w:rPr>
              <w:lang w:val="es-CO"/>
            </w:rPr>
            <w:instrText xml:space="preserve"> CITATION the \l 1033 </w:instrText>
          </w:r>
          <w:r w:rsidR="00495A5A">
            <w:rPr>
              <w:lang w:val="en-US"/>
            </w:rPr>
            <w:fldChar w:fldCharType="separate"/>
          </w:r>
          <w:r w:rsidR="006A3F8A" w:rsidRPr="006A3F8A">
            <w:rPr>
              <w:noProof/>
              <w:lang w:val="es-CO"/>
            </w:rPr>
            <w:t>(Center, n.d.)</w:t>
          </w:r>
          <w:r w:rsidR="00495A5A">
            <w:rPr>
              <w:lang w:val="en-US"/>
            </w:rPr>
            <w:fldChar w:fldCharType="end"/>
          </w:r>
        </w:sdtContent>
      </w:sdt>
      <w:r w:rsidR="00495A5A">
        <w:rPr>
          <w:lang w:val="es-CO"/>
        </w:rPr>
        <w:t xml:space="preserve">, </w:t>
      </w:r>
      <w:proofErr w:type="spellStart"/>
      <w:r w:rsidR="00495A5A">
        <w:rPr>
          <w:lang w:val="es-CO"/>
        </w:rPr>
        <w:t>BibleCorpus</w:t>
      </w:r>
      <w:proofErr w:type="spellEnd"/>
      <w:r w:rsidR="00495A5A">
        <w:rPr>
          <w:lang w:val="es-CO"/>
        </w:rPr>
        <w:t xml:space="preserve"> un corpus que incluye el texto completo de la biblia en muchos idiomas y traducciones que puede ser utilizado para aplicaciones NLP.</w:t>
      </w:r>
    </w:p>
    <w:p w14:paraId="176E7ECF" w14:textId="0ABDD94F" w:rsidR="009D7A87" w:rsidRDefault="009D7A87" w:rsidP="009D7A87">
      <w:pPr>
        <w:rPr>
          <w:lang w:val="es-CO"/>
        </w:rPr>
      </w:pPr>
      <w:r w:rsidRPr="009D7A87">
        <w:rPr>
          <w:lang w:val="es-CO"/>
        </w:rPr>
        <w:t>Según la estructura y los distintos niveles de información presentes en los corpus, tendría un propósito diferente.  Algunos corpus también se crean para evaluar tareas de agrupación o clasificación, donde en lugar de que la anotación sea importante, lo sería la etiqueta o la clase.  Esto significa que algunos corpus están diseñados para ayudar con tareas de aprendizaje automático, como agrupaciones o clasificación, proporcionando texto con etiquetas etiquetadas por humanos.  La agrupación se refiere a la tarea de agrupar objetos similares, y la clasificación es el proceso de decidir qué clase predefinida e identificar para qué se utilizará exactamente su conjunto de datos es una parte crucial del análisis de texto y un primer paso importante.</w:t>
      </w:r>
    </w:p>
    <w:p w14:paraId="5991C217" w14:textId="5C6DE26D" w:rsidR="009D7A87" w:rsidRPr="009D7A87" w:rsidRDefault="009D7A87" w:rsidP="009D7A87">
      <w:pPr>
        <w:rPr>
          <w:lang w:val="es-CO"/>
        </w:rPr>
      </w:pPr>
      <w:r w:rsidRPr="009D7A87">
        <w:rPr>
          <w:lang w:val="es-CO"/>
        </w:rPr>
        <w:t xml:space="preserve">Además de descargar conjuntos de datos o extraer datos de Internet, todavía existen algunas fuentes ricas para recopilar nuestros datos textuales, en particular, literatura.  Un ejemplo de ello es la investigación realizada en la Universidad de Pensilvania, donde Alejandro Ribeiro, Santiago Segarra, Mark </w:t>
      </w:r>
      <w:proofErr w:type="spellStart"/>
      <w:r w:rsidRPr="009D7A87">
        <w:rPr>
          <w:lang w:val="es-CO"/>
        </w:rPr>
        <w:t>Eisen</w:t>
      </w:r>
      <w:proofErr w:type="spellEnd"/>
      <w:r w:rsidRPr="009D7A87">
        <w:rPr>
          <w:lang w:val="es-CO"/>
        </w:rPr>
        <w:t xml:space="preserve"> y Gabriel Egan descubrieron posibles colaboradores de Shakespeare, un problema de historia literaria que hizo tropezar a muchos investigadores</w:t>
      </w:r>
      <w:r w:rsidR="000764CD">
        <w:rPr>
          <w:lang w:val="es-CO"/>
        </w:rPr>
        <w:t xml:space="preserve"> </w:t>
      </w:r>
      <w:sdt>
        <w:sdtPr>
          <w:rPr>
            <w:lang w:val="es-CO"/>
          </w:rPr>
          <w:id w:val="1712297741"/>
          <w:citation/>
        </w:sdtPr>
        <w:sdtContent>
          <w:r w:rsidR="000764CD">
            <w:rPr>
              <w:lang w:val="es-CO"/>
            </w:rPr>
            <w:fldChar w:fldCharType="begin"/>
          </w:r>
          <w:r w:rsidR="000764CD" w:rsidRPr="000764CD">
            <w:rPr>
              <w:lang w:val="es-CO"/>
            </w:rPr>
            <w:instrText xml:space="preserve"> CITATION Pen23 \l 1033 </w:instrText>
          </w:r>
          <w:r w:rsidR="000764CD">
            <w:rPr>
              <w:lang w:val="es-CO"/>
            </w:rPr>
            <w:fldChar w:fldCharType="separate"/>
          </w:r>
          <w:r w:rsidR="006A3F8A" w:rsidRPr="006A3F8A">
            <w:rPr>
              <w:noProof/>
              <w:lang w:val="es-CO"/>
            </w:rPr>
            <w:t>(Today, 2023)</w:t>
          </w:r>
          <w:r w:rsidR="000764CD">
            <w:rPr>
              <w:lang w:val="es-CO"/>
            </w:rPr>
            <w:fldChar w:fldCharType="end"/>
          </w:r>
        </w:sdtContent>
      </w:sdt>
      <w:r w:rsidRPr="009D7A87">
        <w:rPr>
          <w:lang w:val="es-CO"/>
        </w:rPr>
        <w:t xml:space="preserve"> .  Abordaron el problema identificando estilos literarios, un campo de estudio de próxima aparición en lingüística computacional llamado análisis de estilo.</w:t>
      </w:r>
    </w:p>
    <w:p w14:paraId="0D363C97" w14:textId="40977005" w:rsidR="009D7A87" w:rsidRDefault="009D7A87" w:rsidP="009D7A87">
      <w:pPr>
        <w:rPr>
          <w:lang w:val="es-CO"/>
        </w:rPr>
      </w:pPr>
      <w:r w:rsidRPr="009D7A87">
        <w:rPr>
          <w:lang w:val="es-CO"/>
        </w:rPr>
        <w:t xml:space="preserve">El mayor uso de herramientas computacionales para realizar investigaciones en humanidades también ha llevado al crecimiento de los laboratorios de Humanidades Digitales en las universidades, donde los enfoques de investigación tradicionales se ven favorecidos o superados por la informática y, en particular, el aprendizaje automático (y por extensión), la ciencia natural.  procesamiento del lenguaje.  Los discursos de los políticos o los procedimientos en el parlamento, por ejemplo, son otro ejemplo de fuente de datos que se utiliza con frecuencia en esta comunidad.  </w:t>
      </w:r>
      <w:proofErr w:type="spellStart"/>
      <w:r w:rsidRPr="009D7A87">
        <w:rPr>
          <w:lang w:val="es-CO"/>
        </w:rPr>
        <w:t>They</w:t>
      </w:r>
      <w:proofErr w:type="spellEnd"/>
      <w:r w:rsidRPr="009D7A87">
        <w:rPr>
          <w:lang w:val="es-CO"/>
        </w:rPr>
        <w:t xml:space="preserve"> </w:t>
      </w:r>
      <w:proofErr w:type="spellStart"/>
      <w:r w:rsidRPr="009D7A87">
        <w:rPr>
          <w:lang w:val="es-CO"/>
        </w:rPr>
        <w:t>WorkFor</w:t>
      </w:r>
      <w:proofErr w:type="spellEnd"/>
      <w:r w:rsidRPr="009D7A87">
        <w:rPr>
          <w:lang w:val="es-CO"/>
        </w:rPr>
        <w:t xml:space="preserve"> </w:t>
      </w:r>
      <w:proofErr w:type="spellStart"/>
      <w:r w:rsidRPr="009D7A87">
        <w:rPr>
          <w:lang w:val="es-CO"/>
        </w:rPr>
        <w:t>You</w:t>
      </w:r>
      <w:proofErr w:type="spellEnd"/>
      <w:r w:rsidRPr="009D7A87">
        <w:rPr>
          <w:lang w:val="es-CO"/>
        </w:rPr>
        <w:t xml:space="preserve"> </w:t>
      </w:r>
      <w:sdt>
        <w:sdtPr>
          <w:rPr>
            <w:lang w:val="es-CO"/>
          </w:rPr>
          <w:id w:val="1702972968"/>
          <w:citation/>
        </w:sdtPr>
        <w:sdtContent>
          <w:r w:rsidR="00D84745">
            <w:rPr>
              <w:lang w:val="es-CO"/>
            </w:rPr>
            <w:fldChar w:fldCharType="begin"/>
          </w:r>
          <w:r w:rsidR="00D84745" w:rsidRPr="00D84745">
            <w:rPr>
              <w:lang w:val="es-CO"/>
            </w:rPr>
            <w:instrText xml:space="preserve"> CITATION myS \l 1033 </w:instrText>
          </w:r>
          <w:r w:rsidR="00D84745">
            <w:rPr>
              <w:lang w:val="es-CO"/>
            </w:rPr>
            <w:fldChar w:fldCharType="separate"/>
          </w:r>
          <w:r w:rsidR="006A3F8A" w:rsidRPr="006A3F8A">
            <w:rPr>
              <w:noProof/>
              <w:lang w:val="es-CO"/>
            </w:rPr>
            <w:t>(mySociety, n.d.)</w:t>
          </w:r>
          <w:r w:rsidR="00D84745">
            <w:rPr>
              <w:lang w:val="es-CO"/>
            </w:rPr>
            <w:fldChar w:fldCharType="end"/>
          </w:r>
        </w:sdtContent>
      </w:sdt>
      <w:r w:rsidRPr="009D7A87">
        <w:rPr>
          <w:lang w:val="es-CO"/>
        </w:rPr>
        <w:t xml:space="preserve"> es un sistema de seguimiento del parlamento del Reino Unido, que recibe discursos y los carga y es un ejemplo de los muchos sitios disponibles que realizan este tipo de trabajo.</w:t>
      </w:r>
    </w:p>
    <w:p w14:paraId="3CA9F970" w14:textId="77777777" w:rsidR="009D7A87" w:rsidRPr="009D7A87" w:rsidRDefault="009D7A87" w:rsidP="009D7A87">
      <w:pPr>
        <w:rPr>
          <w:lang w:val="es-CO"/>
        </w:rPr>
      </w:pPr>
      <w:r w:rsidRPr="009D7A87">
        <w:rPr>
          <w:lang w:val="es-CO"/>
        </w:rPr>
        <w:t>El Proyecto Gutenberg es probablemente el mejor recurso para descargar libros y contiene más de 50.000 libros electrónicos gratuitos y muchos clásicos literarios.  Los archivos PDF y libros electrónicos personales también siguen siendo un recurso, pero nuevamente, es importante conocer la naturaleza legal de su texto antes de analizarlo.</w:t>
      </w:r>
    </w:p>
    <w:p w14:paraId="0F995E7D" w14:textId="1DC15C88" w:rsidR="009D7A87" w:rsidRDefault="009D7A87" w:rsidP="009D7A87">
      <w:pPr>
        <w:rPr>
          <w:lang w:val="es-CO"/>
        </w:rPr>
      </w:pPr>
      <w:r w:rsidRPr="009D7A87">
        <w:rPr>
          <w:lang w:val="es-CO"/>
        </w:rPr>
        <w:lastRenderedPageBreak/>
        <w:t>Descargar una copia pirateada de, digamos, Harry Potter de Internet y publicar los resultados del análisis de texto puede no ser la mejor idea si no puedes explicar de dónde sacaste el texto</w:t>
      </w:r>
      <w:r w:rsidR="00D84745">
        <w:rPr>
          <w:lang w:val="es-CO"/>
        </w:rPr>
        <w:t xml:space="preserve">, </w:t>
      </w:r>
      <w:r w:rsidRPr="009D7A87">
        <w:rPr>
          <w:lang w:val="es-CO"/>
        </w:rPr>
        <w:t>el análisis de texto en mensajes de texto privados infring</w:t>
      </w:r>
      <w:r w:rsidR="00D84745">
        <w:rPr>
          <w:lang w:val="es-CO"/>
        </w:rPr>
        <w:t xml:space="preserve">e </w:t>
      </w:r>
      <w:r w:rsidRPr="009D7A87">
        <w:rPr>
          <w:lang w:val="es-CO"/>
        </w:rPr>
        <w:t>las leyes de privacidad.</w:t>
      </w:r>
    </w:p>
    <w:p w14:paraId="3A27B49F" w14:textId="1CCE23F3" w:rsidR="000B217E" w:rsidRDefault="002E28DB" w:rsidP="009D7A87">
      <w:pPr>
        <w:rPr>
          <w:lang w:val="es-CO"/>
        </w:rPr>
      </w:pPr>
      <w:r>
        <w:rPr>
          <w:lang w:val="es-CO"/>
        </w:rPr>
        <w:t xml:space="preserve">Hay </w:t>
      </w:r>
      <w:r w:rsidR="000B217E" w:rsidRPr="000B217E">
        <w:rPr>
          <w:lang w:val="es-CO"/>
        </w:rPr>
        <w:t xml:space="preserve">texto en </w:t>
      </w:r>
      <w:r w:rsidR="008649E6" w:rsidRPr="000B217E">
        <w:rPr>
          <w:lang w:val="es-CO"/>
        </w:rPr>
        <w:t>Internet</w:t>
      </w:r>
      <w:r w:rsidR="008649E6">
        <w:rPr>
          <w:lang w:val="es-CO"/>
        </w:rPr>
        <w:t xml:space="preserve"> </w:t>
      </w:r>
      <w:r w:rsidR="008649E6" w:rsidRPr="000B217E">
        <w:rPr>
          <w:lang w:val="es-CO"/>
        </w:rPr>
        <w:t>que</w:t>
      </w:r>
      <w:r w:rsidR="000B217E" w:rsidRPr="000B217E">
        <w:rPr>
          <w:lang w:val="es-CO"/>
        </w:rPr>
        <w:t xml:space="preserve"> </w:t>
      </w:r>
      <w:r w:rsidR="00A84A12">
        <w:rPr>
          <w:lang w:val="es-CO"/>
        </w:rPr>
        <w:t>se puede</w:t>
      </w:r>
      <w:r w:rsidR="000B217E" w:rsidRPr="000B217E">
        <w:rPr>
          <w:lang w:val="es-CO"/>
        </w:rPr>
        <w:t xml:space="preserve"> acceder </w:t>
      </w:r>
      <w:sdt>
        <w:sdtPr>
          <w:rPr>
            <w:lang w:val="es-CO"/>
          </w:rPr>
          <w:id w:val="-171578097"/>
          <w:citation/>
        </w:sdtPr>
        <w:sdtContent>
          <w:r>
            <w:rPr>
              <w:lang w:val="es-CO"/>
            </w:rPr>
            <w:fldChar w:fldCharType="begin"/>
          </w:r>
          <w:r w:rsidRPr="002E28DB">
            <w:rPr>
              <w:lang w:val="es-CO"/>
            </w:rPr>
            <w:instrText xml:space="preserve"> CITATION Lis231 \l 1033 </w:instrText>
          </w:r>
          <w:r>
            <w:rPr>
              <w:lang w:val="es-CO"/>
            </w:rPr>
            <w:fldChar w:fldCharType="separate"/>
          </w:r>
          <w:r w:rsidR="006A3F8A" w:rsidRPr="006A3F8A">
            <w:rPr>
              <w:noProof/>
              <w:lang w:val="es-CO"/>
            </w:rPr>
            <w:t>(List of text corpora, n.d.)</w:t>
          </w:r>
          <w:r>
            <w:rPr>
              <w:lang w:val="es-CO"/>
            </w:rPr>
            <w:fldChar w:fldCharType="end"/>
          </w:r>
        </w:sdtContent>
      </w:sdt>
      <w:r>
        <w:rPr>
          <w:lang w:val="es-CO"/>
        </w:rPr>
        <w:t xml:space="preserve"> </w:t>
      </w:r>
      <w:r w:rsidR="000B217E" w:rsidRPr="000B217E">
        <w:rPr>
          <w:lang w:val="es-CO"/>
        </w:rPr>
        <w:t xml:space="preserve">es un ejemplo de ello, y el volcado multimedia de todo el contenido en Wikipedia, después de descomprimirlo, </w:t>
      </w:r>
      <w:r w:rsidR="008649E6" w:rsidRPr="000B217E">
        <w:rPr>
          <w:lang w:val="es-CO"/>
        </w:rPr>
        <w:t>es alrededor</w:t>
      </w:r>
      <w:r w:rsidR="000B217E" w:rsidRPr="000B217E">
        <w:rPr>
          <w:lang w:val="es-CO"/>
        </w:rPr>
        <w:t xml:space="preserve"> de 58 GB (a abril de 2018): texto más que suficiente para jugar.  El popular sitio web de agregación de noticias reddit.com </w:t>
      </w:r>
      <w:sdt>
        <w:sdtPr>
          <w:rPr>
            <w:lang w:val="es-CO"/>
          </w:rPr>
          <w:id w:val="-503211191"/>
          <w:citation/>
        </w:sdtPr>
        <w:sdtContent>
          <w:r>
            <w:rPr>
              <w:lang w:val="es-CO"/>
            </w:rPr>
            <w:fldChar w:fldCharType="begin"/>
          </w:r>
          <w:r w:rsidRPr="002E28DB">
            <w:rPr>
              <w:lang w:val="es-CO"/>
            </w:rPr>
            <w:instrText xml:space="preserve"> CITATION red \l 1033 </w:instrText>
          </w:r>
          <w:r>
            <w:rPr>
              <w:lang w:val="es-CO"/>
            </w:rPr>
            <w:fldChar w:fldCharType="separate"/>
          </w:r>
          <w:r w:rsidR="006A3F8A" w:rsidRPr="006A3F8A">
            <w:rPr>
              <w:noProof/>
              <w:lang w:val="es-CO"/>
            </w:rPr>
            <w:t>(reddit , n.d.)</w:t>
          </w:r>
          <w:r>
            <w:rPr>
              <w:lang w:val="es-CO"/>
            </w:rPr>
            <w:fldChar w:fldCharType="end"/>
          </w:r>
        </w:sdtContent>
      </w:sdt>
      <w:r w:rsidR="000B217E" w:rsidRPr="000B217E">
        <w:rPr>
          <w:lang w:val="es-CO"/>
        </w:rPr>
        <w:t>permite un fácil raspado web y es otro gran recurso para el análisis de texto.</w:t>
      </w:r>
    </w:p>
    <w:p w14:paraId="5F5FDE28" w14:textId="17B6305B" w:rsidR="00331832" w:rsidRPr="00331832" w:rsidRDefault="00331832" w:rsidP="00331832">
      <w:pPr>
        <w:rPr>
          <w:lang w:val="es-CO"/>
        </w:rPr>
      </w:pPr>
      <w:r w:rsidRPr="00331832">
        <w:rPr>
          <w:lang w:val="es-CO"/>
        </w:rPr>
        <w:t xml:space="preserve">Python nuevamente sigue siendo una excelente opción para este tipo de web </w:t>
      </w:r>
      <w:proofErr w:type="spellStart"/>
      <w:r w:rsidRPr="00331832">
        <w:rPr>
          <w:lang w:val="es-CO"/>
        </w:rPr>
        <w:t>scraping</w:t>
      </w:r>
      <w:proofErr w:type="spellEnd"/>
      <w:r w:rsidRPr="00331832">
        <w:rPr>
          <w:lang w:val="es-CO"/>
        </w:rPr>
        <w:t xml:space="preserve">, y bibliotecas como </w:t>
      </w:r>
      <w:proofErr w:type="spellStart"/>
      <w:r w:rsidRPr="00331832">
        <w:rPr>
          <w:lang w:val="es-CO"/>
        </w:rPr>
        <w:t>BeautifulSoup</w:t>
      </w:r>
      <w:proofErr w:type="spellEnd"/>
      <w:r w:rsidR="00FD0812">
        <w:rPr>
          <w:lang w:val="es-CO"/>
        </w:rPr>
        <w:t xml:space="preserve"> </w:t>
      </w:r>
      <w:sdt>
        <w:sdtPr>
          <w:rPr>
            <w:lang w:val="es-CO"/>
          </w:rPr>
          <w:id w:val="-1624680961"/>
          <w:citation/>
        </w:sdtPr>
        <w:sdtContent>
          <w:r w:rsidR="00FD0812">
            <w:rPr>
              <w:lang w:val="es-CO"/>
            </w:rPr>
            <w:fldChar w:fldCharType="begin"/>
          </w:r>
          <w:r w:rsidR="00FD0812" w:rsidRPr="00FD0812">
            <w:rPr>
              <w:lang w:val="es-CO"/>
            </w:rPr>
            <w:instrText xml:space="preserve"> CITATION Pyt \l 1033 </w:instrText>
          </w:r>
          <w:r w:rsidR="00FD0812">
            <w:rPr>
              <w:lang w:val="es-CO"/>
            </w:rPr>
            <w:fldChar w:fldCharType="separate"/>
          </w:r>
          <w:r w:rsidR="006A3F8A" w:rsidRPr="006A3F8A">
            <w:rPr>
              <w:noProof/>
              <w:lang w:val="es-CO"/>
            </w:rPr>
            <w:t>(Python library for pulling data out of HTML and XML files, n.d.)</w:t>
          </w:r>
          <w:r w:rsidR="00FD0812">
            <w:rPr>
              <w:lang w:val="es-CO"/>
            </w:rPr>
            <w:fldChar w:fldCharType="end"/>
          </w:r>
        </w:sdtContent>
      </w:sdt>
      <w:r w:rsidRPr="00331832">
        <w:rPr>
          <w:lang w:val="es-CO"/>
        </w:rPr>
        <w:t xml:space="preserve">, urllib </w:t>
      </w:r>
      <w:sdt>
        <w:sdtPr>
          <w:rPr>
            <w:lang w:val="es-CO"/>
          </w:rPr>
          <w:id w:val="-2121757316"/>
          <w:citation/>
        </w:sdtPr>
        <w:sdtContent>
          <w:r w:rsidR="00002CF1">
            <w:rPr>
              <w:lang w:val="es-CO"/>
            </w:rPr>
            <w:fldChar w:fldCharType="begin"/>
          </w:r>
          <w:r w:rsidR="00002CF1" w:rsidRPr="00002CF1">
            <w:rPr>
              <w:lang w:val="es-CO"/>
            </w:rPr>
            <w:instrText xml:space="preserve"> CITATION Pyt1 \l 1033 </w:instrText>
          </w:r>
          <w:r w:rsidR="00002CF1">
            <w:rPr>
              <w:lang w:val="es-CO"/>
            </w:rPr>
            <w:fldChar w:fldCharType="separate"/>
          </w:r>
          <w:r w:rsidR="006A3F8A" w:rsidRPr="006A3F8A">
            <w:rPr>
              <w:noProof/>
              <w:lang w:val="es-CO"/>
            </w:rPr>
            <w:t>(Python, n.d.)</w:t>
          </w:r>
          <w:r w:rsidR="00002CF1">
            <w:rPr>
              <w:lang w:val="es-CO"/>
            </w:rPr>
            <w:fldChar w:fldCharType="end"/>
          </w:r>
        </w:sdtContent>
      </w:sdt>
      <w:r w:rsidR="00002CF1">
        <w:rPr>
          <w:lang w:val="es-CO"/>
        </w:rPr>
        <w:t xml:space="preserve"> </w:t>
      </w:r>
      <w:r w:rsidRPr="00331832">
        <w:rPr>
          <w:lang w:val="es-CO"/>
        </w:rPr>
        <w:t xml:space="preserve">y </w:t>
      </w:r>
      <w:proofErr w:type="spellStart"/>
      <w:r w:rsidRPr="00331832">
        <w:rPr>
          <w:lang w:val="es-CO"/>
        </w:rPr>
        <w:t>scrapy</w:t>
      </w:r>
      <w:proofErr w:type="spellEnd"/>
      <w:r w:rsidR="00002CF1">
        <w:rPr>
          <w:lang w:val="es-CO"/>
        </w:rPr>
        <w:t xml:space="preserve"> </w:t>
      </w:r>
      <w:sdt>
        <w:sdtPr>
          <w:rPr>
            <w:lang w:val="es-CO"/>
          </w:rPr>
          <w:id w:val="1666978612"/>
          <w:citation/>
        </w:sdtPr>
        <w:sdtContent>
          <w:r w:rsidR="00002CF1">
            <w:rPr>
              <w:lang w:val="es-CO"/>
            </w:rPr>
            <w:fldChar w:fldCharType="begin"/>
          </w:r>
          <w:r w:rsidR="00002CF1" w:rsidRPr="00002CF1">
            <w:rPr>
              <w:lang w:val="es-CO"/>
            </w:rPr>
            <w:instrText xml:space="preserve"> CITATION Scr24 \l 1033 </w:instrText>
          </w:r>
          <w:r w:rsidR="00002CF1">
            <w:rPr>
              <w:lang w:val="es-CO"/>
            </w:rPr>
            <w:fldChar w:fldCharType="separate"/>
          </w:r>
          <w:r w:rsidR="006A3F8A" w:rsidRPr="006A3F8A">
            <w:rPr>
              <w:noProof/>
              <w:lang w:val="es-CO"/>
            </w:rPr>
            <w:t>(Scrapy, n.d.)</w:t>
          </w:r>
          <w:r w:rsidR="00002CF1">
            <w:rPr>
              <w:lang w:val="es-CO"/>
            </w:rPr>
            <w:fldChar w:fldCharType="end"/>
          </w:r>
        </w:sdtContent>
      </w:sdt>
      <w:r w:rsidRPr="00331832">
        <w:rPr>
          <w:lang w:val="es-CO"/>
        </w:rPr>
        <w:t xml:space="preserve"> están diseñadas especialmente para esto.  Es importante tener cuidado con el aspecto legal de las cosas aquí y asegurarse de verificar los términos y condiciones del sitio web del que está extrayendo los datos; varios sitios web no le permitirán utilizar la información del sitio web</w:t>
      </w:r>
      <w:r w:rsidR="00002CF1">
        <w:rPr>
          <w:lang w:val="es-CO"/>
        </w:rPr>
        <w:t>.</w:t>
      </w:r>
    </w:p>
    <w:p w14:paraId="07B2EABC" w14:textId="0570545F" w:rsidR="000B217E" w:rsidRDefault="00331832" w:rsidP="00331832">
      <w:pPr>
        <w:rPr>
          <w:lang w:val="es-CO"/>
        </w:rPr>
      </w:pPr>
      <w:r w:rsidRPr="00331832">
        <w:rPr>
          <w:lang w:val="es-CO"/>
        </w:rPr>
        <w:t>Twitter</w:t>
      </w:r>
      <w:r w:rsidR="00E624E9">
        <w:rPr>
          <w:lang w:val="es-CO"/>
        </w:rPr>
        <w:t xml:space="preserve"> o el nuevo X</w:t>
      </w:r>
      <w:r w:rsidRPr="00331832">
        <w:rPr>
          <w:lang w:val="es-CO"/>
        </w:rPr>
        <w:t xml:space="preserve"> es otro sitio web </w:t>
      </w:r>
      <w:r w:rsidR="004E7902">
        <w:rPr>
          <w:lang w:val="es-CO"/>
        </w:rPr>
        <w:t>de</w:t>
      </w:r>
      <w:r w:rsidRPr="00331832">
        <w:rPr>
          <w:lang w:val="es-CO"/>
        </w:rPr>
        <w:t xml:space="preserve"> análisis de texto; se han creado herramientas completas</w:t>
      </w:r>
      <w:r w:rsidR="00F72857">
        <w:rPr>
          <w:lang w:val="es-CO"/>
        </w:rPr>
        <w:t xml:space="preserve"> </w:t>
      </w:r>
      <w:sdt>
        <w:sdtPr>
          <w:rPr>
            <w:lang w:val="es-CO"/>
          </w:rPr>
          <w:id w:val="-1163543524"/>
          <w:citation/>
        </w:sdtPr>
        <w:sdtContent>
          <w:r w:rsidR="00F72857">
            <w:rPr>
              <w:lang w:val="es-CO"/>
            </w:rPr>
            <w:fldChar w:fldCharType="begin"/>
          </w:r>
          <w:r w:rsidR="00F72857" w:rsidRPr="00F72857">
            <w:rPr>
              <w:lang w:val="es-CO"/>
            </w:rPr>
            <w:instrText xml:space="preserve"> CITATION Soc \l 1033 </w:instrText>
          </w:r>
          <w:r w:rsidR="00F72857">
            <w:rPr>
              <w:lang w:val="es-CO"/>
            </w:rPr>
            <w:fldChar w:fldCharType="separate"/>
          </w:r>
          <w:r w:rsidR="006A3F8A" w:rsidRPr="006A3F8A">
            <w:rPr>
              <w:noProof/>
              <w:lang w:val="es-CO"/>
            </w:rPr>
            <w:t>(Social Media Sentiment Visualization, n.d.)</w:t>
          </w:r>
          <w:r w:rsidR="00F72857">
            <w:rPr>
              <w:lang w:val="es-CO"/>
            </w:rPr>
            <w:fldChar w:fldCharType="end"/>
          </w:r>
        </w:sdtContent>
      </w:sdt>
      <w:r w:rsidRPr="00331832">
        <w:rPr>
          <w:lang w:val="es-CO"/>
        </w:rPr>
        <w:t xml:space="preserve"> para realizar análisis de sentimientos.  La API de transmisión de Twitter también nos permite extraer fácilmente datos textuales de Twitter, y la interfaz de Python </w:t>
      </w:r>
      <w:sdt>
        <w:sdtPr>
          <w:rPr>
            <w:lang w:val="es-CO"/>
          </w:rPr>
          <w:id w:val="-40988859"/>
          <w:citation/>
        </w:sdtPr>
        <w:sdtContent>
          <w:r w:rsidR="00F72857">
            <w:rPr>
              <w:lang w:val="es-CO"/>
            </w:rPr>
            <w:fldChar w:fldCharType="begin"/>
          </w:r>
          <w:r w:rsidR="00F72857" w:rsidRPr="00F72857">
            <w:rPr>
              <w:lang w:val="es-CO"/>
            </w:rPr>
            <w:instrText xml:space="preserve"> CITATION Twe \l 1033 </w:instrText>
          </w:r>
          <w:r w:rsidR="00F72857">
            <w:rPr>
              <w:lang w:val="es-CO"/>
            </w:rPr>
            <w:fldChar w:fldCharType="separate"/>
          </w:r>
          <w:r w:rsidR="006A3F8A" w:rsidRPr="006A3F8A">
            <w:rPr>
              <w:noProof/>
              <w:lang w:val="es-CO"/>
            </w:rPr>
            <w:t>(Tweepy, n.d.)</w:t>
          </w:r>
          <w:r w:rsidR="00F72857">
            <w:rPr>
              <w:lang w:val="es-CO"/>
            </w:rPr>
            <w:fldChar w:fldCharType="end"/>
          </w:r>
        </w:sdtContent>
      </w:sdt>
      <w:r w:rsidRPr="00331832">
        <w:rPr>
          <w:lang w:val="es-CO"/>
        </w:rPr>
        <w:t>.  La mayoría de los líderes mundiales son usuarios de Twitter, así como celebridades y grandes corporaciones de noticias; Twitter puede ofrecernos muchas ideas interesantes.</w:t>
      </w:r>
    </w:p>
    <w:p w14:paraId="4701E162" w14:textId="388F8A44" w:rsidR="00191798" w:rsidRDefault="00C03B4B" w:rsidP="00331832">
      <w:pPr>
        <w:rPr>
          <w:lang w:val="es-CO"/>
        </w:rPr>
      </w:pPr>
      <w:r w:rsidRPr="00C03B4B">
        <w:rPr>
          <w:lang w:val="es-CO"/>
        </w:rPr>
        <w:t xml:space="preserve">Otros ejemplos de información </w:t>
      </w:r>
      <w:r w:rsidR="008649E6" w:rsidRPr="00C03B4B">
        <w:rPr>
          <w:lang w:val="es-CO"/>
        </w:rPr>
        <w:t>textual de</w:t>
      </w:r>
      <w:r w:rsidRPr="00C03B4B">
        <w:rPr>
          <w:lang w:val="es-CO"/>
        </w:rPr>
        <w:t xml:space="preserve"> Internet incluyen artículos de investigación, informes médicos, reseñas de restaurantes </w:t>
      </w:r>
      <w:r w:rsidR="00B83278" w:rsidRPr="00C03B4B">
        <w:rPr>
          <w:lang w:val="es-CO"/>
        </w:rPr>
        <w:t xml:space="preserve">(¡conjunto de datos de </w:t>
      </w:r>
      <w:proofErr w:type="spellStart"/>
      <w:r w:rsidR="00B83278" w:rsidRPr="00C03B4B">
        <w:rPr>
          <w:lang w:val="es-CO"/>
        </w:rPr>
        <w:t>Yelp</w:t>
      </w:r>
      <w:proofErr w:type="spellEnd"/>
      <w:r w:rsidR="00B83278" w:rsidRPr="00C03B4B">
        <w:rPr>
          <w:lang w:val="es-CO"/>
        </w:rPr>
        <w:t>!</w:t>
      </w:r>
      <w:r w:rsidRPr="00C03B4B">
        <w:rPr>
          <w:lang w:val="es-CO"/>
        </w:rPr>
        <w:t>) y otros sitios web de redes sociales.  El análisis de sentimientos suele ser el objetivo principal en estos casos.  Como sugiere el nombre, el análisis de sentimientos se refiere a la tarea de identificar sentimientos en el texto.  Estos sentimientos pueden ser básicos, como sentimientos positivos o negativos, pero podríamos tener tareas de análisis de sentimientos más complejas en las que analicemos si una oración contiene sentimientos felices, tristes o enojados.</w:t>
      </w:r>
    </w:p>
    <w:p w14:paraId="5B5426D9" w14:textId="7AC1275A" w:rsidR="00C03B4B" w:rsidRPr="00C03B4B" w:rsidRDefault="00114929" w:rsidP="00C03B4B">
      <w:pPr>
        <w:rPr>
          <w:lang w:val="es-CO"/>
        </w:rPr>
      </w:pPr>
      <w:r>
        <w:rPr>
          <w:lang w:val="es-CO"/>
        </w:rPr>
        <w:t>E</w:t>
      </w:r>
      <w:r w:rsidR="00C03B4B" w:rsidRPr="00C03B4B">
        <w:rPr>
          <w:lang w:val="es-CO"/>
        </w:rPr>
        <w:t xml:space="preserve">nviamos y recibimos mensajes de texto y correos electrónicos todos los días, y </w:t>
      </w:r>
      <w:r w:rsidR="00A84A12">
        <w:rPr>
          <w:lang w:val="es-CO"/>
        </w:rPr>
        <w:t>se puede</w:t>
      </w:r>
      <w:r w:rsidR="00C03B4B" w:rsidRPr="00C03B4B">
        <w:rPr>
          <w:lang w:val="es-CO"/>
        </w:rPr>
        <w:t xml:space="preserve"> usar este texto para el análisis de texto.  La mayoría de las aplicaciones de mensajería de texto tienen interfaces para descargar chats.  WhatsApp, por ejemplo, le enviará los datos por correo </w:t>
      </w:r>
      <w:sdt>
        <w:sdtPr>
          <w:rPr>
            <w:lang w:val="es-CO"/>
          </w:rPr>
          <w:id w:val="-889803532"/>
          <w:citation/>
        </w:sdtPr>
        <w:sdtContent>
          <w:r>
            <w:rPr>
              <w:lang w:val="es-CO"/>
            </w:rPr>
            <w:fldChar w:fldCharType="begin"/>
          </w:r>
          <w:r w:rsidRPr="00114929">
            <w:rPr>
              <w:lang w:val="es-CO"/>
            </w:rPr>
            <w:instrText xml:space="preserve"> CITATION Wha \l 1033 </w:instrText>
          </w:r>
          <w:r>
            <w:rPr>
              <w:lang w:val="es-CO"/>
            </w:rPr>
            <w:fldChar w:fldCharType="separate"/>
          </w:r>
          <w:r w:rsidR="006A3F8A" w:rsidRPr="006A3F8A">
            <w:rPr>
              <w:noProof/>
              <w:lang w:val="es-CO"/>
            </w:rPr>
            <w:t>(Whatsapp Preguntas, n.d.)</w:t>
          </w:r>
          <w:r>
            <w:rPr>
              <w:lang w:val="es-CO"/>
            </w:rPr>
            <w:fldChar w:fldCharType="end"/>
          </w:r>
        </w:sdtContent>
      </w:sdt>
      <w:r w:rsidR="00C03B4B" w:rsidRPr="00C03B4B">
        <w:rPr>
          <w:lang w:val="es-CO"/>
        </w:rPr>
        <w:t>, tanto con medios como con texto.  La mayoría de los clientes de correo tienen la misma opción, y la ventaja en ambos casos es que este tipo de datos suele estar bien organizado, lo que permite una fácil limpieza y preprocesamiento antes de sumergirnos en los datos.</w:t>
      </w:r>
    </w:p>
    <w:p w14:paraId="7E789C6F" w14:textId="0DBD92F5" w:rsidR="00C03B4B" w:rsidRDefault="00C03B4B" w:rsidP="00C03B4B">
      <w:pPr>
        <w:rPr>
          <w:lang w:val="es-CO"/>
        </w:rPr>
      </w:pPr>
      <w:r w:rsidRPr="00C03B4B">
        <w:rPr>
          <w:lang w:val="es-CO"/>
        </w:rPr>
        <w:lastRenderedPageBreak/>
        <w:t xml:space="preserve">Un aspecto que hemos ignorado hasta ahora al hablar de datos es el ruido que a menudo hay en el texto: en los tweets, por ejemplo, los formularios cortos y los emoticones que se utilizan con frecuencia y, en algunos casos, tenemos datos multilingües en los que </w:t>
      </w:r>
      <w:r w:rsidR="00D014C6" w:rsidRPr="00C03B4B">
        <w:rPr>
          <w:lang w:val="es-CO"/>
        </w:rPr>
        <w:t>un análisis</w:t>
      </w:r>
      <w:r w:rsidRPr="00C03B4B">
        <w:rPr>
          <w:lang w:val="es-CO"/>
        </w:rPr>
        <w:t xml:space="preserve"> simple podría fallar.  Esto nos lleva al aspecto posiblemente más importante del análisis de texto: el preprocesamiento.</w:t>
      </w:r>
    </w:p>
    <w:p w14:paraId="5BC482D2" w14:textId="77777777" w:rsidR="00C03B4B" w:rsidRPr="00C03B4B" w:rsidRDefault="00C03B4B" w:rsidP="00C03B4B">
      <w:pPr>
        <w:rPr>
          <w:b/>
          <w:bCs/>
          <w:lang w:val="es-CO"/>
        </w:rPr>
      </w:pPr>
      <w:r w:rsidRPr="00C03B4B">
        <w:rPr>
          <w:b/>
          <w:bCs/>
          <w:lang w:val="es-CO"/>
        </w:rPr>
        <w:t>Basura dentro basura fuera</w:t>
      </w:r>
    </w:p>
    <w:p w14:paraId="323ECA40" w14:textId="273EB4F2" w:rsidR="00C03B4B" w:rsidRPr="00C03B4B" w:rsidRDefault="00C03B4B" w:rsidP="00C03B4B">
      <w:pPr>
        <w:rPr>
          <w:lang w:val="es-CO"/>
        </w:rPr>
      </w:pPr>
      <w:r w:rsidRPr="00C03B4B">
        <w:rPr>
          <w:lang w:val="es-CO"/>
        </w:rPr>
        <w:t xml:space="preserve">Basura entra, basura sale (o GIGO) es un adagio de la informática que es aún más importante cuando se trata de aprendizaje automático y posiblemente aún más cuando se trata de datos textuales.  Basura entra, basura sale significa </w:t>
      </w:r>
      <w:r w:rsidR="008649E6" w:rsidRPr="00C03B4B">
        <w:rPr>
          <w:lang w:val="es-CO"/>
        </w:rPr>
        <w:t>que,</w:t>
      </w:r>
      <w:r w:rsidRPr="00C03B4B">
        <w:rPr>
          <w:lang w:val="es-CO"/>
        </w:rPr>
        <w:t xml:space="preserve"> si tenemos datos mal formateados,</w:t>
      </w:r>
    </w:p>
    <w:p w14:paraId="2DE1C4A1" w14:textId="77777777" w:rsidR="00C03B4B" w:rsidRPr="00C03B4B" w:rsidRDefault="00C03B4B" w:rsidP="00C03B4B">
      <w:pPr>
        <w:rPr>
          <w:lang w:val="es-CO"/>
        </w:rPr>
      </w:pPr>
    </w:p>
    <w:p w14:paraId="33976453" w14:textId="494123FD" w:rsidR="00C03B4B" w:rsidRDefault="00C03B4B" w:rsidP="00C03B4B">
      <w:pPr>
        <w:rPr>
          <w:lang w:val="es-CO"/>
        </w:rPr>
      </w:pPr>
      <w:r w:rsidRPr="00C03B4B">
        <w:rPr>
          <w:lang w:val="es-CO"/>
        </w:rPr>
        <w:t xml:space="preserve"> Es probable que tengamos malos resultados.</w:t>
      </w:r>
    </w:p>
    <w:p w14:paraId="067E4EC6" w14:textId="77777777" w:rsidR="00CB3143" w:rsidRDefault="00D76AE3" w:rsidP="00CB3143">
      <w:pPr>
        <w:keepNext/>
      </w:pPr>
      <w:r>
        <w:rPr>
          <w:noProof/>
        </w:rPr>
        <w:drawing>
          <wp:inline distT="0" distB="0" distL="0" distR="0" wp14:anchorId="74D5AE8E" wp14:editId="4496686F">
            <wp:extent cx="3695700" cy="4191000"/>
            <wp:effectExtent l="0" t="0" r="0" b="0"/>
            <wp:docPr id="9564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09" name=""/>
                    <pic:cNvPicPr/>
                  </pic:nvPicPr>
                  <pic:blipFill>
                    <a:blip r:embed="rId13"/>
                    <a:stretch>
                      <a:fillRect/>
                    </a:stretch>
                  </pic:blipFill>
                  <pic:spPr>
                    <a:xfrm>
                      <a:off x="0" y="0"/>
                      <a:ext cx="3695700" cy="4191000"/>
                    </a:xfrm>
                    <a:prstGeom prst="rect">
                      <a:avLst/>
                    </a:prstGeom>
                  </pic:spPr>
                </pic:pic>
              </a:graphicData>
            </a:graphic>
          </wp:inline>
        </w:drawing>
      </w:r>
    </w:p>
    <w:p w14:paraId="2A76252F" w14:textId="7DF5D51A" w:rsidR="00D76AE3" w:rsidRDefault="00CB3143" w:rsidP="00CB3143">
      <w:pPr>
        <w:pStyle w:val="Descripcin"/>
        <w:rPr>
          <w:lang w:val="es-CO"/>
        </w:rPr>
      </w:pPr>
      <w:bookmarkStart w:id="440" w:name="_Toc159877453"/>
      <w:r>
        <w:t xml:space="preserve">Figura </w:t>
      </w:r>
      <w:r>
        <w:fldChar w:fldCharType="begin"/>
      </w:r>
      <w:r>
        <w:instrText xml:space="preserve"> SEQ Figura \* ARABIC </w:instrText>
      </w:r>
      <w:r>
        <w:fldChar w:fldCharType="separate"/>
      </w:r>
      <w:r w:rsidR="00AA2DF6">
        <w:rPr>
          <w:noProof/>
        </w:rPr>
        <w:t>5</w:t>
      </w:r>
      <w:r>
        <w:fldChar w:fldCharType="end"/>
      </w:r>
      <w:r>
        <w:t xml:space="preserve"> V</w:t>
      </w:r>
      <w:r w:rsidRPr="00735DE3">
        <w:t>uelve a golpear el clavo con el martillo</w:t>
      </w:r>
      <w:r>
        <w:t xml:space="preserve"> </w:t>
      </w:r>
      <w:sdt>
        <w:sdtPr>
          <w:id w:val="1227797842"/>
          <w:citation/>
        </w:sdtPr>
        <w:sdtContent>
          <w:r>
            <w:fldChar w:fldCharType="begin"/>
          </w:r>
          <w:r w:rsidRPr="00507666">
            <w:rPr>
              <w:lang w:val="es-CO"/>
            </w:rPr>
            <w:instrText xml:space="preserve"> CITATION Awe \l 1033 </w:instrText>
          </w:r>
          <w:r>
            <w:fldChar w:fldCharType="separate"/>
          </w:r>
          <w:r w:rsidR="006A3F8A" w:rsidRPr="006A3F8A">
            <w:rPr>
              <w:noProof/>
              <w:lang w:val="es-CO"/>
            </w:rPr>
            <w:t>(A webcomic of romance,, n.d.)</w:t>
          </w:r>
          <w:r>
            <w:fldChar w:fldCharType="end"/>
          </w:r>
        </w:sdtContent>
      </w:sdt>
      <w:bookmarkEnd w:id="440"/>
    </w:p>
    <w:p w14:paraId="7660704D" w14:textId="77777777" w:rsidR="00507666" w:rsidRDefault="00507666" w:rsidP="00482121">
      <w:pPr>
        <w:rPr>
          <w:lang w:val="es-CO"/>
        </w:rPr>
      </w:pPr>
    </w:p>
    <w:p w14:paraId="46702E0D" w14:textId="3B61D2D5" w:rsidR="00482121" w:rsidRPr="00482121" w:rsidRDefault="00482121" w:rsidP="00482121">
      <w:pPr>
        <w:rPr>
          <w:lang w:val="es-CO"/>
        </w:rPr>
      </w:pPr>
      <w:r w:rsidRPr="00482121">
        <w:rPr>
          <w:lang w:val="es-CO"/>
        </w:rPr>
        <w:t xml:space="preserve">Si bien más datos generalmente conducen a una mejor predicción, no siempre es el mismo caso con el análisis de texto, donde más datos pueden generar resultados sin sentido o </w:t>
      </w:r>
      <w:r w:rsidRPr="00482121">
        <w:rPr>
          <w:lang w:val="es-CO"/>
        </w:rPr>
        <w:lastRenderedPageBreak/>
        <w:t xml:space="preserve">resultados que no siempre queremos.  Un ejemplo intuitivo: las </w:t>
      </w:r>
      <w:r w:rsidR="00F72F24">
        <w:rPr>
          <w:lang w:val="es-CO"/>
        </w:rPr>
        <w:t>partes de la oración</w:t>
      </w:r>
      <w:r w:rsidRPr="00482121">
        <w:rPr>
          <w:lang w:val="es-CO"/>
        </w:rPr>
        <w:t xml:space="preserve">, los artículos, como las palabras </w:t>
      </w:r>
      <w:r w:rsidR="00507666">
        <w:rPr>
          <w:lang w:val="es-CO"/>
        </w:rPr>
        <w:t>que</w:t>
      </w:r>
      <w:r w:rsidRPr="00482121">
        <w:rPr>
          <w:lang w:val="es-CO"/>
        </w:rPr>
        <w:t xml:space="preserve"> tienden a aparecer mucho en el texto, pero no agregan ninguna información al texto y generalmente se limitan a la gramática o la estructura.</w:t>
      </w:r>
    </w:p>
    <w:p w14:paraId="0A2F431E" w14:textId="0B06D3A8" w:rsidR="00482121" w:rsidRDefault="00482121" w:rsidP="00482121">
      <w:pPr>
        <w:rPr>
          <w:lang w:val="es-CO"/>
        </w:rPr>
      </w:pPr>
      <w:r w:rsidRPr="00482121">
        <w:rPr>
          <w:lang w:val="es-CO"/>
        </w:rPr>
        <w:t xml:space="preserve">Palabras como estas que no proporcionan información útil se denominan palabras vacías y, a menudo, estas palabras se eliminan del texto antes de aplicarles técnicas de análisis de texto.  De manera similar, a veces eliminamos palabras con muy alta frecuencia en el cuerpo del texto y palabras que solo aparecen una o dos veces; es muy probable que estas palabras no sean útiles para nuestro análisis.  Dicho esto, esto depende en gran medida del tipo de tarea que se realiza: si, por ejemplo, quisiéramos replicar los estilos de escritura humanos, las palabras vacías son importantes porque los humanos usan muchas de esas palabras cuando escriben.  Un ejemplo de cómo las palabras vacías también pueden incluir información útil se encuentra en este artículo, Detección de pastiche basada en clasificaciones de palabras vacías.  Un estudio que expuso a imitadores de un escritor rumano </w:t>
      </w:r>
      <w:sdt>
        <w:sdtPr>
          <w:rPr>
            <w:lang w:val="es-CO"/>
          </w:rPr>
          <w:id w:val="2074146685"/>
          <w:citation/>
        </w:sdtPr>
        <w:sdtContent>
          <w:r w:rsidR="001E24F5">
            <w:rPr>
              <w:lang w:val="es-CO"/>
            </w:rPr>
            <w:fldChar w:fldCharType="begin"/>
          </w:r>
          <w:r w:rsidR="001E24F5" w:rsidRPr="001E24F5">
            <w:rPr>
              <w:lang w:val="es-CO"/>
            </w:rPr>
            <w:instrText xml:space="preserve"> CITATION Liv12 \l 1033 </w:instrText>
          </w:r>
          <w:r w:rsidR="001E24F5">
            <w:rPr>
              <w:lang w:val="es-CO"/>
            </w:rPr>
            <w:fldChar w:fldCharType="separate"/>
          </w:r>
          <w:r w:rsidR="006A3F8A" w:rsidRPr="006A3F8A">
            <w:rPr>
              <w:noProof/>
              <w:lang w:val="es-CO"/>
            </w:rPr>
            <w:t>(Liviu P. Dinu, 2012)</w:t>
          </w:r>
          <w:r w:rsidR="001E24F5">
            <w:rPr>
              <w:lang w:val="es-CO"/>
            </w:rPr>
            <w:fldChar w:fldCharType="end"/>
          </w:r>
        </w:sdtContent>
      </w:sdt>
      <w:r w:rsidR="001E0DCD">
        <w:rPr>
          <w:lang w:val="es-CO"/>
        </w:rPr>
        <w:t xml:space="preserve"> </w:t>
      </w:r>
      <w:r w:rsidRPr="00482121">
        <w:rPr>
          <w:lang w:val="es-CO"/>
        </w:rPr>
        <w:t>identificó a un determinado autor utilizando la frecuencia de palabras vacías</w:t>
      </w:r>
    </w:p>
    <w:p w14:paraId="1C498278" w14:textId="3B8060B6" w:rsidR="009E2E70" w:rsidRPr="009E2E70" w:rsidRDefault="006F75A2" w:rsidP="009E2E70">
      <w:pPr>
        <w:rPr>
          <w:lang w:val="es-CO"/>
        </w:rPr>
      </w:pPr>
      <w:r>
        <w:rPr>
          <w:lang w:val="es-CO"/>
        </w:rPr>
        <w:t>O</w:t>
      </w:r>
      <w:r w:rsidR="009E2E70" w:rsidRPr="009E2E70">
        <w:rPr>
          <w:lang w:val="es-CO"/>
        </w:rPr>
        <w:t xml:space="preserve">tro ejemplo </w:t>
      </w:r>
      <w:r>
        <w:rPr>
          <w:lang w:val="es-CO"/>
        </w:rPr>
        <w:t xml:space="preserve">de </w:t>
      </w:r>
      <w:r w:rsidR="00857F7B">
        <w:rPr>
          <w:lang w:val="es-CO"/>
        </w:rPr>
        <w:t xml:space="preserve">datos </w:t>
      </w:r>
      <w:r w:rsidR="009E2E70" w:rsidRPr="009E2E70">
        <w:rPr>
          <w:lang w:val="es-CO"/>
        </w:rPr>
        <w:t>inútiles</w:t>
      </w:r>
      <w:r>
        <w:rPr>
          <w:lang w:val="es-CO"/>
        </w:rPr>
        <w:t xml:space="preserve"> es </w:t>
      </w:r>
      <w:r w:rsidR="009E2E70" w:rsidRPr="009E2E70">
        <w:rPr>
          <w:lang w:val="es-CO"/>
        </w:rPr>
        <w:t>busca</w:t>
      </w:r>
      <w:r>
        <w:rPr>
          <w:lang w:val="es-CO"/>
        </w:rPr>
        <w:t xml:space="preserve">r </w:t>
      </w:r>
      <w:r w:rsidR="009E2E70" w:rsidRPr="009E2E70">
        <w:rPr>
          <w:lang w:val="es-CO"/>
        </w:rPr>
        <w:t>palabras o temas influyentes en el texto</w:t>
      </w:r>
      <w:r>
        <w:rPr>
          <w:lang w:val="es-CO"/>
        </w:rPr>
        <w:t xml:space="preserve"> </w:t>
      </w:r>
      <w:r w:rsidR="00857F7B">
        <w:rPr>
          <w:lang w:val="es-CO"/>
        </w:rPr>
        <w:t>que</w:t>
      </w:r>
      <w:r w:rsidR="00A23B0B">
        <w:rPr>
          <w:lang w:val="es-CO"/>
        </w:rPr>
        <w:t xml:space="preserve"> al quitarlas </w:t>
      </w:r>
      <w:r w:rsidR="009E2E70" w:rsidRPr="009E2E70">
        <w:rPr>
          <w:lang w:val="es-CO"/>
        </w:rPr>
        <w:t xml:space="preserve">no provocaría ninguna pérdida de información.  Pero en una nota similar, tendría sentido que las palabras información e informar existieran por separado en el mismo cuerpo de texto, porque podrían significar cosas diferentes según el contexto.  Entonces necesitaríamos técnicas para acortar las palabras de forma adecuada.  Lematizar y derivar son dos métodos que utilizamos para abordar este problema y siguen siendo dos de los conceptos centrales en el procesamiento del lenguaje natural.  </w:t>
      </w:r>
    </w:p>
    <w:p w14:paraId="38DD42CF" w14:textId="4D64D28B" w:rsidR="009E2E70" w:rsidRDefault="009E2E70" w:rsidP="009E2E70">
      <w:pPr>
        <w:rPr>
          <w:lang w:val="es-CO"/>
        </w:rPr>
      </w:pPr>
      <w:r w:rsidRPr="009E2E70">
        <w:rPr>
          <w:lang w:val="es-CO"/>
        </w:rPr>
        <w:t xml:space="preserve">Incluso después de un procesamiento de texto básico, </w:t>
      </w:r>
      <w:r w:rsidR="00E81EDA">
        <w:rPr>
          <w:lang w:val="es-CO"/>
        </w:rPr>
        <w:t xml:space="preserve">los </w:t>
      </w:r>
      <w:r w:rsidRPr="009E2E70">
        <w:rPr>
          <w:lang w:val="es-CO"/>
        </w:rPr>
        <w:t xml:space="preserve">datos siguen siendo una colección de palabras.  Dado que las máquinas no comprenden inherentemente los conceptos vinculados a las palabras, </w:t>
      </w:r>
      <w:r w:rsidR="00E81EDA">
        <w:rPr>
          <w:lang w:val="es-CO"/>
        </w:rPr>
        <w:t>se puede</w:t>
      </w:r>
      <w:r w:rsidRPr="009E2E70">
        <w:rPr>
          <w:lang w:val="es-CO"/>
        </w:rPr>
        <w:t xml:space="preserve"> usar números que representen palabras individuales.  El siguiente paso importante en el análisis de texto es convertir palabras en números, ya sea una bolsa de palabras (BOW) o una frecuencia de documento inversa de términos (TF-IDF), que son diferentes formas de contar el número de palabras en </w:t>
      </w:r>
      <w:r w:rsidR="00A23B0B" w:rsidRPr="009E2E70">
        <w:rPr>
          <w:lang w:val="es-CO"/>
        </w:rPr>
        <w:t>cada documento</w:t>
      </w:r>
      <w:r w:rsidRPr="009E2E70">
        <w:rPr>
          <w:lang w:val="es-CO"/>
        </w:rPr>
        <w:t xml:space="preserve"> o sentencia.  También existen técnicas más avanzadas para representar palabras como Word2Vec y </w:t>
      </w:r>
      <w:proofErr w:type="spellStart"/>
      <w:r w:rsidRPr="009E2E70">
        <w:rPr>
          <w:lang w:val="es-CO"/>
        </w:rPr>
        <w:t>GloVe</w:t>
      </w:r>
      <w:proofErr w:type="spellEnd"/>
      <w:r w:rsidRPr="009E2E70">
        <w:rPr>
          <w:lang w:val="es-CO"/>
        </w:rPr>
        <w:t>.</w:t>
      </w:r>
    </w:p>
    <w:p w14:paraId="346BCFD4" w14:textId="54CE050B" w:rsidR="002E3682" w:rsidRPr="002E3682" w:rsidRDefault="002E3682" w:rsidP="002E3682">
      <w:pPr>
        <w:rPr>
          <w:b/>
          <w:bCs/>
          <w:lang w:val="es-CO"/>
        </w:rPr>
      </w:pPr>
      <w:r w:rsidRPr="002E3682">
        <w:rPr>
          <w:b/>
          <w:bCs/>
          <w:lang w:val="es-CO"/>
        </w:rPr>
        <w:t>Por qué hacer análisis de texto</w:t>
      </w:r>
    </w:p>
    <w:p w14:paraId="3C821158" w14:textId="60BC739D" w:rsidR="009D7A87" w:rsidRDefault="00B3636E" w:rsidP="009D7A87">
      <w:pPr>
        <w:rPr>
          <w:lang w:val="es-CO"/>
        </w:rPr>
      </w:pPr>
      <w:r>
        <w:rPr>
          <w:lang w:val="es-CO"/>
        </w:rPr>
        <w:t xml:space="preserve">La </w:t>
      </w:r>
      <w:r w:rsidR="004A5645" w:rsidRPr="004A5645">
        <w:rPr>
          <w:lang w:val="es-CO"/>
        </w:rPr>
        <w:t>abundancia de datos fácilmente disponibles</w:t>
      </w:r>
      <w:r>
        <w:rPr>
          <w:lang w:val="es-CO"/>
        </w:rPr>
        <w:t xml:space="preserve"> que </w:t>
      </w:r>
      <w:r w:rsidR="00E81EDA">
        <w:rPr>
          <w:lang w:val="es-CO"/>
        </w:rPr>
        <w:t>se puede</w:t>
      </w:r>
      <w:r>
        <w:rPr>
          <w:lang w:val="es-CO"/>
        </w:rPr>
        <w:t xml:space="preserve"> utilizar en la era de big Data nos permite revisar </w:t>
      </w:r>
      <w:r w:rsidR="004A5645" w:rsidRPr="004A5645">
        <w:rPr>
          <w:lang w:val="es-CO"/>
        </w:rPr>
        <w:t xml:space="preserve">lo que realmente significan todos nuestros datos.  De hecho, además de los conjuntos de datos masivos que </w:t>
      </w:r>
      <w:r w:rsidR="00E81EDA">
        <w:rPr>
          <w:lang w:val="es-CO"/>
        </w:rPr>
        <w:t xml:space="preserve">se pueden </w:t>
      </w:r>
      <w:r w:rsidR="004A5645" w:rsidRPr="004A5645">
        <w:rPr>
          <w:lang w:val="es-CO"/>
        </w:rPr>
        <w:t xml:space="preserve">descargar de Internet, también </w:t>
      </w:r>
      <w:r w:rsidR="00D54524">
        <w:rPr>
          <w:lang w:val="es-CO"/>
        </w:rPr>
        <w:t xml:space="preserve">el tener </w:t>
      </w:r>
      <w:r w:rsidR="004A5645" w:rsidRPr="004A5645">
        <w:rPr>
          <w:lang w:val="es-CO"/>
        </w:rPr>
        <w:t xml:space="preserve">acceso a datos pequeños: mensajes de texto, correos electrónicos y una colección de poemas, son </w:t>
      </w:r>
      <w:r w:rsidR="00BB0B56">
        <w:rPr>
          <w:lang w:val="es-CO"/>
        </w:rPr>
        <w:lastRenderedPageBreak/>
        <w:t xml:space="preserve">algunos </w:t>
      </w:r>
      <w:r w:rsidR="004A5645" w:rsidRPr="004A5645">
        <w:rPr>
          <w:lang w:val="es-CO"/>
        </w:rPr>
        <w:t>ejemplos</w:t>
      </w:r>
      <w:r w:rsidR="00BB0B56">
        <w:rPr>
          <w:lang w:val="es-CO"/>
        </w:rPr>
        <w:t>.</w:t>
      </w:r>
      <w:r w:rsidR="004A5645" w:rsidRPr="004A5645">
        <w:rPr>
          <w:lang w:val="es-CO"/>
        </w:rPr>
        <w:t xml:space="preserve">   Los datos textuales son aún más fáciles de interpretar y comprender los resultados del análisis.  Es posible que los números no siempre tengan sentido y no siempre sean atractivos a la vista, pero las palabras son más fáciles de </w:t>
      </w:r>
      <w:r w:rsidR="00BB0B56">
        <w:rPr>
          <w:lang w:val="es-CO"/>
        </w:rPr>
        <w:t>comprender</w:t>
      </w:r>
      <w:r w:rsidR="004A5645" w:rsidRPr="004A5645">
        <w:rPr>
          <w:lang w:val="es-CO"/>
        </w:rPr>
        <w:t>.</w:t>
      </w:r>
    </w:p>
    <w:p w14:paraId="72E8D05E" w14:textId="5B2DA610" w:rsidR="004A5645" w:rsidRPr="004A5645" w:rsidRDefault="004A5645" w:rsidP="004A5645">
      <w:pPr>
        <w:rPr>
          <w:lang w:val="es-CO"/>
        </w:rPr>
      </w:pPr>
      <w:r w:rsidRPr="004A5645">
        <w:rPr>
          <w:lang w:val="es-CO"/>
        </w:rPr>
        <w:t xml:space="preserve">El análisis de texto </w:t>
      </w:r>
      <w:r w:rsidR="00BB0B56">
        <w:rPr>
          <w:lang w:val="es-CO"/>
        </w:rPr>
        <w:t xml:space="preserve">es </w:t>
      </w:r>
      <w:r w:rsidRPr="004A5645">
        <w:rPr>
          <w:lang w:val="es-CO"/>
        </w:rPr>
        <w:t xml:space="preserve">interesante también porque </w:t>
      </w:r>
      <w:r w:rsidR="00D54524">
        <w:rPr>
          <w:lang w:val="es-CO"/>
        </w:rPr>
        <w:t xml:space="preserve">se puede </w:t>
      </w:r>
      <w:r w:rsidRPr="004A5645">
        <w:rPr>
          <w:lang w:val="es-CO"/>
        </w:rPr>
        <w:t xml:space="preserve">utilizar datos que involucran directamente al usuario: </w:t>
      </w:r>
      <w:r w:rsidR="00BB0B56">
        <w:rPr>
          <w:lang w:val="es-CO"/>
        </w:rPr>
        <w:t>las</w:t>
      </w:r>
      <w:r w:rsidRPr="004A5645">
        <w:rPr>
          <w:lang w:val="es-CO"/>
        </w:rPr>
        <w:t xml:space="preserve"> conversaciones de texto, </w:t>
      </w:r>
      <w:r w:rsidR="00BB0B56">
        <w:rPr>
          <w:lang w:val="es-CO"/>
        </w:rPr>
        <w:t xml:space="preserve">los </w:t>
      </w:r>
      <w:r w:rsidRPr="004A5645">
        <w:rPr>
          <w:lang w:val="es-CO"/>
        </w:rPr>
        <w:t>libro</w:t>
      </w:r>
      <w:r w:rsidR="00BB0B56">
        <w:rPr>
          <w:lang w:val="es-CO"/>
        </w:rPr>
        <w:t xml:space="preserve">s, </w:t>
      </w:r>
      <w:r w:rsidRPr="004A5645">
        <w:rPr>
          <w:lang w:val="es-CO"/>
        </w:rPr>
        <w:t xml:space="preserve">los tweets de </w:t>
      </w:r>
      <w:r w:rsidR="00BB0B56">
        <w:rPr>
          <w:lang w:val="es-CO"/>
        </w:rPr>
        <w:t>personajes o</w:t>
      </w:r>
      <w:r w:rsidRPr="004A5645">
        <w:rPr>
          <w:lang w:val="es-CO"/>
        </w:rPr>
        <w:t xml:space="preserve"> celebrida</w:t>
      </w:r>
      <w:r w:rsidR="00BB0B56">
        <w:rPr>
          <w:lang w:val="es-CO"/>
        </w:rPr>
        <w:t>des.</w:t>
      </w:r>
      <w:r w:rsidRPr="004A5645">
        <w:rPr>
          <w:lang w:val="es-CO"/>
        </w:rPr>
        <w:t xml:space="preserve">  La naturaleza personal de los datos de texto siempre añade un poco más de motivación y probablemente también signifique que </w:t>
      </w:r>
      <w:r w:rsidR="00D54524">
        <w:rPr>
          <w:lang w:val="es-CO"/>
        </w:rPr>
        <w:t xml:space="preserve">hace que se </w:t>
      </w:r>
      <w:r w:rsidR="00B83278">
        <w:rPr>
          <w:lang w:val="es-CO"/>
        </w:rPr>
        <w:t xml:space="preserve">tome </w:t>
      </w:r>
      <w:r w:rsidR="00B83278" w:rsidRPr="004A5645">
        <w:rPr>
          <w:lang w:val="es-CO"/>
        </w:rPr>
        <w:t>consciencia</w:t>
      </w:r>
      <w:r w:rsidRPr="004A5645">
        <w:rPr>
          <w:lang w:val="es-CO"/>
        </w:rPr>
        <w:t xml:space="preserve"> de la naturaleza de los datos y del tipo de resultados que </w:t>
      </w:r>
      <w:r w:rsidR="00D54524">
        <w:rPr>
          <w:lang w:val="es-CO"/>
        </w:rPr>
        <w:t>se pueden</w:t>
      </w:r>
      <w:r w:rsidRPr="004A5645">
        <w:rPr>
          <w:lang w:val="es-CO"/>
        </w:rPr>
        <w:t xml:space="preserve"> esperar.</w:t>
      </w:r>
    </w:p>
    <w:p w14:paraId="0996CF5F" w14:textId="3D84B4C7" w:rsidR="004A5645" w:rsidRPr="004A5645" w:rsidRDefault="004A5645" w:rsidP="004A5645">
      <w:pPr>
        <w:rPr>
          <w:lang w:val="es-CO"/>
        </w:rPr>
      </w:pPr>
      <w:r w:rsidRPr="004A5645">
        <w:rPr>
          <w:lang w:val="es-CO"/>
        </w:rPr>
        <w:t xml:space="preserve">Las técnicas de </w:t>
      </w:r>
      <w:r w:rsidR="00E00CC5">
        <w:rPr>
          <w:lang w:val="es-CO"/>
        </w:rPr>
        <w:t>NLP</w:t>
      </w:r>
      <w:r w:rsidRPr="004A5645">
        <w:rPr>
          <w:lang w:val="es-CO"/>
        </w:rPr>
        <w:t xml:space="preserve"> también pueden ayudarnos a construir herramientas que puedan ayudar a negocios o empresas personales: los chatbots, por ejemplo, se están volviendo cada vez más comunes en los principales sitios web y, con el enfoque correcto, es posible tener un chatbot personal.  Esto se debe en gran medida a un subcampo del aprendizaje automático, llamado Deep Learning, donde utilizamos algoritmos y estructuras que se inspiran en la estructura del cerebro humano.  Estos algoritmos y estructuras también se denominan redes neuronales.  Los avances en el aprendizaje profundo han introducido poderosas redes neuronales, como las redes neuronales recurrentes (RNN) y las redes neuronales convolucionales (CNN).  Ahora, incluso con un conocimiento mínimo del funcionamiento matemático de estos algoritmos, las API de alto nivel nos permiten utilizar estas herramientas.  Integrar esto en nuestra vida diaria ya no está reservado a los investigadores en informática o a los ingenieros a tiempo completo; con la recopilación adecuada de datos y paquetes de código abierto, esto está dentro de nuestras </w:t>
      </w:r>
      <w:r w:rsidR="008C7D53" w:rsidRPr="004A5645">
        <w:rPr>
          <w:lang w:val="es-CO"/>
        </w:rPr>
        <w:t>capacidades.</w:t>
      </w:r>
      <w:r w:rsidR="008C7D53">
        <w:rPr>
          <w:lang w:val="es-CO"/>
        </w:rPr>
        <w:t xml:space="preserve"> P</w:t>
      </w:r>
      <w:r w:rsidRPr="004A5645">
        <w:rPr>
          <w:lang w:val="es-CO"/>
        </w:rPr>
        <w:t>aquetes de código abierto se han convertido en un estándar de la industria: Google ha lanzado y mantiene TensorFlow</w:t>
      </w:r>
      <w:r w:rsidR="006A3F8A">
        <w:rPr>
          <w:lang w:val="es-CO"/>
        </w:rPr>
        <w:t xml:space="preserve"> </w:t>
      </w:r>
      <w:sdt>
        <w:sdtPr>
          <w:rPr>
            <w:lang w:val="es-CO"/>
          </w:rPr>
          <w:id w:val="-1875144342"/>
          <w:citation/>
        </w:sdtPr>
        <w:sdtContent>
          <w:r w:rsidR="006A3F8A">
            <w:rPr>
              <w:lang w:val="es-CO"/>
            </w:rPr>
            <w:fldChar w:fldCharType="begin"/>
          </w:r>
          <w:r w:rsidR="006A3F8A" w:rsidRPr="006A3F8A">
            <w:rPr>
              <w:lang w:val="es-CO"/>
            </w:rPr>
            <w:instrText xml:space="preserve"> CITATION Ten \l 1033 </w:instrText>
          </w:r>
          <w:r w:rsidR="006A3F8A">
            <w:rPr>
              <w:lang w:val="es-CO"/>
            </w:rPr>
            <w:fldChar w:fldCharType="separate"/>
          </w:r>
          <w:r w:rsidR="006A3F8A" w:rsidRPr="006A3F8A">
            <w:rPr>
              <w:noProof/>
              <w:lang w:val="es-CO"/>
            </w:rPr>
            <w:t>(TensorFlow, n.d.)</w:t>
          </w:r>
          <w:r w:rsidR="006A3F8A">
            <w:rPr>
              <w:lang w:val="es-CO"/>
            </w:rPr>
            <w:fldChar w:fldCharType="end"/>
          </w:r>
        </w:sdtContent>
      </w:sdt>
      <w:r w:rsidRPr="004A5645">
        <w:rPr>
          <w:lang w:val="es-CO"/>
        </w:rPr>
        <w:t>, y Apple y Spotify utilizan paquetes como scikit-learn</w:t>
      </w:r>
      <w:r w:rsidR="006A3F8A" w:rsidRPr="006A3F8A">
        <w:rPr>
          <w:lang w:val="es-CO"/>
        </w:rPr>
        <w:t xml:space="preserve"> </w:t>
      </w:r>
      <w:sdt>
        <w:sdtPr>
          <w:rPr>
            <w:lang w:val="es-CO"/>
          </w:rPr>
          <w:id w:val="119658741"/>
          <w:citation/>
        </w:sdtPr>
        <w:sdtContent>
          <w:r w:rsidR="006A3F8A">
            <w:rPr>
              <w:lang w:val="es-CO"/>
            </w:rPr>
            <w:fldChar w:fldCharType="begin"/>
          </w:r>
          <w:r w:rsidR="006A3F8A" w:rsidRPr="006A3F8A">
            <w:rPr>
              <w:lang w:val="es-CO"/>
            </w:rPr>
            <w:instrText xml:space="preserve"> CITATION Dav \l 1033 </w:instrText>
          </w:r>
          <w:r w:rsidR="006A3F8A">
            <w:rPr>
              <w:lang w:val="es-CO"/>
            </w:rPr>
            <w:fldChar w:fldCharType="separate"/>
          </w:r>
          <w:r w:rsidR="006A3F8A" w:rsidRPr="006A3F8A">
            <w:rPr>
              <w:noProof/>
              <w:lang w:val="es-CO"/>
            </w:rPr>
            <w:t>(David Cournapeau, n.d.)</w:t>
          </w:r>
          <w:r w:rsidR="006A3F8A">
            <w:rPr>
              <w:lang w:val="es-CO"/>
            </w:rPr>
            <w:fldChar w:fldCharType="end"/>
          </w:r>
        </w:sdtContent>
      </w:sdt>
      <w:r w:rsidRPr="004A5645">
        <w:rPr>
          <w:lang w:val="es-CO"/>
        </w:rPr>
        <w:t>, y spa</w:t>
      </w:r>
      <w:r w:rsidR="008C7D53">
        <w:rPr>
          <w:lang w:val="es-CO"/>
        </w:rPr>
        <w:t>C</w:t>
      </w:r>
      <w:r w:rsidRPr="004A5645">
        <w:rPr>
          <w:lang w:val="es-CO"/>
        </w:rPr>
        <w:t>y</w:t>
      </w:r>
      <w:r w:rsidR="006A3F8A">
        <w:rPr>
          <w:lang w:val="es-CO"/>
        </w:rPr>
        <w:t xml:space="preserve"> </w:t>
      </w:r>
      <w:sdt>
        <w:sdtPr>
          <w:rPr>
            <w:lang w:val="es-CO"/>
          </w:rPr>
          <w:id w:val="-675727854"/>
          <w:citation/>
        </w:sdtPr>
        <w:sdtContent>
          <w:r w:rsidR="006A3F8A">
            <w:rPr>
              <w:lang w:val="es-CO"/>
            </w:rPr>
            <w:fldChar w:fldCharType="begin"/>
          </w:r>
          <w:r w:rsidR="006A3F8A">
            <w:rPr>
              <w:lang w:val="es-CO"/>
            </w:rPr>
            <w:instrText xml:space="preserve">CITATION spa \l 1033 </w:instrText>
          </w:r>
          <w:r w:rsidR="006A3F8A">
            <w:rPr>
              <w:lang w:val="es-CO"/>
            </w:rPr>
            <w:fldChar w:fldCharType="separate"/>
          </w:r>
          <w:r w:rsidR="006A3F8A" w:rsidRPr="006A3F8A">
            <w:rPr>
              <w:noProof/>
              <w:lang w:val="es-CO"/>
            </w:rPr>
            <w:t>(RoBERTa, 2020)</w:t>
          </w:r>
          <w:r w:rsidR="006A3F8A">
            <w:rPr>
              <w:lang w:val="es-CO"/>
            </w:rPr>
            <w:fldChar w:fldCharType="end"/>
          </w:r>
        </w:sdtContent>
      </w:sdt>
      <w:r w:rsidR="002267C6">
        <w:rPr>
          <w:lang w:val="es-CO"/>
        </w:rPr>
        <w:t>.</w:t>
      </w:r>
    </w:p>
    <w:p w14:paraId="4551B752" w14:textId="32979589" w:rsidR="004A5645" w:rsidRPr="004A5645" w:rsidRDefault="004A5645" w:rsidP="004A5645">
      <w:pPr>
        <w:rPr>
          <w:lang w:val="es-CO"/>
        </w:rPr>
      </w:pPr>
      <w:r w:rsidRPr="004A5645">
        <w:rPr>
          <w:lang w:val="es-CO"/>
        </w:rPr>
        <w:t>Ya no estamos limitados ni por los datos ni por las herramientas, las dos únicas cosas que necesitaríamos para realizar un análisis de texto.</w:t>
      </w:r>
    </w:p>
    <w:p w14:paraId="0B02DAAE" w14:textId="2FBE07F3" w:rsidR="004A5645" w:rsidRDefault="008C7D53" w:rsidP="004A5645">
      <w:pPr>
        <w:rPr>
          <w:lang w:val="es-CO"/>
        </w:rPr>
      </w:pPr>
      <w:r>
        <w:rPr>
          <w:lang w:val="es-CO"/>
        </w:rPr>
        <w:t>L</w:t>
      </w:r>
      <w:r w:rsidR="004A5645" w:rsidRPr="004A5645">
        <w:rPr>
          <w:lang w:val="es-CO"/>
        </w:rPr>
        <w:t xml:space="preserve">enguaje de programación Python y </w:t>
      </w:r>
      <w:r>
        <w:rPr>
          <w:lang w:val="es-CO"/>
        </w:rPr>
        <w:t>l</w:t>
      </w:r>
      <w:r w:rsidR="004A5645" w:rsidRPr="004A5645">
        <w:rPr>
          <w:lang w:val="es-CO"/>
        </w:rPr>
        <w:t>as herramientas que utilizaremos serán todas software gratuito de código abierto.</w:t>
      </w:r>
      <w:r>
        <w:rPr>
          <w:lang w:val="es-CO"/>
        </w:rPr>
        <w:t xml:space="preserve"> </w:t>
      </w:r>
      <w:r w:rsidR="004A5645" w:rsidRPr="004A5645">
        <w:rPr>
          <w:lang w:val="es-CO"/>
        </w:rPr>
        <w:t>En el mundo de la investigación, el código fuente abierto significa que los resultados académicos son reproducibles y están disponibles para todos los interesados.  Python sigue siendo un lenguaje potente y fácil de usar y sirve como una excelente manera de ingresar al mundo del procesamiento del lenguaje natural.</w:t>
      </w:r>
    </w:p>
    <w:p w14:paraId="1EBB3F9A" w14:textId="142D27B4" w:rsidR="00C929ED" w:rsidRPr="007218CC" w:rsidRDefault="00C929ED" w:rsidP="00C929ED">
      <w:pPr>
        <w:rPr>
          <w:lang w:val="es-CO"/>
        </w:rPr>
      </w:pPr>
    </w:p>
    <w:p w14:paraId="6DE66C5D" w14:textId="15E2B2B7" w:rsidR="00BF607F" w:rsidRPr="009D7A87" w:rsidRDefault="001E6067" w:rsidP="00BF6DFC">
      <w:pPr>
        <w:pStyle w:val="Ttulo3"/>
        <w:rPr>
          <w:lang w:val="es-CO"/>
        </w:rPr>
      </w:pPr>
      <w:bookmarkStart w:id="441" w:name="_Toc159871866"/>
      <w:r w:rsidRPr="009D7A87">
        <w:rPr>
          <w:lang w:val="es-CO"/>
        </w:rPr>
        <w:lastRenderedPageBreak/>
        <w:t>2.2.</w:t>
      </w:r>
      <w:r w:rsidR="000F4EB1">
        <w:rPr>
          <w:lang w:val="es-CO"/>
        </w:rPr>
        <w:t>2</w:t>
      </w:r>
      <w:r w:rsidRPr="009D7A87">
        <w:rPr>
          <w:lang w:val="es-CO"/>
        </w:rPr>
        <w:t xml:space="preserve"> N</w:t>
      </w:r>
      <w:r w:rsidR="00812260" w:rsidRPr="009D7A87">
        <w:rPr>
          <w:lang w:val="es-CO"/>
        </w:rPr>
        <w:t>LP</w:t>
      </w:r>
      <w:r w:rsidR="00E33D19" w:rsidRPr="009D7A87">
        <w:rPr>
          <w:lang w:val="es-CO"/>
        </w:rPr>
        <w:t xml:space="preserve"> </w:t>
      </w:r>
      <w:r w:rsidR="00812260" w:rsidRPr="009D7A87">
        <w:rPr>
          <w:lang w:val="es-CO"/>
        </w:rPr>
        <w:t>(Natural Lenguaje Processing)</w:t>
      </w:r>
      <w:bookmarkEnd w:id="441"/>
      <w:r w:rsidR="00812260" w:rsidRPr="009D7A87">
        <w:rPr>
          <w:lang w:val="es-CO"/>
        </w:rPr>
        <w:t xml:space="preserve"> </w:t>
      </w:r>
    </w:p>
    <w:p w14:paraId="29CBE838" w14:textId="0BCC897D" w:rsidR="00812260" w:rsidRPr="00EF6DEC" w:rsidRDefault="00503792" w:rsidP="00BF6DFC">
      <w:pPr>
        <w:ind w:left="5040"/>
        <w:jc w:val="right"/>
      </w:pPr>
      <w:r w:rsidRPr="00EF6DEC">
        <w:t>“Un idioma no son solo palabras. Es una cultura, una tradición, una unificación de una comunidad, una historia completa que cruza lo que es una comunidad. Todo está incorporado en un lenguaje".</w:t>
      </w:r>
    </w:p>
    <w:p w14:paraId="226F600D" w14:textId="08D9F35C" w:rsidR="00812260" w:rsidRPr="00EF6DEC" w:rsidRDefault="00812260" w:rsidP="00BF6DFC">
      <w:pPr>
        <w:ind w:left="5040"/>
        <w:jc w:val="right"/>
      </w:pPr>
      <w:r w:rsidRPr="00EF6DEC">
        <w:t>-Noam Chomsky</w:t>
      </w:r>
    </w:p>
    <w:p w14:paraId="2E7B10A0" w14:textId="11956234" w:rsidR="00825263" w:rsidRPr="00EF6DEC" w:rsidRDefault="00E33D19" w:rsidP="00BF6DFC">
      <w:r w:rsidRPr="00EF6DEC">
        <w:t>Es un campo entre la intersección de ciencias de computación e inteligencia artificial y</w:t>
      </w:r>
      <w:r w:rsidR="003C051E" w:rsidRPr="00EF6DEC">
        <w:t xml:space="preserve"> logística. Es un tema de </w:t>
      </w:r>
      <w:r w:rsidR="00812260" w:rsidRPr="00EF6DEC">
        <w:t>construir sistemas que procesan y entienden el lenguaje humano.</w:t>
      </w:r>
    </w:p>
    <w:p w14:paraId="3893498F" w14:textId="78AA900F" w:rsidR="00825263" w:rsidRPr="00EF6DEC" w:rsidRDefault="00000000" w:rsidP="00825263">
      <w:sdt>
        <w:sdtPr>
          <w:id w:val="756794779"/>
          <w:citation/>
        </w:sdtPr>
        <w:sdtContent>
          <w:r w:rsidR="00825263" w:rsidRPr="00EF6DEC">
            <w:fldChar w:fldCharType="begin"/>
          </w:r>
          <w:r w:rsidR="00825263" w:rsidRPr="00EF6DEC">
            <w:instrText xml:space="preserve"> CITATION Sow20 \l 1033 </w:instrText>
          </w:r>
          <w:r w:rsidR="00825263" w:rsidRPr="00EF6DEC">
            <w:fldChar w:fldCharType="separate"/>
          </w:r>
          <w:r w:rsidR="006A3F8A" w:rsidRPr="006A3F8A">
            <w:rPr>
              <w:noProof/>
            </w:rPr>
            <w:t>(Sowmya Vajjala, 2020)</w:t>
          </w:r>
          <w:r w:rsidR="00825263" w:rsidRPr="00EF6DEC">
            <w:fldChar w:fldCharType="end"/>
          </w:r>
        </w:sdtContent>
      </w:sdt>
    </w:p>
    <w:p w14:paraId="210B89F0" w14:textId="71BE1EB2" w:rsidR="00503792" w:rsidRDefault="00503792" w:rsidP="00825263">
      <w:r w:rsidRPr="00EF6DEC">
        <w:t>El lenguaje natural es el primer medio de comunicación entre humanos desde los comienzos de la humanidad.</w:t>
      </w:r>
      <w:r w:rsidR="00451F67" w:rsidRPr="00EF6DEC">
        <w:t xml:space="preserve"> </w:t>
      </w:r>
      <w:r w:rsidRPr="00EF6DEC">
        <w:t xml:space="preserve"> Los computadores </w:t>
      </w:r>
      <w:r w:rsidR="00451F67" w:rsidRPr="00EF6DEC">
        <w:t xml:space="preserve">siendo objetos no emocionales </w:t>
      </w:r>
      <w:r w:rsidRPr="00EF6DEC">
        <w:t>se comunican en</w:t>
      </w:r>
      <w:r w:rsidR="00451F67" w:rsidRPr="00EF6DEC">
        <w:t xml:space="preserve"> lenguaje de </w:t>
      </w:r>
      <w:r w:rsidR="00F1522A" w:rsidRPr="00EF6DEC">
        <w:t>máquina, una</w:t>
      </w:r>
      <w:r w:rsidR="00CB4671" w:rsidRPr="00EF6DEC">
        <w:t xml:space="preserve"> codificación</w:t>
      </w:r>
      <w:r w:rsidRPr="00EF6DEC">
        <w:t xml:space="preserve"> de 0s y 1s. La forma en que las maquinas </w:t>
      </w:r>
      <w:r w:rsidR="00CB4671" w:rsidRPr="00EF6DEC">
        <w:t>puede</w:t>
      </w:r>
      <w:r w:rsidRPr="00EF6DEC">
        <w:t xml:space="preserve"> entender el </w:t>
      </w:r>
      <w:r w:rsidR="007D5A3D" w:rsidRPr="00EF6DEC">
        <w:t>lenguaje es lo que se denomina Procesamiento de lenguaje natural.</w:t>
      </w:r>
      <w:r w:rsidR="00451F67" w:rsidRPr="00EF6DEC">
        <w:t xml:space="preserve"> </w:t>
      </w:r>
    </w:p>
    <w:p w14:paraId="11D08679" w14:textId="6474D98E" w:rsidR="008D3513" w:rsidRPr="00EF6DEC" w:rsidRDefault="008D3513" w:rsidP="00825263"/>
    <w:p w14:paraId="511BBBEC" w14:textId="77777777" w:rsidR="005842F6" w:rsidRPr="00EF6DEC" w:rsidRDefault="00451F67" w:rsidP="00B30D4B">
      <w:r w:rsidRPr="00EF6DEC">
        <w:t xml:space="preserve">Lo primero que hay que decir es que tenemos que </w:t>
      </w:r>
      <w:r w:rsidR="005842F6" w:rsidRPr="00EF6DEC">
        <w:t xml:space="preserve">traducir el lenguaje natural de palabras o texto a números. </w:t>
      </w:r>
    </w:p>
    <w:p w14:paraId="72F8B253" w14:textId="73098BD7" w:rsidR="00825F0C" w:rsidRPr="00EF6DEC" w:rsidRDefault="00825F0C" w:rsidP="00B30D4B">
      <w:r w:rsidRPr="00EF6DEC">
        <w:t xml:space="preserve">El </w:t>
      </w:r>
      <w:r w:rsidR="00EF6DEC" w:rsidRPr="00EF6DEC">
        <w:t>término</w:t>
      </w:r>
      <w:r w:rsidRPr="00EF6DEC">
        <w:t xml:space="preserve"> que se maneja para la representación vectorial de los datos es “embedding” y se utiliza para </w:t>
      </w:r>
      <w:r w:rsidR="002762E3" w:rsidRPr="00EF6DEC">
        <w:t>diversos campos</w:t>
      </w:r>
      <w:r w:rsidRPr="00EF6DEC">
        <w:t xml:space="preserve"> como el </w:t>
      </w:r>
      <w:r w:rsidR="00E00CC5">
        <w:t>NLP</w:t>
      </w:r>
      <w:r w:rsidRPr="00EF6DEC">
        <w:t xml:space="preserve">, la recomendación de contenido y la visión por computadora. Los algoritmos comunes utilizados en </w:t>
      </w:r>
      <w:r w:rsidR="002762E3" w:rsidRPr="00EF6DEC">
        <w:t>diferentes contestos</w:t>
      </w:r>
      <w:r w:rsidRPr="00EF6DEC">
        <w:t xml:space="preserve"> son </w:t>
      </w:r>
    </w:p>
    <w:p w14:paraId="51FDA138" w14:textId="4149B652" w:rsidR="00825F0C" w:rsidRPr="00EF6DEC" w:rsidRDefault="00825F0C" w:rsidP="00825F0C">
      <w:pPr>
        <w:pStyle w:val="Prrafodelista"/>
        <w:numPr>
          <w:ilvl w:val="0"/>
          <w:numId w:val="6"/>
        </w:numPr>
        <w:rPr>
          <w:lang w:val="es-ES_tradnl"/>
        </w:rPr>
      </w:pPr>
      <w:r w:rsidRPr="00EF6DEC">
        <w:rPr>
          <w:lang w:val="es-ES_tradnl"/>
        </w:rPr>
        <w:t xml:space="preserve">Word </w:t>
      </w:r>
      <w:r w:rsidR="002762E3" w:rsidRPr="00EF6DEC">
        <w:rPr>
          <w:lang w:val="es-ES_tradnl"/>
        </w:rPr>
        <w:t>Embedding</w:t>
      </w:r>
    </w:p>
    <w:p w14:paraId="4A74824C" w14:textId="43C4F439" w:rsidR="00825F0C" w:rsidRPr="00553F1C" w:rsidRDefault="00825F0C" w:rsidP="001C601C">
      <w:pPr>
        <w:ind w:left="360"/>
      </w:pPr>
      <w:r w:rsidRPr="00553F1C">
        <w:t>Word2Vec: Desarrollado por Google, utiliza una red neuronal para aprender representaciones vectoriales de palabras</w:t>
      </w:r>
    </w:p>
    <w:p w14:paraId="48643615" w14:textId="62D3D09C" w:rsidR="00825F0C" w:rsidRPr="00553F1C" w:rsidRDefault="00825F0C" w:rsidP="001C601C">
      <w:pPr>
        <w:ind w:left="360"/>
      </w:pPr>
      <w:proofErr w:type="spellStart"/>
      <w:r w:rsidRPr="00553F1C">
        <w:t>GloVe</w:t>
      </w:r>
      <w:proofErr w:type="spellEnd"/>
      <w:r w:rsidRPr="00553F1C">
        <w:t xml:space="preserve"> (Global Vector </w:t>
      </w:r>
      <w:proofErr w:type="spellStart"/>
      <w:r w:rsidRPr="00553F1C">
        <w:t>for</w:t>
      </w:r>
      <w:proofErr w:type="spellEnd"/>
      <w:r w:rsidRPr="00553F1C">
        <w:t xml:space="preserve"> Word </w:t>
      </w:r>
      <w:r w:rsidR="002762E3" w:rsidRPr="00553F1C">
        <w:t>Representación</w:t>
      </w:r>
      <w:r w:rsidRPr="00553F1C">
        <w:t xml:space="preserve">) Utiliza </w:t>
      </w:r>
      <w:r w:rsidR="002762E3" w:rsidRPr="00553F1C">
        <w:t>estadísticas</w:t>
      </w:r>
      <w:r w:rsidRPr="00553F1C">
        <w:t xml:space="preserve"> globales de </w:t>
      </w:r>
      <w:r w:rsidR="002762E3" w:rsidRPr="00553F1C">
        <w:t>coocurrencia</w:t>
      </w:r>
      <w:r w:rsidRPr="00553F1C">
        <w:t xml:space="preserve"> para </w:t>
      </w:r>
      <w:r w:rsidR="002762E3" w:rsidRPr="00553F1C">
        <w:t>generar</w:t>
      </w:r>
      <w:r w:rsidRPr="00553F1C">
        <w:t xml:space="preserve"> embeddings</w:t>
      </w:r>
    </w:p>
    <w:p w14:paraId="6E301E49" w14:textId="3A34419B" w:rsidR="00825F0C" w:rsidRPr="00EF6DEC" w:rsidRDefault="00EF6DEC" w:rsidP="00825F0C">
      <w:pPr>
        <w:pStyle w:val="Prrafodelista"/>
        <w:numPr>
          <w:ilvl w:val="0"/>
          <w:numId w:val="6"/>
        </w:numPr>
        <w:rPr>
          <w:lang w:val="es-ES_tradnl"/>
        </w:rPr>
      </w:pPr>
      <w:r w:rsidRPr="00EF6DEC">
        <w:rPr>
          <w:lang w:val="es-ES_tradnl"/>
        </w:rPr>
        <w:t>Documento</w:t>
      </w:r>
      <w:r w:rsidR="00825F0C" w:rsidRPr="00EF6DEC">
        <w:rPr>
          <w:lang w:val="es-ES_tradnl"/>
        </w:rPr>
        <w:t xml:space="preserve"> Embedd</w:t>
      </w:r>
      <w:r w:rsidR="002762E3" w:rsidRPr="00EF6DEC">
        <w:rPr>
          <w:lang w:val="es-ES_tradnl"/>
        </w:rPr>
        <w:t>ings</w:t>
      </w:r>
    </w:p>
    <w:p w14:paraId="4D2420B3" w14:textId="7A9E8B99" w:rsidR="002762E3" w:rsidRPr="00553F1C" w:rsidRDefault="002762E3" w:rsidP="001C601C">
      <w:pPr>
        <w:ind w:left="360"/>
      </w:pPr>
      <w:r w:rsidRPr="00553F1C">
        <w:t>Doc2Vec: Una extensión de Word2vec que aprende representaciones vectoriales para documentos.</w:t>
      </w:r>
    </w:p>
    <w:p w14:paraId="55240552" w14:textId="6A3E92D8" w:rsidR="002762E3" w:rsidRPr="00EF6DEC" w:rsidRDefault="002762E3" w:rsidP="002762E3">
      <w:pPr>
        <w:pStyle w:val="Prrafodelista"/>
        <w:numPr>
          <w:ilvl w:val="0"/>
          <w:numId w:val="6"/>
        </w:numPr>
        <w:rPr>
          <w:lang w:val="es-ES_tradnl"/>
        </w:rPr>
      </w:pPr>
      <w:r w:rsidRPr="00EF6DEC">
        <w:rPr>
          <w:lang w:val="es-ES_tradnl"/>
        </w:rPr>
        <w:t>Embeddings para imágenes</w:t>
      </w:r>
    </w:p>
    <w:p w14:paraId="43E8B0CF" w14:textId="1FF71BFC" w:rsidR="002762E3" w:rsidRPr="00553F1C" w:rsidRDefault="002762E3" w:rsidP="001C601C">
      <w:pPr>
        <w:ind w:left="360"/>
      </w:pPr>
      <w:r w:rsidRPr="00553F1C">
        <w:lastRenderedPageBreak/>
        <w:t>CNN (</w:t>
      </w:r>
      <w:proofErr w:type="spellStart"/>
      <w:r w:rsidRPr="00553F1C">
        <w:t>Convulutional</w:t>
      </w:r>
      <w:proofErr w:type="spellEnd"/>
      <w:r w:rsidRPr="00553F1C">
        <w:t xml:space="preserve"> Neural Network) Embeddings: Las capas de intermedias de una CNN pueden utilizarse como embeddings para </w:t>
      </w:r>
      <w:r w:rsidR="00945B24" w:rsidRPr="00553F1C">
        <w:t>imágenes</w:t>
      </w:r>
    </w:p>
    <w:p w14:paraId="2910FF95" w14:textId="459B5FB4" w:rsidR="002762E3" w:rsidRPr="00553F1C" w:rsidRDefault="002762E3" w:rsidP="001C601C">
      <w:pPr>
        <w:ind w:left="360"/>
      </w:pPr>
      <w:r w:rsidRPr="00553F1C">
        <w:t>Siamese Networks: Se utilizan para aprender embeddings que representa similitudes y diferencias entre pares de imágenes.</w:t>
      </w:r>
    </w:p>
    <w:p w14:paraId="00439728" w14:textId="0455FAF2" w:rsidR="002762E3" w:rsidRPr="00EF6DEC" w:rsidRDefault="002762E3" w:rsidP="002762E3">
      <w:pPr>
        <w:pStyle w:val="Prrafodelista"/>
        <w:numPr>
          <w:ilvl w:val="0"/>
          <w:numId w:val="6"/>
        </w:numPr>
        <w:rPr>
          <w:lang w:val="es-ES_tradnl"/>
        </w:rPr>
      </w:pPr>
      <w:r w:rsidRPr="00EF6DEC">
        <w:rPr>
          <w:lang w:val="es-ES_tradnl"/>
        </w:rPr>
        <w:t>Embeddings para Datos Tabulares</w:t>
      </w:r>
    </w:p>
    <w:p w14:paraId="7A066C8E" w14:textId="77777777" w:rsidR="004B3DF1" w:rsidRPr="00553F1C" w:rsidRDefault="004B3DF1" w:rsidP="001C601C">
      <w:pPr>
        <w:ind w:left="360"/>
      </w:pPr>
      <w:proofErr w:type="spellStart"/>
      <w:r w:rsidRPr="00553F1C">
        <w:t>FastText</w:t>
      </w:r>
      <w:proofErr w:type="spellEnd"/>
      <w:r w:rsidRPr="00553F1C">
        <w:t>: Se utiliza no solo para palabras, sino también para representar datos tabulares.</w:t>
      </w:r>
    </w:p>
    <w:p w14:paraId="637F8690" w14:textId="77777777" w:rsidR="004B3DF1" w:rsidRPr="00553F1C" w:rsidRDefault="004B3DF1" w:rsidP="001C601C">
      <w:pPr>
        <w:ind w:left="360"/>
      </w:pPr>
      <w:proofErr w:type="spellStart"/>
      <w:r w:rsidRPr="00553F1C">
        <w:t>Entity</w:t>
      </w:r>
      <w:proofErr w:type="spellEnd"/>
      <w:r w:rsidRPr="00553F1C">
        <w:t xml:space="preserve"> Embeddings </w:t>
      </w:r>
      <w:proofErr w:type="spellStart"/>
      <w:r w:rsidRPr="00553F1C">
        <w:t>of</w:t>
      </w:r>
      <w:proofErr w:type="spellEnd"/>
      <w:r w:rsidRPr="00553F1C">
        <w:t xml:space="preserve"> </w:t>
      </w:r>
      <w:proofErr w:type="spellStart"/>
      <w:r w:rsidRPr="00553F1C">
        <w:t>Categorical</w:t>
      </w:r>
      <w:proofErr w:type="spellEnd"/>
      <w:r w:rsidRPr="00553F1C">
        <w:t xml:space="preserve"> Variables: Se emplea en conjuntos de datos con variables categóricas.</w:t>
      </w:r>
    </w:p>
    <w:p w14:paraId="269D3EC5" w14:textId="54D08AFE" w:rsidR="002762E3" w:rsidRPr="00EF6DEC" w:rsidRDefault="002762E3" w:rsidP="002762E3">
      <w:pPr>
        <w:pStyle w:val="Prrafodelista"/>
        <w:numPr>
          <w:ilvl w:val="0"/>
          <w:numId w:val="6"/>
        </w:numPr>
        <w:rPr>
          <w:lang w:val="es-ES_tradnl"/>
        </w:rPr>
      </w:pPr>
      <w:proofErr w:type="spellStart"/>
      <w:r w:rsidRPr="00EF6DEC">
        <w:rPr>
          <w:lang w:val="es-ES_tradnl"/>
        </w:rPr>
        <w:t>Graph</w:t>
      </w:r>
      <w:proofErr w:type="spellEnd"/>
      <w:r w:rsidRPr="00EF6DEC">
        <w:rPr>
          <w:lang w:val="es-ES_tradnl"/>
        </w:rPr>
        <w:t xml:space="preserve"> Embeddings</w:t>
      </w:r>
    </w:p>
    <w:p w14:paraId="04598757" w14:textId="77777777" w:rsidR="004B3DF1" w:rsidRPr="00553F1C" w:rsidRDefault="004B3DF1" w:rsidP="001C601C">
      <w:pPr>
        <w:ind w:left="360"/>
      </w:pPr>
      <w:r w:rsidRPr="00553F1C">
        <w:t>Node2Vec: Extiende el concepto de Word2Vec para grafos, generando embeddings para nodos.</w:t>
      </w:r>
    </w:p>
    <w:p w14:paraId="012505BB" w14:textId="3F58EFB8" w:rsidR="004B3DF1" w:rsidRPr="001C601C" w:rsidRDefault="004B3DF1" w:rsidP="001C601C">
      <w:pPr>
        <w:ind w:left="360"/>
        <w:rPr>
          <w:rFonts w:ascii="Segoe UI" w:eastAsia="Times New Roman" w:hAnsi="Segoe UI" w:cs="Segoe UI"/>
          <w:color w:val="374151"/>
          <w:sz w:val="24"/>
          <w:szCs w:val="24"/>
          <w:lang w:eastAsia="es-CO"/>
        </w:rPr>
      </w:pPr>
      <w:proofErr w:type="spellStart"/>
      <w:r w:rsidRPr="00553F1C">
        <w:t>GraphSAGE</w:t>
      </w:r>
      <w:proofErr w:type="spellEnd"/>
      <w:r w:rsidRPr="001C601C">
        <w:rPr>
          <w:rFonts w:ascii="Segoe UI" w:eastAsia="Times New Roman" w:hAnsi="Segoe UI" w:cs="Segoe UI"/>
          <w:color w:val="374151"/>
          <w:sz w:val="24"/>
          <w:szCs w:val="24"/>
          <w:lang w:eastAsia="es-CO"/>
        </w:rPr>
        <w:t xml:space="preserve"> (</w:t>
      </w:r>
      <w:proofErr w:type="spellStart"/>
      <w:r w:rsidRPr="001C601C">
        <w:rPr>
          <w:rFonts w:ascii="Segoe UI" w:eastAsia="Times New Roman" w:hAnsi="Segoe UI" w:cs="Segoe UI"/>
          <w:color w:val="374151"/>
          <w:sz w:val="24"/>
          <w:szCs w:val="24"/>
          <w:lang w:eastAsia="es-CO"/>
        </w:rPr>
        <w:t>Graph</w:t>
      </w:r>
      <w:proofErr w:type="spellEnd"/>
      <w:r w:rsidRPr="001C601C">
        <w:rPr>
          <w:rFonts w:ascii="Segoe UI" w:eastAsia="Times New Roman" w:hAnsi="Segoe UI" w:cs="Segoe UI"/>
          <w:color w:val="374151"/>
          <w:sz w:val="24"/>
          <w:szCs w:val="24"/>
          <w:lang w:eastAsia="es-CO"/>
        </w:rPr>
        <w:t xml:space="preserve"> </w:t>
      </w:r>
      <w:proofErr w:type="spellStart"/>
      <w:r w:rsidRPr="001C601C">
        <w:rPr>
          <w:rFonts w:ascii="Segoe UI" w:eastAsia="Times New Roman" w:hAnsi="Segoe UI" w:cs="Segoe UI"/>
          <w:color w:val="374151"/>
          <w:sz w:val="24"/>
          <w:szCs w:val="24"/>
          <w:lang w:eastAsia="es-CO"/>
        </w:rPr>
        <w:t>Sample</w:t>
      </w:r>
      <w:proofErr w:type="spellEnd"/>
      <w:r w:rsidRPr="001C601C">
        <w:rPr>
          <w:rFonts w:ascii="Segoe UI" w:eastAsia="Times New Roman" w:hAnsi="Segoe UI" w:cs="Segoe UI"/>
          <w:color w:val="374151"/>
          <w:sz w:val="24"/>
          <w:szCs w:val="24"/>
          <w:lang w:eastAsia="es-CO"/>
        </w:rPr>
        <w:t xml:space="preserve"> and </w:t>
      </w:r>
      <w:proofErr w:type="spellStart"/>
      <w:r w:rsidRPr="001C601C">
        <w:rPr>
          <w:rFonts w:ascii="Segoe UI" w:eastAsia="Times New Roman" w:hAnsi="Segoe UI" w:cs="Segoe UI"/>
          <w:color w:val="374151"/>
          <w:sz w:val="24"/>
          <w:szCs w:val="24"/>
          <w:lang w:eastAsia="es-CO"/>
        </w:rPr>
        <w:t>Aggregated</w:t>
      </w:r>
      <w:proofErr w:type="spellEnd"/>
      <w:r w:rsidRPr="001C601C">
        <w:rPr>
          <w:rFonts w:ascii="Segoe UI" w:eastAsia="Times New Roman" w:hAnsi="Segoe UI" w:cs="Segoe UI"/>
          <w:color w:val="374151"/>
          <w:sz w:val="24"/>
          <w:szCs w:val="24"/>
          <w:lang w:eastAsia="es-CO"/>
        </w:rPr>
        <w:t xml:space="preserve">): Genera embeddings para </w:t>
      </w:r>
      <w:r w:rsidRPr="00553F1C">
        <w:t>nodos</w:t>
      </w:r>
      <w:r w:rsidRPr="001C601C">
        <w:rPr>
          <w:rFonts w:ascii="Segoe UI" w:eastAsia="Times New Roman" w:hAnsi="Segoe UI" w:cs="Segoe UI"/>
          <w:color w:val="374151"/>
          <w:sz w:val="24"/>
          <w:szCs w:val="24"/>
          <w:lang w:eastAsia="es-CO"/>
        </w:rPr>
        <w:t xml:space="preserve"> agregando información de sus vecinos.</w:t>
      </w:r>
    </w:p>
    <w:p w14:paraId="0F3542D9" w14:textId="03B6ECC9" w:rsidR="002762E3" w:rsidRPr="00EF6DEC" w:rsidRDefault="002762E3" w:rsidP="002762E3">
      <w:pPr>
        <w:pStyle w:val="Prrafodelista"/>
        <w:numPr>
          <w:ilvl w:val="0"/>
          <w:numId w:val="6"/>
        </w:numPr>
        <w:rPr>
          <w:lang w:val="es-ES_tradnl"/>
        </w:rPr>
      </w:pPr>
      <w:r w:rsidRPr="00EF6DEC">
        <w:rPr>
          <w:lang w:val="es-ES_tradnl"/>
        </w:rPr>
        <w:t>Embeddings para secuencias temporales</w:t>
      </w:r>
    </w:p>
    <w:p w14:paraId="1938622C" w14:textId="169C5C62" w:rsidR="004B3DF1" w:rsidRPr="00553F1C" w:rsidRDefault="004B3DF1" w:rsidP="001C601C">
      <w:pPr>
        <w:ind w:left="360"/>
      </w:pPr>
      <w:r w:rsidRPr="00553F1C">
        <w:t>LSTM (Long Short-</w:t>
      </w:r>
      <w:proofErr w:type="spellStart"/>
      <w:r w:rsidRPr="00553F1C">
        <w:t>term</w:t>
      </w:r>
      <w:proofErr w:type="spellEnd"/>
      <w:r w:rsidRPr="00553F1C">
        <w:t xml:space="preserve"> </w:t>
      </w:r>
      <w:proofErr w:type="spellStart"/>
      <w:r w:rsidRPr="00553F1C">
        <w:t>memory</w:t>
      </w:r>
      <w:proofErr w:type="spellEnd"/>
      <w:r w:rsidRPr="00553F1C">
        <w:t>) Embeddings: Redes neuronales recurrentes (RNN) que pueden aprender representaciones con secuencias temporales.</w:t>
      </w:r>
    </w:p>
    <w:p w14:paraId="5CC35D23" w14:textId="6D1F3C72" w:rsidR="004B3DF1" w:rsidRPr="00553F1C" w:rsidRDefault="004B3DF1" w:rsidP="001C601C">
      <w:pPr>
        <w:ind w:left="360"/>
      </w:pPr>
      <w:r w:rsidRPr="00553F1C">
        <w:t xml:space="preserve">Transformer Embeddings: La arquitectura </w:t>
      </w:r>
      <w:r w:rsidR="00553F1C" w:rsidRPr="00553F1C">
        <w:t>Transformer</w:t>
      </w:r>
      <w:r w:rsidRPr="00553F1C">
        <w:t>, utilizada en modelos como GPT, puede generar embeddings para secuencias temporales.</w:t>
      </w:r>
    </w:p>
    <w:p w14:paraId="1DF0949F" w14:textId="625EE450" w:rsidR="004B3DF1" w:rsidRPr="00EF6DEC" w:rsidRDefault="004B3DF1" w:rsidP="001C601C">
      <w:r w:rsidRPr="00EF6DEC">
        <w:t xml:space="preserve">La elección del embedding depende del tipo de datos y del problema </w:t>
      </w:r>
      <w:r w:rsidR="00C87F58" w:rsidRPr="00EF6DEC">
        <w:t>específico</w:t>
      </w:r>
      <w:r w:rsidRPr="00EF6DEC">
        <w:t xml:space="preserve"> que se aborde. Otro punto interesante es que se pueden combinar.</w:t>
      </w:r>
    </w:p>
    <w:p w14:paraId="38C91A5D" w14:textId="466D9D32" w:rsidR="00EF6DEC" w:rsidRPr="00EF6DEC" w:rsidRDefault="00274201" w:rsidP="00274201">
      <w:pPr>
        <w:pStyle w:val="Ttulo4"/>
      </w:pPr>
      <w:bookmarkStart w:id="442" w:name="_Toc159871867"/>
      <w:r>
        <w:t>2.2.</w:t>
      </w:r>
      <w:r w:rsidR="000F4EB1">
        <w:t>2</w:t>
      </w:r>
      <w:r>
        <w:t xml:space="preserve">.1 </w:t>
      </w:r>
      <w:r w:rsidR="005842F6" w:rsidRPr="00EF6DEC">
        <w:t>Word Embedding</w:t>
      </w:r>
      <w:bookmarkEnd w:id="442"/>
    </w:p>
    <w:p w14:paraId="67CE2404" w14:textId="55E615FD" w:rsidR="00A440C5" w:rsidRPr="00EF6DEC" w:rsidRDefault="005D2178" w:rsidP="00B30D4B">
      <w:r w:rsidRPr="00EF6DEC">
        <w:t>S</w:t>
      </w:r>
      <w:r w:rsidR="008A7DAF" w:rsidRPr="00EF6DEC">
        <w:t xml:space="preserve">e puede definir como una técnica de procesamiento de lenguaje natural que convierte lenguaje humano a vectores matemáticos. </w:t>
      </w:r>
      <w:r w:rsidRPr="00EF6DEC">
        <w:t>Se hace un mapeo de palabras a vectores de números reales</w:t>
      </w:r>
      <w:r w:rsidR="00A440C5" w:rsidRPr="00EF6DEC">
        <w:t xml:space="preserve">, lo que significa que cada palabra </w:t>
      </w:r>
      <w:r w:rsidR="00F1522A" w:rsidRPr="00EF6DEC">
        <w:t>está</w:t>
      </w:r>
      <w:r w:rsidR="00A440C5" w:rsidRPr="00EF6DEC">
        <w:t xml:space="preserve"> en el vector.</w:t>
      </w:r>
    </w:p>
    <w:p w14:paraId="49316C3F" w14:textId="77777777" w:rsidR="00F1522A" w:rsidRPr="00EF6DEC" w:rsidRDefault="00F1522A" w:rsidP="00B30D4B">
      <w:r w:rsidRPr="00EF6DEC">
        <w:t>Una vez se tiene la matriz que mapea palabras a vector numérico, se puede realizar acciones aritméticas sobre dichos vectores. Así se puede tener similitudes semánticas (sinónimos) de palabras, frases y aun documentos enteros. Así se puede usar información para determinar programáticamente de que texto se trata.</w:t>
      </w:r>
    </w:p>
    <w:p w14:paraId="13E22FEA" w14:textId="6F513DAB" w:rsidR="005604C1" w:rsidRDefault="00F1522A" w:rsidP="00B30D4B">
      <w:r w:rsidRPr="00EF6DEC">
        <w:lastRenderedPageBreak/>
        <w:t xml:space="preserve">Matemáticamente, determinar la semántica similar entre dos palabras se reduce a calcular el coseno similar entre el vector correspondiente, o calcular el coseno del </w:t>
      </w:r>
      <w:r w:rsidR="00B83278" w:rsidRPr="00EF6DEC">
        <w:t>ángulo</w:t>
      </w:r>
      <w:r w:rsidRPr="00EF6DEC">
        <w:t xml:space="preserve"> entre los vectores</w:t>
      </w:r>
      <w:r w:rsidR="00EF6DEC">
        <w:t xml:space="preserve"> </w:t>
      </w:r>
      <w:sdt>
        <w:sdtPr>
          <w:id w:val="1304274720"/>
          <w:citation/>
        </w:sdtPr>
        <w:sdtContent>
          <w:r w:rsidR="00EF6DEC">
            <w:fldChar w:fldCharType="begin"/>
          </w:r>
          <w:r w:rsidR="00EF6DEC" w:rsidRPr="00EF6DEC">
            <w:rPr>
              <w:lang w:val="es-CO"/>
            </w:rPr>
            <w:instrText xml:space="preserve"> CITATION Yul20 \l 1033 </w:instrText>
          </w:r>
          <w:r w:rsidR="00EF6DEC">
            <w:fldChar w:fldCharType="separate"/>
          </w:r>
          <w:r w:rsidR="006A3F8A" w:rsidRPr="006A3F8A">
            <w:rPr>
              <w:noProof/>
              <w:lang w:val="es-CO"/>
            </w:rPr>
            <w:t>(Vasiliev, 2020)</w:t>
          </w:r>
          <w:r w:rsidR="00EF6DEC">
            <w:fldChar w:fldCharType="end"/>
          </w:r>
        </w:sdtContent>
      </w:sdt>
      <w:r w:rsidR="00EF6DEC">
        <w:t>)</w:t>
      </w:r>
    </w:p>
    <w:p w14:paraId="72EC326F" w14:textId="410838E7" w:rsidR="005604C1" w:rsidRDefault="00F70001" w:rsidP="00B30D4B">
      <w:r>
        <w:t xml:space="preserve">Para hacer un </w:t>
      </w:r>
      <w:r w:rsidR="00373BC8">
        <w:t>análisis</w:t>
      </w:r>
      <w:r>
        <w:t xml:space="preserve"> de </w:t>
      </w:r>
      <w:r w:rsidR="00373BC8">
        <w:t>cómo</w:t>
      </w:r>
      <w:r>
        <w:t xml:space="preserve"> se trabaja con vectores de texto </w:t>
      </w:r>
      <w:r w:rsidR="00373BC8">
        <w:t>se</w:t>
      </w:r>
      <w:r>
        <w:t xml:space="preserve"> utiliza Spacy que es una biblioteca </w:t>
      </w:r>
      <w:r w:rsidR="005604C1">
        <w:t xml:space="preserve">de procesamiento </w:t>
      </w:r>
      <w:r w:rsidR="00963FDA">
        <w:t>de lenguaje natural de código abierto diseñada</w:t>
      </w:r>
      <w:r w:rsidR="00FB1AAE">
        <w:t xml:space="preserve"> </w:t>
      </w:r>
      <w:r w:rsidR="00963FDA">
        <w:t>para realizar tare</w:t>
      </w:r>
      <w:r>
        <w:t xml:space="preserve">as de procesamiento de texto de manera </w:t>
      </w:r>
      <w:r w:rsidR="00373BC8">
        <w:t>más</w:t>
      </w:r>
      <w:r>
        <w:t xml:space="preserve"> eficiente, que ofrece herramientas para realizar actividades </w:t>
      </w:r>
      <w:r w:rsidR="00373BC8">
        <w:t xml:space="preserve">como </w:t>
      </w:r>
      <w:r w:rsidR="008649E6">
        <w:t>Tokenización</w:t>
      </w:r>
      <w:r w:rsidR="00373BC8">
        <w:t xml:space="preserve">, lematización, etiquetado gramatical, reconocimiento de entidades nombradas y análisis de dependencias sintácticas. </w:t>
      </w:r>
    </w:p>
    <w:p w14:paraId="65FDE515" w14:textId="2A808CCB" w:rsidR="000558C7" w:rsidRDefault="000558C7" w:rsidP="00B30D4B">
      <w:pPr>
        <w:rPr>
          <w:b/>
          <w:bCs/>
        </w:rPr>
      </w:pPr>
      <w:r w:rsidRPr="000558C7">
        <w:rPr>
          <w:b/>
          <w:bCs/>
        </w:rPr>
        <w:t>Trabajando con vectores de Palabra</w:t>
      </w:r>
    </w:p>
    <w:p w14:paraId="1BBD3EB5" w14:textId="3F0EDB55" w:rsidR="000558C7" w:rsidRDefault="000558C7" w:rsidP="00B30D4B">
      <w:r>
        <w:t xml:space="preserve">Los vectores de palabras son números reales que permiten que las maquinas entiendan el lenguaje natural. El </w:t>
      </w:r>
      <w:r w:rsidR="00373BC8">
        <w:t>cálculo</w:t>
      </w:r>
      <w:r>
        <w:t xml:space="preserve"> de </w:t>
      </w:r>
      <w:r w:rsidR="005864E5">
        <w:t>las similitudes</w:t>
      </w:r>
      <w:r>
        <w:t xml:space="preserve"> de </w:t>
      </w:r>
      <w:r w:rsidR="005864E5">
        <w:t>la semántica de</w:t>
      </w:r>
      <w:r>
        <w:t xml:space="preserve"> diferentes textos</w:t>
      </w:r>
      <w:r w:rsidR="005604C1">
        <w:t xml:space="preserve">, permite por ejemplo clasificar textos según el </w:t>
      </w:r>
      <w:r w:rsidR="00373BC8">
        <w:t>tópico</w:t>
      </w:r>
      <w:r w:rsidR="005604C1">
        <w:t xml:space="preserve"> a cubrir.</w:t>
      </w:r>
    </w:p>
    <w:p w14:paraId="518B2683" w14:textId="66E39C39" w:rsidR="00373BC8" w:rsidRDefault="00373BC8" w:rsidP="00B30D4B">
      <w:r>
        <w:t xml:space="preserve">Lo primero es </w:t>
      </w:r>
      <w:r w:rsidR="00213E27">
        <w:t xml:space="preserve">un vistazo conceptual en los vectores de </w:t>
      </w:r>
      <w:r w:rsidR="005864E5">
        <w:t>palabra,</w:t>
      </w:r>
      <w:r w:rsidR="00213E27">
        <w:t xml:space="preserve"> </w:t>
      </w:r>
      <w:r w:rsidR="005864E5">
        <w:t>así</w:t>
      </w:r>
      <w:r w:rsidR="00213E27">
        <w:t xml:space="preserve"> como una idea de </w:t>
      </w:r>
      <w:r w:rsidR="005864E5">
        <w:t>cómo</w:t>
      </w:r>
      <w:r w:rsidR="00213E27">
        <w:t xml:space="preserve"> matemáticamente calcula </w:t>
      </w:r>
      <w:r w:rsidR="005864E5">
        <w:t>las similitudes semánticas</w:t>
      </w:r>
      <w:r w:rsidR="00213E27">
        <w:t xml:space="preserve"> entre palabras representadas en la forma de un </w:t>
      </w:r>
      <w:r w:rsidR="005864E5">
        <w:t>vector. Sé</w:t>
      </w:r>
      <w:r w:rsidR="007F4D7E">
        <w:t xml:space="preserve"> mapean palabras </w:t>
      </w:r>
      <w:r w:rsidR="005864E5">
        <w:t>a vectores</w:t>
      </w:r>
      <w:r w:rsidR="007F4D7E">
        <w:t xml:space="preserve"> de números reales que reflejan similitudes semánticas de las palabras.  Se puede imaginar un espacio de vector de palabras como una nube en el cual </w:t>
      </w:r>
      <w:r w:rsidR="005864E5">
        <w:t>el vector de palabras con similitudes está</w:t>
      </w:r>
      <w:r w:rsidR="007F4D7E">
        <w:t xml:space="preserve"> </w:t>
      </w:r>
      <w:r w:rsidR="005864E5">
        <w:t>localizado</w:t>
      </w:r>
      <w:r w:rsidR="007F4D7E">
        <w:t xml:space="preserve"> </w:t>
      </w:r>
      <w:r w:rsidR="005864E5">
        <w:t>cercanamente.</w:t>
      </w:r>
      <w:r w:rsidR="007F4D7E">
        <w:t xml:space="preserve"> Por </w:t>
      </w:r>
      <w:r w:rsidR="005864E5">
        <w:t>ejemplo,</w:t>
      </w:r>
      <w:r w:rsidR="007F4D7E">
        <w:t xml:space="preserve"> un</w:t>
      </w:r>
      <w:r w:rsidR="005864E5">
        <w:t xml:space="preserve"> vector representando la palabra “Salvador” debería estar cerca a el vector de la palabra “Mesías”. Para generar estos vectores se debe estar disponible a codificar el significado de estas palabras. Hay un enfoque para codificar el significado</w:t>
      </w:r>
    </w:p>
    <w:p w14:paraId="55C31AFA" w14:textId="06095F26" w:rsidR="005864E5" w:rsidRPr="005E7C42" w:rsidRDefault="005864E5" w:rsidP="00B30D4B">
      <w:pPr>
        <w:rPr>
          <w:b/>
          <w:bCs/>
        </w:rPr>
      </w:pPr>
      <w:r w:rsidRPr="005E7C42">
        <w:rPr>
          <w:b/>
          <w:bCs/>
        </w:rPr>
        <w:t xml:space="preserve">Definir </w:t>
      </w:r>
      <w:r w:rsidR="005E7C42" w:rsidRPr="005E7C42">
        <w:rPr>
          <w:b/>
          <w:bCs/>
        </w:rPr>
        <w:t>significado</w:t>
      </w:r>
      <w:r w:rsidRPr="005E7C42">
        <w:rPr>
          <w:b/>
          <w:bCs/>
        </w:rPr>
        <w:t xml:space="preserve"> con coordenadas</w:t>
      </w:r>
      <w:r w:rsidR="005E7C42" w:rsidRPr="005E7C42">
        <w:rPr>
          <w:b/>
          <w:bCs/>
        </w:rPr>
        <w:t>.</w:t>
      </w:r>
    </w:p>
    <w:p w14:paraId="2E802B72" w14:textId="4FB783BE" w:rsidR="005E7C42" w:rsidRDefault="005E7C42" w:rsidP="00B30D4B">
      <w:r>
        <w:t xml:space="preserve">Una manera para generar </w:t>
      </w:r>
      <w:r w:rsidR="00CA5062">
        <w:t>un vector</w:t>
      </w:r>
      <w:r>
        <w:t xml:space="preserve"> de palabras </w:t>
      </w:r>
      <w:r w:rsidR="00CA5062">
        <w:t>significativas es</w:t>
      </w:r>
      <w:r>
        <w:t xml:space="preserve"> </w:t>
      </w:r>
      <w:r w:rsidR="00CA5062">
        <w:t>o</w:t>
      </w:r>
      <w:r>
        <w:t xml:space="preserve"> asignar un objeto o categoría desde el mundo real a cada coordenada de un vector de palabras. Por </w:t>
      </w:r>
      <w:r w:rsidR="00CA5062">
        <w:t>ejemplo,</w:t>
      </w:r>
      <w:r>
        <w:t xml:space="preserve"> para las siguientes palabras: Roma, Italia </w:t>
      </w:r>
      <w:r w:rsidR="00CA5062">
        <w:t>A</w:t>
      </w:r>
      <w:r>
        <w:t>tena</w:t>
      </w:r>
      <w:r w:rsidR="00CA5062">
        <w:t>s</w:t>
      </w:r>
      <w:r>
        <w:t xml:space="preserve"> y Grecia. El vector de palabras debería matemáticamente reflejar de hecho que roma es capital de Italia y Atenas no tiene igual relación con Italia. </w:t>
      </w:r>
      <w:r w:rsidR="00CA5062">
        <w:t>También</w:t>
      </w:r>
      <w:r>
        <w:t xml:space="preserve"> que Atenas y roma son ciudades capitales y además que Grecia y Italia son </w:t>
      </w:r>
      <w:r w:rsidR="00CA5062">
        <w:t>Países</w:t>
      </w:r>
      <w:r>
        <w:t xml:space="preserve">. </w:t>
      </w:r>
    </w:p>
    <w:p w14:paraId="0834169C" w14:textId="5832936D" w:rsidR="005E7C42" w:rsidRDefault="005E7C42" w:rsidP="00B30D4B">
      <w:r>
        <w:t xml:space="preserve">La Tabla </w:t>
      </w:r>
      <w:r w:rsidR="00A2294A">
        <w:t xml:space="preserve">siguiente muestra la </w:t>
      </w:r>
      <w:r w:rsidR="00CA5062">
        <w:t>matriz</w:t>
      </w:r>
      <w:r w:rsidR="00A2294A">
        <w:t xml:space="preserve"> de este vector.</w:t>
      </w:r>
    </w:p>
    <w:p w14:paraId="2E36D048" w14:textId="7782CCD9" w:rsidR="00A2294A" w:rsidRDefault="00A2294A" w:rsidP="00A2294A">
      <w:pPr>
        <w:pStyle w:val="Descripcin"/>
        <w:keepNext/>
      </w:pPr>
    </w:p>
    <w:tbl>
      <w:tblPr>
        <w:tblStyle w:val="Tablanormal1"/>
        <w:tblW w:w="0" w:type="auto"/>
        <w:tblLook w:val="04A0" w:firstRow="1" w:lastRow="0" w:firstColumn="1" w:lastColumn="0" w:noHBand="0" w:noVBand="1"/>
      </w:tblPr>
      <w:tblGrid>
        <w:gridCol w:w="1811"/>
        <w:gridCol w:w="1812"/>
        <w:gridCol w:w="1812"/>
        <w:gridCol w:w="1812"/>
        <w:gridCol w:w="1812"/>
      </w:tblGrid>
      <w:tr w:rsidR="00A2294A" w14:paraId="0708698E" w14:textId="77777777" w:rsidTr="00A229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348F15B0" w14:textId="77777777" w:rsidR="00A2294A" w:rsidRDefault="00A2294A" w:rsidP="00B30D4B"/>
        </w:tc>
        <w:tc>
          <w:tcPr>
            <w:tcW w:w="1812" w:type="dxa"/>
          </w:tcPr>
          <w:p w14:paraId="703FCFE9" w14:textId="5663A66F" w:rsidR="00A2294A" w:rsidRDefault="00B83278" w:rsidP="00B30D4B">
            <w:pPr>
              <w:cnfStyle w:val="100000000000" w:firstRow="1" w:lastRow="0" w:firstColumn="0" w:lastColumn="0" w:oddVBand="0" w:evenVBand="0" w:oddHBand="0" w:evenHBand="0" w:firstRowFirstColumn="0" w:firstRowLastColumn="0" w:lastRowFirstColumn="0" w:lastRowLastColumn="0"/>
            </w:pPr>
            <w:r>
              <w:t>País</w:t>
            </w:r>
          </w:p>
        </w:tc>
        <w:tc>
          <w:tcPr>
            <w:tcW w:w="1812" w:type="dxa"/>
          </w:tcPr>
          <w:p w14:paraId="5B1808B7" w14:textId="7AD067C2" w:rsidR="00A2294A" w:rsidRDefault="00A2294A" w:rsidP="00B30D4B">
            <w:pPr>
              <w:cnfStyle w:val="100000000000" w:firstRow="1" w:lastRow="0" w:firstColumn="0" w:lastColumn="0" w:oddVBand="0" w:evenVBand="0" w:oddHBand="0" w:evenHBand="0" w:firstRowFirstColumn="0" w:firstRowLastColumn="0" w:lastRowFirstColumn="0" w:lastRowLastColumn="0"/>
            </w:pPr>
            <w:r>
              <w:t>Capital</w:t>
            </w:r>
          </w:p>
        </w:tc>
        <w:tc>
          <w:tcPr>
            <w:tcW w:w="1812" w:type="dxa"/>
          </w:tcPr>
          <w:p w14:paraId="4413440C" w14:textId="3BD03639" w:rsidR="00A2294A" w:rsidRDefault="00A2294A" w:rsidP="00B30D4B">
            <w:pPr>
              <w:cnfStyle w:val="100000000000" w:firstRow="1" w:lastRow="0" w:firstColumn="0" w:lastColumn="0" w:oddVBand="0" w:evenVBand="0" w:oddHBand="0" w:evenHBand="0" w:firstRowFirstColumn="0" w:firstRowLastColumn="0" w:lastRowFirstColumn="0" w:lastRowLastColumn="0"/>
            </w:pPr>
            <w:r>
              <w:t>Grecia</w:t>
            </w:r>
          </w:p>
        </w:tc>
        <w:tc>
          <w:tcPr>
            <w:tcW w:w="1812" w:type="dxa"/>
          </w:tcPr>
          <w:p w14:paraId="32266BF5" w14:textId="0B39C9D2" w:rsidR="00A2294A" w:rsidRDefault="00A2294A" w:rsidP="00B30D4B">
            <w:pPr>
              <w:cnfStyle w:val="100000000000" w:firstRow="1" w:lastRow="0" w:firstColumn="0" w:lastColumn="0" w:oddVBand="0" w:evenVBand="0" w:oddHBand="0" w:evenHBand="0" w:firstRowFirstColumn="0" w:firstRowLastColumn="0" w:lastRowFirstColumn="0" w:lastRowLastColumn="0"/>
            </w:pPr>
            <w:r>
              <w:t>Italia</w:t>
            </w:r>
          </w:p>
        </w:tc>
      </w:tr>
      <w:tr w:rsidR="00A2294A" w14:paraId="0EEE675E" w14:textId="77777777" w:rsidTr="00A229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68C60E00" w14:textId="627CA132" w:rsidR="00A2294A" w:rsidRDefault="00A2294A" w:rsidP="00B30D4B">
            <w:r>
              <w:t>Italia</w:t>
            </w:r>
          </w:p>
        </w:tc>
        <w:tc>
          <w:tcPr>
            <w:tcW w:w="1812" w:type="dxa"/>
          </w:tcPr>
          <w:p w14:paraId="111416A8" w14:textId="16FBD59F" w:rsidR="00A2294A" w:rsidRDefault="00A2294A" w:rsidP="00B30D4B">
            <w:pPr>
              <w:cnfStyle w:val="000000100000" w:firstRow="0" w:lastRow="0" w:firstColumn="0" w:lastColumn="0" w:oddVBand="0" w:evenVBand="0" w:oddHBand="1" w:evenHBand="0" w:firstRowFirstColumn="0" w:firstRowLastColumn="0" w:lastRowFirstColumn="0" w:lastRowLastColumn="0"/>
            </w:pPr>
            <w:r>
              <w:t>1</w:t>
            </w:r>
          </w:p>
        </w:tc>
        <w:tc>
          <w:tcPr>
            <w:tcW w:w="1812" w:type="dxa"/>
          </w:tcPr>
          <w:p w14:paraId="4AB5D9C9" w14:textId="34E55C71" w:rsidR="00A2294A" w:rsidRDefault="00A2294A" w:rsidP="00B30D4B">
            <w:pPr>
              <w:cnfStyle w:val="000000100000" w:firstRow="0" w:lastRow="0" w:firstColumn="0" w:lastColumn="0" w:oddVBand="0" w:evenVBand="0" w:oddHBand="1" w:evenHBand="0" w:firstRowFirstColumn="0" w:firstRowLastColumn="0" w:lastRowFirstColumn="0" w:lastRowLastColumn="0"/>
            </w:pPr>
            <w:r>
              <w:t>0</w:t>
            </w:r>
          </w:p>
        </w:tc>
        <w:tc>
          <w:tcPr>
            <w:tcW w:w="1812" w:type="dxa"/>
          </w:tcPr>
          <w:p w14:paraId="3D70DB0C" w14:textId="5E183C3B" w:rsidR="00A2294A" w:rsidRDefault="00A2294A" w:rsidP="00B30D4B">
            <w:pPr>
              <w:cnfStyle w:val="000000100000" w:firstRow="0" w:lastRow="0" w:firstColumn="0" w:lastColumn="0" w:oddVBand="0" w:evenVBand="0" w:oddHBand="1" w:evenHBand="0" w:firstRowFirstColumn="0" w:firstRowLastColumn="0" w:lastRowFirstColumn="0" w:lastRowLastColumn="0"/>
            </w:pPr>
            <w:r>
              <w:t>0</w:t>
            </w:r>
          </w:p>
        </w:tc>
        <w:tc>
          <w:tcPr>
            <w:tcW w:w="1812" w:type="dxa"/>
          </w:tcPr>
          <w:p w14:paraId="2D902BD5" w14:textId="2771AB00" w:rsidR="00A2294A" w:rsidRDefault="00A2294A" w:rsidP="00B30D4B">
            <w:pPr>
              <w:cnfStyle w:val="000000100000" w:firstRow="0" w:lastRow="0" w:firstColumn="0" w:lastColumn="0" w:oddVBand="0" w:evenVBand="0" w:oddHBand="1" w:evenHBand="0" w:firstRowFirstColumn="0" w:firstRowLastColumn="0" w:lastRowFirstColumn="0" w:lastRowLastColumn="0"/>
            </w:pPr>
            <w:r>
              <w:t>1</w:t>
            </w:r>
          </w:p>
        </w:tc>
      </w:tr>
      <w:tr w:rsidR="00A2294A" w14:paraId="38542868" w14:textId="77777777" w:rsidTr="00A2294A">
        <w:tc>
          <w:tcPr>
            <w:cnfStyle w:val="001000000000" w:firstRow="0" w:lastRow="0" w:firstColumn="1" w:lastColumn="0" w:oddVBand="0" w:evenVBand="0" w:oddHBand="0" w:evenHBand="0" w:firstRowFirstColumn="0" w:firstRowLastColumn="0" w:lastRowFirstColumn="0" w:lastRowLastColumn="0"/>
            <w:tcW w:w="1811" w:type="dxa"/>
          </w:tcPr>
          <w:p w14:paraId="6B004495" w14:textId="6D0BFA84" w:rsidR="00A2294A" w:rsidRDefault="00A2294A" w:rsidP="00B30D4B">
            <w:r>
              <w:t>Roma</w:t>
            </w:r>
          </w:p>
        </w:tc>
        <w:tc>
          <w:tcPr>
            <w:tcW w:w="1812" w:type="dxa"/>
          </w:tcPr>
          <w:p w14:paraId="0453F441" w14:textId="4A54104F" w:rsidR="00A2294A" w:rsidRDefault="00A2294A" w:rsidP="00B30D4B">
            <w:pPr>
              <w:cnfStyle w:val="000000000000" w:firstRow="0" w:lastRow="0" w:firstColumn="0" w:lastColumn="0" w:oddVBand="0" w:evenVBand="0" w:oddHBand="0" w:evenHBand="0" w:firstRowFirstColumn="0" w:firstRowLastColumn="0" w:lastRowFirstColumn="0" w:lastRowLastColumn="0"/>
            </w:pPr>
            <w:r>
              <w:t>0</w:t>
            </w:r>
          </w:p>
        </w:tc>
        <w:tc>
          <w:tcPr>
            <w:tcW w:w="1812" w:type="dxa"/>
          </w:tcPr>
          <w:p w14:paraId="23CE1949" w14:textId="7A0CB429" w:rsidR="00A2294A" w:rsidRDefault="00A2294A" w:rsidP="00B30D4B">
            <w:pPr>
              <w:cnfStyle w:val="000000000000" w:firstRow="0" w:lastRow="0" w:firstColumn="0" w:lastColumn="0" w:oddVBand="0" w:evenVBand="0" w:oddHBand="0" w:evenHBand="0" w:firstRowFirstColumn="0" w:firstRowLastColumn="0" w:lastRowFirstColumn="0" w:lastRowLastColumn="0"/>
            </w:pPr>
            <w:r>
              <w:t>1</w:t>
            </w:r>
          </w:p>
        </w:tc>
        <w:tc>
          <w:tcPr>
            <w:tcW w:w="1812" w:type="dxa"/>
          </w:tcPr>
          <w:p w14:paraId="34ACDDC9" w14:textId="62CB93D3" w:rsidR="00A2294A" w:rsidRDefault="00A2294A" w:rsidP="00B30D4B">
            <w:pPr>
              <w:cnfStyle w:val="000000000000" w:firstRow="0" w:lastRow="0" w:firstColumn="0" w:lastColumn="0" w:oddVBand="0" w:evenVBand="0" w:oddHBand="0" w:evenHBand="0" w:firstRowFirstColumn="0" w:firstRowLastColumn="0" w:lastRowFirstColumn="0" w:lastRowLastColumn="0"/>
            </w:pPr>
            <w:r>
              <w:t>0</w:t>
            </w:r>
          </w:p>
        </w:tc>
        <w:tc>
          <w:tcPr>
            <w:tcW w:w="1812" w:type="dxa"/>
          </w:tcPr>
          <w:p w14:paraId="66C540CF" w14:textId="4EB9F8EA" w:rsidR="00A2294A" w:rsidRDefault="00A2294A" w:rsidP="00B30D4B">
            <w:pPr>
              <w:cnfStyle w:val="000000000000" w:firstRow="0" w:lastRow="0" w:firstColumn="0" w:lastColumn="0" w:oddVBand="0" w:evenVBand="0" w:oddHBand="0" w:evenHBand="0" w:firstRowFirstColumn="0" w:firstRowLastColumn="0" w:lastRowFirstColumn="0" w:lastRowLastColumn="0"/>
            </w:pPr>
            <w:r>
              <w:t>1</w:t>
            </w:r>
          </w:p>
        </w:tc>
      </w:tr>
      <w:tr w:rsidR="00A2294A" w14:paraId="36960388" w14:textId="77777777" w:rsidTr="00A229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0F9EE424" w14:textId="7AB730B3" w:rsidR="00A2294A" w:rsidRDefault="00A2294A" w:rsidP="00B30D4B">
            <w:r>
              <w:lastRenderedPageBreak/>
              <w:t>Grecia</w:t>
            </w:r>
          </w:p>
        </w:tc>
        <w:tc>
          <w:tcPr>
            <w:tcW w:w="1812" w:type="dxa"/>
          </w:tcPr>
          <w:p w14:paraId="5DA3020F" w14:textId="563F029C" w:rsidR="00A2294A" w:rsidRDefault="00A2294A" w:rsidP="00B30D4B">
            <w:pPr>
              <w:cnfStyle w:val="000000100000" w:firstRow="0" w:lastRow="0" w:firstColumn="0" w:lastColumn="0" w:oddVBand="0" w:evenVBand="0" w:oddHBand="1" w:evenHBand="0" w:firstRowFirstColumn="0" w:firstRowLastColumn="0" w:lastRowFirstColumn="0" w:lastRowLastColumn="0"/>
            </w:pPr>
            <w:r>
              <w:t>1</w:t>
            </w:r>
          </w:p>
        </w:tc>
        <w:tc>
          <w:tcPr>
            <w:tcW w:w="1812" w:type="dxa"/>
          </w:tcPr>
          <w:p w14:paraId="5192D024" w14:textId="4B37C09E" w:rsidR="00A2294A" w:rsidRDefault="00A2294A" w:rsidP="00B30D4B">
            <w:pPr>
              <w:cnfStyle w:val="000000100000" w:firstRow="0" w:lastRow="0" w:firstColumn="0" w:lastColumn="0" w:oddVBand="0" w:evenVBand="0" w:oddHBand="1" w:evenHBand="0" w:firstRowFirstColumn="0" w:firstRowLastColumn="0" w:lastRowFirstColumn="0" w:lastRowLastColumn="0"/>
            </w:pPr>
            <w:r>
              <w:t>0</w:t>
            </w:r>
          </w:p>
        </w:tc>
        <w:tc>
          <w:tcPr>
            <w:tcW w:w="1812" w:type="dxa"/>
          </w:tcPr>
          <w:p w14:paraId="0847D4FD" w14:textId="36F2F12D" w:rsidR="00A2294A" w:rsidRDefault="00A2294A" w:rsidP="00B30D4B">
            <w:pPr>
              <w:cnfStyle w:val="000000100000" w:firstRow="0" w:lastRow="0" w:firstColumn="0" w:lastColumn="0" w:oddVBand="0" w:evenVBand="0" w:oddHBand="1" w:evenHBand="0" w:firstRowFirstColumn="0" w:firstRowLastColumn="0" w:lastRowFirstColumn="0" w:lastRowLastColumn="0"/>
            </w:pPr>
            <w:r>
              <w:t>1</w:t>
            </w:r>
          </w:p>
        </w:tc>
        <w:tc>
          <w:tcPr>
            <w:tcW w:w="1812" w:type="dxa"/>
          </w:tcPr>
          <w:p w14:paraId="46C2B491" w14:textId="4F8F01A6" w:rsidR="00A2294A" w:rsidRDefault="00A2294A" w:rsidP="00B30D4B">
            <w:pPr>
              <w:cnfStyle w:val="000000100000" w:firstRow="0" w:lastRow="0" w:firstColumn="0" w:lastColumn="0" w:oddVBand="0" w:evenVBand="0" w:oddHBand="1" w:evenHBand="0" w:firstRowFirstColumn="0" w:firstRowLastColumn="0" w:lastRowFirstColumn="0" w:lastRowLastColumn="0"/>
            </w:pPr>
            <w:r>
              <w:t>0</w:t>
            </w:r>
          </w:p>
        </w:tc>
      </w:tr>
      <w:tr w:rsidR="00A2294A" w14:paraId="53E7A395" w14:textId="77777777" w:rsidTr="00A2294A">
        <w:tc>
          <w:tcPr>
            <w:cnfStyle w:val="001000000000" w:firstRow="0" w:lastRow="0" w:firstColumn="1" w:lastColumn="0" w:oddVBand="0" w:evenVBand="0" w:oddHBand="0" w:evenHBand="0" w:firstRowFirstColumn="0" w:firstRowLastColumn="0" w:lastRowFirstColumn="0" w:lastRowLastColumn="0"/>
            <w:tcW w:w="1811" w:type="dxa"/>
          </w:tcPr>
          <w:p w14:paraId="34123E9D" w14:textId="07A1DC02" w:rsidR="00A2294A" w:rsidRDefault="00A2294A" w:rsidP="00B30D4B">
            <w:r>
              <w:t>Atenas</w:t>
            </w:r>
          </w:p>
        </w:tc>
        <w:tc>
          <w:tcPr>
            <w:tcW w:w="1812" w:type="dxa"/>
          </w:tcPr>
          <w:p w14:paraId="3AF8EE71" w14:textId="16028749" w:rsidR="00A2294A" w:rsidRDefault="00A2294A" w:rsidP="00B30D4B">
            <w:pPr>
              <w:cnfStyle w:val="000000000000" w:firstRow="0" w:lastRow="0" w:firstColumn="0" w:lastColumn="0" w:oddVBand="0" w:evenVBand="0" w:oddHBand="0" w:evenHBand="0" w:firstRowFirstColumn="0" w:firstRowLastColumn="0" w:lastRowFirstColumn="0" w:lastRowLastColumn="0"/>
            </w:pPr>
            <w:r>
              <w:t>0</w:t>
            </w:r>
          </w:p>
        </w:tc>
        <w:tc>
          <w:tcPr>
            <w:tcW w:w="1812" w:type="dxa"/>
          </w:tcPr>
          <w:p w14:paraId="7AE043FB" w14:textId="54689562" w:rsidR="00A2294A" w:rsidRDefault="00A2294A" w:rsidP="00B30D4B">
            <w:pPr>
              <w:cnfStyle w:val="000000000000" w:firstRow="0" w:lastRow="0" w:firstColumn="0" w:lastColumn="0" w:oddVBand="0" w:evenVBand="0" w:oddHBand="0" w:evenHBand="0" w:firstRowFirstColumn="0" w:firstRowLastColumn="0" w:lastRowFirstColumn="0" w:lastRowLastColumn="0"/>
            </w:pPr>
            <w:r>
              <w:t>1</w:t>
            </w:r>
          </w:p>
        </w:tc>
        <w:tc>
          <w:tcPr>
            <w:tcW w:w="1812" w:type="dxa"/>
          </w:tcPr>
          <w:p w14:paraId="089CF9B6" w14:textId="211B17ED" w:rsidR="00A2294A" w:rsidRDefault="00A2294A" w:rsidP="00B30D4B">
            <w:pPr>
              <w:cnfStyle w:val="000000000000" w:firstRow="0" w:lastRow="0" w:firstColumn="0" w:lastColumn="0" w:oddVBand="0" w:evenVBand="0" w:oddHBand="0" w:evenHBand="0" w:firstRowFirstColumn="0" w:firstRowLastColumn="0" w:lastRowFirstColumn="0" w:lastRowLastColumn="0"/>
            </w:pPr>
            <w:r>
              <w:t>1</w:t>
            </w:r>
          </w:p>
        </w:tc>
        <w:tc>
          <w:tcPr>
            <w:tcW w:w="1812" w:type="dxa"/>
          </w:tcPr>
          <w:p w14:paraId="0924629C" w14:textId="3C3F1293" w:rsidR="00A2294A" w:rsidRDefault="00A2294A" w:rsidP="00B30D4B">
            <w:pPr>
              <w:cnfStyle w:val="000000000000" w:firstRow="0" w:lastRow="0" w:firstColumn="0" w:lastColumn="0" w:oddVBand="0" w:evenVBand="0" w:oddHBand="0" w:evenHBand="0" w:firstRowFirstColumn="0" w:firstRowLastColumn="0" w:lastRowFirstColumn="0" w:lastRowLastColumn="0"/>
            </w:pPr>
            <w:r>
              <w:t>0</w:t>
            </w:r>
          </w:p>
        </w:tc>
      </w:tr>
    </w:tbl>
    <w:p w14:paraId="1E17D607" w14:textId="52C0A884" w:rsidR="00600CF4" w:rsidRDefault="00600CF4" w:rsidP="00600CF4">
      <w:pPr>
        <w:pStyle w:val="Descripcin"/>
      </w:pPr>
      <w:bookmarkStart w:id="443" w:name="_Toc159877407"/>
      <w:r>
        <w:t xml:space="preserve">Tabla </w:t>
      </w:r>
      <w:r w:rsidR="00714027">
        <w:fldChar w:fldCharType="begin"/>
      </w:r>
      <w:r w:rsidR="00714027">
        <w:instrText xml:space="preserve"> SEQ Tabla \* ARABIC </w:instrText>
      </w:r>
      <w:r w:rsidR="00714027">
        <w:fldChar w:fldCharType="separate"/>
      </w:r>
      <w:r w:rsidR="00AA2DF6">
        <w:rPr>
          <w:noProof/>
        </w:rPr>
        <w:t>1</w:t>
      </w:r>
      <w:r w:rsidR="00714027">
        <w:fldChar w:fldCharType="end"/>
      </w:r>
      <w:r w:rsidRPr="00231408">
        <w:t xml:space="preserve"> Simplificado Espacio vectorial de palabras</w:t>
      </w:r>
      <w:bookmarkEnd w:id="443"/>
    </w:p>
    <w:p w14:paraId="5CC5BD0C" w14:textId="6AF5614B" w:rsidR="00600CF4" w:rsidRDefault="00520EBB" w:rsidP="00B30D4B">
      <w:r>
        <w:t>Así se distribuye el significado de cada palabra entre sus coordenadas en un espacio de cuatro dimensiones, representando las categorías “País”, “Capital”, “Grecia”, “Italia”. En este simple ejemplo una coordenada puede tomar un valor de cero o uno indicando si la palabra pertenece o no a la categoría.</w:t>
      </w:r>
    </w:p>
    <w:p w14:paraId="108D2423" w14:textId="392A8721" w:rsidR="00520EBB" w:rsidRDefault="00520EBB" w:rsidP="00B30D4B">
      <w:r>
        <w:t xml:space="preserve">Una vez se tiene el vector de números que corresponden al significado de las palabras, se puede </w:t>
      </w:r>
      <w:r w:rsidR="00262D97">
        <w:t>usar</w:t>
      </w:r>
      <w:r>
        <w:t xml:space="preserve"> el vector aritmético para </w:t>
      </w:r>
      <w:r w:rsidR="00262D97">
        <w:t xml:space="preserve">entender mejor el significado de una palabra. Para descubrir </w:t>
      </w:r>
      <w:r w:rsidR="0064163E">
        <w:t>de cual país es capital la ciudad de Atenas se puede usar la siguiente ecuación, donde cada valor representa su vector correspondiente y X es un vector desconocido</w:t>
      </w:r>
    </w:p>
    <w:p w14:paraId="12AF78E7" w14:textId="343F7D4B" w:rsidR="0064163E" w:rsidRPr="0064163E" w:rsidRDefault="0064163E" w:rsidP="0064163E">
      <w:pPr>
        <w:ind w:left="708"/>
        <w:rPr>
          <w:i/>
          <w:iCs/>
        </w:rPr>
      </w:pPr>
      <w:r w:rsidRPr="0064163E">
        <w:rPr>
          <w:i/>
          <w:iCs/>
        </w:rPr>
        <w:t>Italia – Roma = X – Atenas</w:t>
      </w:r>
    </w:p>
    <w:p w14:paraId="4005CA31" w14:textId="30DCA628" w:rsidR="0064163E" w:rsidRDefault="005013FA" w:rsidP="00B30D4B">
      <w:r>
        <w:t>Esta ecuación expresa una analogía en cual X representa el vector de palabra que tiene la misma relación para Atenas como Italia la tiene para Roma.</w:t>
      </w:r>
    </w:p>
    <w:p w14:paraId="58E1726D" w14:textId="03F73C98" w:rsidR="005013FA" w:rsidRDefault="005013FA" w:rsidP="00B30D4B">
      <w:r>
        <w:t>Para resolver para X, Se puede reescribir la ecuación como la siguiente:</w:t>
      </w:r>
    </w:p>
    <w:p w14:paraId="6BA3B068" w14:textId="3C67B933" w:rsidR="00004DF9" w:rsidRPr="00004DF9" w:rsidRDefault="005013FA" w:rsidP="00004DF9">
      <w:pPr>
        <w:ind w:left="708"/>
        <w:rPr>
          <w:i/>
          <w:iCs/>
        </w:rPr>
      </w:pPr>
      <w:r w:rsidRPr="00004DF9">
        <w:rPr>
          <w:i/>
          <w:iCs/>
        </w:rPr>
        <w:t>X</w:t>
      </w:r>
      <w:r w:rsidR="00004DF9" w:rsidRPr="00004DF9">
        <w:rPr>
          <w:i/>
          <w:iCs/>
        </w:rPr>
        <w:t xml:space="preserve"> = Italia – Roma + Atenas</w:t>
      </w:r>
    </w:p>
    <w:p w14:paraId="0045048B" w14:textId="2CD2D22D" w:rsidR="005604C1" w:rsidRDefault="00004DF9" w:rsidP="00B30D4B">
      <w:r>
        <w:t>Primero se resta el vector Roma del vector Italia para restar el correspondiente elemento del vector. Así a suma de los vectores es la siguiente</w:t>
      </w:r>
    </w:p>
    <w:tbl>
      <w:tblPr>
        <w:tblStyle w:val="Tablanormal1"/>
        <w:tblW w:w="0" w:type="auto"/>
        <w:tblLook w:val="04A0" w:firstRow="1" w:lastRow="0" w:firstColumn="1" w:lastColumn="0" w:noHBand="0" w:noVBand="1"/>
      </w:tblPr>
      <w:tblGrid>
        <w:gridCol w:w="1380"/>
        <w:gridCol w:w="1563"/>
        <w:gridCol w:w="1494"/>
        <w:gridCol w:w="1564"/>
        <w:gridCol w:w="1554"/>
        <w:gridCol w:w="1504"/>
      </w:tblGrid>
      <w:tr w:rsidR="00004DF9" w14:paraId="5A936A9E" w14:textId="77777777" w:rsidTr="00D83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2BC52CF6" w14:textId="1257A9EF" w:rsidR="00004DF9" w:rsidRDefault="00D83578" w:rsidP="00B30D4B">
            <w:r>
              <w:t>Operación</w:t>
            </w:r>
          </w:p>
        </w:tc>
        <w:tc>
          <w:tcPr>
            <w:tcW w:w="1563" w:type="dxa"/>
          </w:tcPr>
          <w:p w14:paraId="588AAFB8" w14:textId="38E1068D" w:rsidR="00004DF9" w:rsidRDefault="00004DF9" w:rsidP="00B30D4B">
            <w:pPr>
              <w:cnfStyle w:val="100000000000" w:firstRow="1" w:lastRow="0" w:firstColumn="0" w:lastColumn="0" w:oddVBand="0" w:evenVBand="0" w:oddHBand="0" w:evenHBand="0" w:firstRowFirstColumn="0" w:firstRowLastColumn="0" w:lastRowFirstColumn="0" w:lastRowLastColumn="0"/>
            </w:pPr>
          </w:p>
        </w:tc>
        <w:tc>
          <w:tcPr>
            <w:tcW w:w="1494" w:type="dxa"/>
          </w:tcPr>
          <w:p w14:paraId="5B84102A" w14:textId="64988444" w:rsidR="00004DF9" w:rsidRDefault="00D83578" w:rsidP="00B30D4B">
            <w:pPr>
              <w:cnfStyle w:val="100000000000" w:firstRow="1" w:lastRow="0" w:firstColumn="0" w:lastColumn="0" w:oddVBand="0" w:evenVBand="0" w:oddHBand="0" w:evenHBand="0" w:firstRowFirstColumn="0" w:firstRowLastColumn="0" w:lastRowFirstColumn="0" w:lastRowLastColumn="0"/>
            </w:pPr>
            <w:r>
              <w:t>País</w:t>
            </w:r>
          </w:p>
        </w:tc>
        <w:tc>
          <w:tcPr>
            <w:tcW w:w="1564" w:type="dxa"/>
          </w:tcPr>
          <w:p w14:paraId="746D11CB" w14:textId="7DA13BFD" w:rsidR="00004DF9" w:rsidRDefault="00004DF9" w:rsidP="00B30D4B">
            <w:pPr>
              <w:cnfStyle w:val="100000000000" w:firstRow="1" w:lastRow="0" w:firstColumn="0" w:lastColumn="0" w:oddVBand="0" w:evenVBand="0" w:oddHBand="0" w:evenHBand="0" w:firstRowFirstColumn="0" w:firstRowLastColumn="0" w:lastRowFirstColumn="0" w:lastRowLastColumn="0"/>
            </w:pPr>
            <w:r>
              <w:t>Capital</w:t>
            </w:r>
          </w:p>
        </w:tc>
        <w:tc>
          <w:tcPr>
            <w:tcW w:w="1554" w:type="dxa"/>
          </w:tcPr>
          <w:p w14:paraId="1750803A" w14:textId="28343BEB" w:rsidR="00004DF9" w:rsidRDefault="00004DF9" w:rsidP="00B30D4B">
            <w:pPr>
              <w:cnfStyle w:val="100000000000" w:firstRow="1" w:lastRow="0" w:firstColumn="0" w:lastColumn="0" w:oddVBand="0" w:evenVBand="0" w:oddHBand="0" w:evenHBand="0" w:firstRowFirstColumn="0" w:firstRowLastColumn="0" w:lastRowFirstColumn="0" w:lastRowLastColumn="0"/>
            </w:pPr>
            <w:r>
              <w:t>Grecia</w:t>
            </w:r>
          </w:p>
        </w:tc>
        <w:tc>
          <w:tcPr>
            <w:tcW w:w="1504" w:type="dxa"/>
          </w:tcPr>
          <w:p w14:paraId="0653DEB5" w14:textId="788FAED6" w:rsidR="00004DF9" w:rsidRDefault="00004DF9" w:rsidP="00B30D4B">
            <w:pPr>
              <w:cnfStyle w:val="100000000000" w:firstRow="1" w:lastRow="0" w:firstColumn="0" w:lastColumn="0" w:oddVBand="0" w:evenVBand="0" w:oddHBand="0" w:evenHBand="0" w:firstRowFirstColumn="0" w:firstRowLastColumn="0" w:lastRowFirstColumn="0" w:lastRowLastColumn="0"/>
            </w:pPr>
            <w:r>
              <w:t>Italia</w:t>
            </w:r>
          </w:p>
        </w:tc>
      </w:tr>
      <w:tr w:rsidR="00004DF9" w14:paraId="03DBBAA7" w14:textId="77777777" w:rsidTr="00D83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1C301CC1" w14:textId="77777777" w:rsidR="00004DF9" w:rsidRDefault="00004DF9" w:rsidP="00B30D4B"/>
        </w:tc>
        <w:tc>
          <w:tcPr>
            <w:tcW w:w="1563" w:type="dxa"/>
          </w:tcPr>
          <w:p w14:paraId="646E1752" w14:textId="465A95C2" w:rsidR="00004DF9" w:rsidRDefault="00004DF9" w:rsidP="00B30D4B">
            <w:pPr>
              <w:cnfStyle w:val="000000100000" w:firstRow="0" w:lastRow="0" w:firstColumn="0" w:lastColumn="0" w:oddVBand="0" w:evenVBand="0" w:oddHBand="1" w:evenHBand="0" w:firstRowFirstColumn="0" w:firstRowLastColumn="0" w:lastRowFirstColumn="0" w:lastRowLastColumn="0"/>
            </w:pPr>
            <w:r>
              <w:t>Italia</w:t>
            </w:r>
          </w:p>
        </w:tc>
        <w:tc>
          <w:tcPr>
            <w:tcW w:w="1494" w:type="dxa"/>
          </w:tcPr>
          <w:p w14:paraId="6E81A284" w14:textId="3B334519" w:rsidR="00004DF9" w:rsidRDefault="00004DF9" w:rsidP="00B30D4B">
            <w:pPr>
              <w:cnfStyle w:val="000000100000" w:firstRow="0" w:lastRow="0" w:firstColumn="0" w:lastColumn="0" w:oddVBand="0" w:evenVBand="0" w:oddHBand="1" w:evenHBand="0" w:firstRowFirstColumn="0" w:firstRowLastColumn="0" w:lastRowFirstColumn="0" w:lastRowLastColumn="0"/>
            </w:pPr>
            <w:r>
              <w:t>1</w:t>
            </w:r>
          </w:p>
        </w:tc>
        <w:tc>
          <w:tcPr>
            <w:tcW w:w="1564" w:type="dxa"/>
          </w:tcPr>
          <w:p w14:paraId="7E449A36" w14:textId="45D0C173" w:rsidR="00004DF9" w:rsidRDefault="00004DF9" w:rsidP="00B30D4B">
            <w:pPr>
              <w:cnfStyle w:val="000000100000" w:firstRow="0" w:lastRow="0" w:firstColumn="0" w:lastColumn="0" w:oddVBand="0" w:evenVBand="0" w:oddHBand="1" w:evenHBand="0" w:firstRowFirstColumn="0" w:firstRowLastColumn="0" w:lastRowFirstColumn="0" w:lastRowLastColumn="0"/>
            </w:pPr>
            <w:r>
              <w:t>0</w:t>
            </w:r>
          </w:p>
        </w:tc>
        <w:tc>
          <w:tcPr>
            <w:tcW w:w="1554" w:type="dxa"/>
          </w:tcPr>
          <w:p w14:paraId="28DCF7FD" w14:textId="6C66C439" w:rsidR="00004DF9" w:rsidRDefault="00004DF9" w:rsidP="00B30D4B">
            <w:pPr>
              <w:cnfStyle w:val="000000100000" w:firstRow="0" w:lastRow="0" w:firstColumn="0" w:lastColumn="0" w:oddVBand="0" w:evenVBand="0" w:oddHBand="1" w:evenHBand="0" w:firstRowFirstColumn="0" w:firstRowLastColumn="0" w:lastRowFirstColumn="0" w:lastRowLastColumn="0"/>
            </w:pPr>
            <w:r>
              <w:t>0</w:t>
            </w:r>
          </w:p>
        </w:tc>
        <w:tc>
          <w:tcPr>
            <w:tcW w:w="1504" w:type="dxa"/>
          </w:tcPr>
          <w:p w14:paraId="40226DD1" w14:textId="1822A3F4" w:rsidR="00004DF9" w:rsidRDefault="00004DF9" w:rsidP="00B30D4B">
            <w:pPr>
              <w:cnfStyle w:val="000000100000" w:firstRow="0" w:lastRow="0" w:firstColumn="0" w:lastColumn="0" w:oddVBand="0" w:evenVBand="0" w:oddHBand="1" w:evenHBand="0" w:firstRowFirstColumn="0" w:firstRowLastColumn="0" w:lastRowFirstColumn="0" w:lastRowLastColumn="0"/>
            </w:pPr>
            <w:r>
              <w:t>1</w:t>
            </w:r>
          </w:p>
        </w:tc>
      </w:tr>
      <w:tr w:rsidR="00004DF9" w14:paraId="1E0B2A89" w14:textId="77777777" w:rsidTr="00D83578">
        <w:tc>
          <w:tcPr>
            <w:cnfStyle w:val="001000000000" w:firstRow="0" w:lastRow="0" w:firstColumn="1" w:lastColumn="0" w:oddVBand="0" w:evenVBand="0" w:oddHBand="0" w:evenHBand="0" w:firstRowFirstColumn="0" w:firstRowLastColumn="0" w:lastRowFirstColumn="0" w:lastRowLastColumn="0"/>
            <w:tcW w:w="1380" w:type="dxa"/>
          </w:tcPr>
          <w:p w14:paraId="327C03F3" w14:textId="16BEF500" w:rsidR="00004DF9" w:rsidRDefault="00D83578" w:rsidP="00B30D4B">
            <w:r>
              <w:t>-</w:t>
            </w:r>
          </w:p>
        </w:tc>
        <w:tc>
          <w:tcPr>
            <w:tcW w:w="1563" w:type="dxa"/>
          </w:tcPr>
          <w:p w14:paraId="1F945656" w14:textId="7CCBD374" w:rsidR="00004DF9" w:rsidRDefault="00004DF9" w:rsidP="00B30D4B">
            <w:pPr>
              <w:cnfStyle w:val="000000000000" w:firstRow="0" w:lastRow="0" w:firstColumn="0" w:lastColumn="0" w:oddVBand="0" w:evenVBand="0" w:oddHBand="0" w:evenHBand="0" w:firstRowFirstColumn="0" w:firstRowLastColumn="0" w:lastRowFirstColumn="0" w:lastRowLastColumn="0"/>
            </w:pPr>
            <w:r>
              <w:t>Roma</w:t>
            </w:r>
          </w:p>
        </w:tc>
        <w:tc>
          <w:tcPr>
            <w:tcW w:w="1494" w:type="dxa"/>
          </w:tcPr>
          <w:p w14:paraId="18C0E787" w14:textId="38EEA593" w:rsidR="00004DF9" w:rsidRDefault="00004DF9" w:rsidP="00B30D4B">
            <w:pPr>
              <w:cnfStyle w:val="000000000000" w:firstRow="0" w:lastRow="0" w:firstColumn="0" w:lastColumn="0" w:oddVBand="0" w:evenVBand="0" w:oddHBand="0" w:evenHBand="0" w:firstRowFirstColumn="0" w:firstRowLastColumn="0" w:lastRowFirstColumn="0" w:lastRowLastColumn="0"/>
            </w:pPr>
            <w:r>
              <w:t>0</w:t>
            </w:r>
          </w:p>
        </w:tc>
        <w:tc>
          <w:tcPr>
            <w:tcW w:w="1564" w:type="dxa"/>
          </w:tcPr>
          <w:p w14:paraId="3B7EE80E" w14:textId="749A30F7" w:rsidR="00004DF9" w:rsidRDefault="00004DF9" w:rsidP="00B30D4B">
            <w:pPr>
              <w:cnfStyle w:val="000000000000" w:firstRow="0" w:lastRow="0" w:firstColumn="0" w:lastColumn="0" w:oddVBand="0" w:evenVBand="0" w:oddHBand="0" w:evenHBand="0" w:firstRowFirstColumn="0" w:firstRowLastColumn="0" w:lastRowFirstColumn="0" w:lastRowLastColumn="0"/>
            </w:pPr>
            <w:r>
              <w:t>1</w:t>
            </w:r>
          </w:p>
        </w:tc>
        <w:tc>
          <w:tcPr>
            <w:tcW w:w="1554" w:type="dxa"/>
          </w:tcPr>
          <w:p w14:paraId="0E993BE7" w14:textId="3D82B193" w:rsidR="00004DF9" w:rsidRDefault="00004DF9" w:rsidP="00B30D4B">
            <w:pPr>
              <w:cnfStyle w:val="000000000000" w:firstRow="0" w:lastRow="0" w:firstColumn="0" w:lastColumn="0" w:oddVBand="0" w:evenVBand="0" w:oddHBand="0" w:evenHBand="0" w:firstRowFirstColumn="0" w:firstRowLastColumn="0" w:lastRowFirstColumn="0" w:lastRowLastColumn="0"/>
            </w:pPr>
            <w:r>
              <w:t>0</w:t>
            </w:r>
          </w:p>
        </w:tc>
        <w:tc>
          <w:tcPr>
            <w:tcW w:w="1504" w:type="dxa"/>
          </w:tcPr>
          <w:p w14:paraId="279BC617" w14:textId="03F87A85" w:rsidR="00004DF9" w:rsidRDefault="00004DF9" w:rsidP="00B30D4B">
            <w:pPr>
              <w:cnfStyle w:val="000000000000" w:firstRow="0" w:lastRow="0" w:firstColumn="0" w:lastColumn="0" w:oddVBand="0" w:evenVBand="0" w:oddHBand="0" w:evenHBand="0" w:firstRowFirstColumn="0" w:firstRowLastColumn="0" w:lastRowFirstColumn="0" w:lastRowLastColumn="0"/>
            </w:pPr>
            <w:r>
              <w:t>1</w:t>
            </w:r>
          </w:p>
        </w:tc>
      </w:tr>
      <w:tr w:rsidR="00004DF9" w14:paraId="523D76D9" w14:textId="77777777" w:rsidTr="00D83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38FAF2B6" w14:textId="36C9B65A" w:rsidR="00004DF9" w:rsidRDefault="00D83578" w:rsidP="00B30D4B">
            <w:r>
              <w:t>+</w:t>
            </w:r>
          </w:p>
        </w:tc>
        <w:tc>
          <w:tcPr>
            <w:tcW w:w="1563" w:type="dxa"/>
          </w:tcPr>
          <w:p w14:paraId="2D6B9CDE" w14:textId="5AB05007" w:rsidR="00004DF9" w:rsidRDefault="00004DF9" w:rsidP="00B30D4B">
            <w:pPr>
              <w:cnfStyle w:val="000000100000" w:firstRow="0" w:lastRow="0" w:firstColumn="0" w:lastColumn="0" w:oddVBand="0" w:evenVBand="0" w:oddHBand="1" w:evenHBand="0" w:firstRowFirstColumn="0" w:firstRowLastColumn="0" w:lastRowFirstColumn="0" w:lastRowLastColumn="0"/>
            </w:pPr>
            <w:r>
              <w:t>Atenas</w:t>
            </w:r>
          </w:p>
        </w:tc>
        <w:tc>
          <w:tcPr>
            <w:tcW w:w="1494" w:type="dxa"/>
          </w:tcPr>
          <w:p w14:paraId="146DB4FC" w14:textId="3652DBE8" w:rsidR="00004DF9" w:rsidRDefault="00004DF9" w:rsidP="00B30D4B">
            <w:pPr>
              <w:cnfStyle w:val="000000100000" w:firstRow="0" w:lastRow="0" w:firstColumn="0" w:lastColumn="0" w:oddVBand="0" w:evenVBand="0" w:oddHBand="1" w:evenHBand="0" w:firstRowFirstColumn="0" w:firstRowLastColumn="0" w:lastRowFirstColumn="0" w:lastRowLastColumn="0"/>
            </w:pPr>
            <w:r>
              <w:t>0</w:t>
            </w:r>
          </w:p>
        </w:tc>
        <w:tc>
          <w:tcPr>
            <w:tcW w:w="1564" w:type="dxa"/>
          </w:tcPr>
          <w:p w14:paraId="4FC4F433" w14:textId="5A556BEA" w:rsidR="00004DF9" w:rsidRDefault="00004DF9" w:rsidP="00B30D4B">
            <w:pPr>
              <w:cnfStyle w:val="000000100000" w:firstRow="0" w:lastRow="0" w:firstColumn="0" w:lastColumn="0" w:oddVBand="0" w:evenVBand="0" w:oddHBand="1" w:evenHBand="0" w:firstRowFirstColumn="0" w:firstRowLastColumn="0" w:lastRowFirstColumn="0" w:lastRowLastColumn="0"/>
            </w:pPr>
            <w:r>
              <w:t>1</w:t>
            </w:r>
          </w:p>
        </w:tc>
        <w:tc>
          <w:tcPr>
            <w:tcW w:w="1554" w:type="dxa"/>
          </w:tcPr>
          <w:p w14:paraId="51D91B66" w14:textId="59E31969" w:rsidR="00004DF9" w:rsidRDefault="00004DF9" w:rsidP="00B30D4B">
            <w:pPr>
              <w:cnfStyle w:val="000000100000" w:firstRow="0" w:lastRow="0" w:firstColumn="0" w:lastColumn="0" w:oddVBand="0" w:evenVBand="0" w:oddHBand="1" w:evenHBand="0" w:firstRowFirstColumn="0" w:firstRowLastColumn="0" w:lastRowFirstColumn="0" w:lastRowLastColumn="0"/>
            </w:pPr>
            <w:r>
              <w:t>1</w:t>
            </w:r>
          </w:p>
        </w:tc>
        <w:tc>
          <w:tcPr>
            <w:tcW w:w="1504" w:type="dxa"/>
          </w:tcPr>
          <w:p w14:paraId="10FCEDDA" w14:textId="6E81009A" w:rsidR="00004DF9" w:rsidRDefault="00004DF9" w:rsidP="00B30D4B">
            <w:pPr>
              <w:cnfStyle w:val="000000100000" w:firstRow="0" w:lastRow="0" w:firstColumn="0" w:lastColumn="0" w:oddVBand="0" w:evenVBand="0" w:oddHBand="1" w:evenHBand="0" w:firstRowFirstColumn="0" w:firstRowLastColumn="0" w:lastRowFirstColumn="0" w:lastRowLastColumn="0"/>
            </w:pPr>
            <w:r>
              <w:t>0</w:t>
            </w:r>
          </w:p>
        </w:tc>
      </w:tr>
      <w:tr w:rsidR="00004DF9" w14:paraId="17873659" w14:textId="77777777" w:rsidTr="00D83578">
        <w:tc>
          <w:tcPr>
            <w:cnfStyle w:val="001000000000" w:firstRow="0" w:lastRow="0" w:firstColumn="1" w:lastColumn="0" w:oddVBand="0" w:evenVBand="0" w:oddHBand="0" w:evenHBand="0" w:firstRowFirstColumn="0" w:firstRowLastColumn="0" w:lastRowFirstColumn="0" w:lastRowLastColumn="0"/>
            <w:tcW w:w="1380" w:type="dxa"/>
          </w:tcPr>
          <w:p w14:paraId="7C6A152C" w14:textId="77777777" w:rsidR="00004DF9" w:rsidRDefault="00004DF9" w:rsidP="00B30D4B"/>
        </w:tc>
        <w:tc>
          <w:tcPr>
            <w:tcW w:w="1563" w:type="dxa"/>
          </w:tcPr>
          <w:p w14:paraId="1B053495" w14:textId="0E3E059D" w:rsidR="00004DF9" w:rsidRDefault="00004DF9" w:rsidP="00B30D4B">
            <w:pPr>
              <w:cnfStyle w:val="000000000000" w:firstRow="0" w:lastRow="0" w:firstColumn="0" w:lastColumn="0" w:oddVBand="0" w:evenVBand="0" w:oddHBand="0" w:evenHBand="0" w:firstRowFirstColumn="0" w:firstRowLastColumn="0" w:lastRowFirstColumn="0" w:lastRowLastColumn="0"/>
            </w:pPr>
            <w:r>
              <w:t>Grecia</w:t>
            </w:r>
          </w:p>
        </w:tc>
        <w:tc>
          <w:tcPr>
            <w:tcW w:w="1494" w:type="dxa"/>
          </w:tcPr>
          <w:p w14:paraId="31BEF220" w14:textId="23CB3584" w:rsidR="00004DF9" w:rsidRDefault="00004DF9" w:rsidP="00B30D4B">
            <w:pPr>
              <w:cnfStyle w:val="000000000000" w:firstRow="0" w:lastRow="0" w:firstColumn="0" w:lastColumn="0" w:oddVBand="0" w:evenVBand="0" w:oddHBand="0" w:evenHBand="0" w:firstRowFirstColumn="0" w:firstRowLastColumn="0" w:lastRowFirstColumn="0" w:lastRowLastColumn="0"/>
            </w:pPr>
            <w:r>
              <w:t>1</w:t>
            </w:r>
          </w:p>
        </w:tc>
        <w:tc>
          <w:tcPr>
            <w:tcW w:w="1564" w:type="dxa"/>
          </w:tcPr>
          <w:p w14:paraId="055B7FBC" w14:textId="1A19D756" w:rsidR="00004DF9" w:rsidRDefault="00004DF9" w:rsidP="00B30D4B">
            <w:pPr>
              <w:cnfStyle w:val="000000000000" w:firstRow="0" w:lastRow="0" w:firstColumn="0" w:lastColumn="0" w:oddVBand="0" w:evenVBand="0" w:oddHBand="0" w:evenHBand="0" w:firstRowFirstColumn="0" w:firstRowLastColumn="0" w:lastRowFirstColumn="0" w:lastRowLastColumn="0"/>
            </w:pPr>
            <w:r>
              <w:t>0</w:t>
            </w:r>
          </w:p>
        </w:tc>
        <w:tc>
          <w:tcPr>
            <w:tcW w:w="1554" w:type="dxa"/>
          </w:tcPr>
          <w:p w14:paraId="223FF510" w14:textId="7852B625" w:rsidR="00004DF9" w:rsidRDefault="00004DF9" w:rsidP="00B30D4B">
            <w:pPr>
              <w:cnfStyle w:val="000000000000" w:firstRow="0" w:lastRow="0" w:firstColumn="0" w:lastColumn="0" w:oddVBand="0" w:evenVBand="0" w:oddHBand="0" w:evenHBand="0" w:firstRowFirstColumn="0" w:firstRowLastColumn="0" w:lastRowFirstColumn="0" w:lastRowLastColumn="0"/>
            </w:pPr>
            <w:r>
              <w:t>1</w:t>
            </w:r>
          </w:p>
        </w:tc>
        <w:tc>
          <w:tcPr>
            <w:tcW w:w="1504" w:type="dxa"/>
          </w:tcPr>
          <w:p w14:paraId="0AA92F46" w14:textId="09CBB970" w:rsidR="00004DF9" w:rsidRDefault="00004DF9" w:rsidP="00B30D4B">
            <w:pPr>
              <w:cnfStyle w:val="000000000000" w:firstRow="0" w:lastRow="0" w:firstColumn="0" w:lastColumn="0" w:oddVBand="0" w:evenVBand="0" w:oddHBand="0" w:evenHBand="0" w:firstRowFirstColumn="0" w:firstRowLastColumn="0" w:lastRowFirstColumn="0" w:lastRowLastColumn="0"/>
            </w:pPr>
            <w:r>
              <w:t>0</w:t>
            </w:r>
          </w:p>
        </w:tc>
      </w:tr>
    </w:tbl>
    <w:p w14:paraId="1D135DBD" w14:textId="49E9B355" w:rsidR="00004DF9" w:rsidRDefault="00D83578" w:rsidP="00D83578">
      <w:pPr>
        <w:pStyle w:val="Descripcin"/>
      </w:pPr>
      <w:bookmarkStart w:id="444" w:name="_Toc159877408"/>
      <w:r>
        <w:t xml:space="preserve">Tabla </w:t>
      </w:r>
      <w:r w:rsidR="00714027">
        <w:fldChar w:fldCharType="begin"/>
      </w:r>
      <w:r w:rsidR="00714027">
        <w:instrText xml:space="preserve"> SEQ Tabla \* ARABIC </w:instrText>
      </w:r>
      <w:r w:rsidR="00714027">
        <w:fldChar w:fldCharType="separate"/>
      </w:r>
      <w:r w:rsidR="00AA2DF6">
        <w:rPr>
          <w:noProof/>
        </w:rPr>
        <w:t>2</w:t>
      </w:r>
      <w:r w:rsidR="00714027">
        <w:fldChar w:fldCharType="end"/>
      </w:r>
      <w:r>
        <w:t xml:space="preserve"> </w:t>
      </w:r>
      <w:r w:rsidRPr="006936B2">
        <w:t>Operación matemática vectorial en un espacio vectorial de palabras</w:t>
      </w:r>
      <w:bookmarkEnd w:id="444"/>
    </w:p>
    <w:p w14:paraId="1504A902" w14:textId="4A343468" w:rsidR="00004DF9" w:rsidRDefault="00D83578" w:rsidP="00B30D4B">
      <w:r>
        <w:t>Por restar el vector d</w:t>
      </w:r>
      <w:r w:rsidR="00761E3D">
        <w:t>e</w:t>
      </w:r>
      <w:r>
        <w:t xml:space="preserve"> la palabra Roma de del vector de la palabra Italia y sumar el vector de la palabra Atenas, se tuvo el resultado que es igual al vector Grecia.</w:t>
      </w:r>
    </w:p>
    <w:p w14:paraId="34246DE3" w14:textId="45346AB2" w:rsidR="00D83578" w:rsidRPr="002B46AA" w:rsidRDefault="002B46AA" w:rsidP="00B30D4B">
      <w:pPr>
        <w:rPr>
          <w:b/>
          <w:bCs/>
        </w:rPr>
      </w:pPr>
      <w:r w:rsidRPr="002B46AA">
        <w:rPr>
          <w:b/>
          <w:bCs/>
        </w:rPr>
        <w:t>Usando dimensiones para representar significados</w:t>
      </w:r>
    </w:p>
    <w:p w14:paraId="5511C530" w14:textId="1C30CAC3" w:rsidR="004213FE" w:rsidRDefault="004213FE" w:rsidP="00B30D4B">
      <w:r>
        <w:t xml:space="preserve">Con el ejemplo anterior se tomaron cuatro categorías, realmente en el mundo real de los vectores de palabras pueden llegar a ser decenas de miles. El vector de palabras de estas proporciones se vuelvo </w:t>
      </w:r>
      <w:r w:rsidR="004C3AC8">
        <w:t>impráctico</w:t>
      </w:r>
      <w:r>
        <w:t xml:space="preserve"> para muchas aplicaciones, porque esto requiere una matriz inmensa de Word-embedding. Por </w:t>
      </w:r>
      <w:r w:rsidR="004C3AC8">
        <w:t>ejemplo,</w:t>
      </w:r>
      <w:r>
        <w:t xml:space="preserve"> para trabajar unas 10.000 </w:t>
      </w:r>
      <w:r w:rsidR="004C3AC8">
        <w:t>categorías</w:t>
      </w:r>
      <w:r>
        <w:t xml:space="preserve"> y 1.000.000 de entidades a codificar, se necesitaría un 10.000 x 1.000.000 matriz de embedding, haciendo </w:t>
      </w:r>
      <w:r>
        <w:lastRenderedPageBreak/>
        <w:t xml:space="preserve">que las operaciones de tiempo de consumo demasiado largo.  </w:t>
      </w:r>
      <w:r w:rsidR="004C3AC8">
        <w:t>Así</w:t>
      </w:r>
      <w:r>
        <w:t xml:space="preserve"> para lograr reducir el tamaño la matriz embedding seria reducir el </w:t>
      </w:r>
      <w:r w:rsidR="004C3AC8">
        <w:t>número</w:t>
      </w:r>
      <w:r>
        <w:t xml:space="preserve"> de categorías que se involucran en el espacio del vector.</w:t>
      </w:r>
    </w:p>
    <w:p w14:paraId="03D29FE4" w14:textId="595B0D4A" w:rsidR="004C3AC8" w:rsidRDefault="004C3AC8" w:rsidP="00B30D4B">
      <w:r>
        <w:t xml:space="preserve">En vez de utilizar las coordenadas que representan todas las categorías, se usa la distancia entre vectores para cuantificar y categorizar semánticamente las similitudes. Las dimensiones individuales no tienen el significado en vez de esto tienen las representaciones del espacio en el vector y las distancias entre los vectores indican las </w:t>
      </w:r>
      <w:r w:rsidR="00E523CB">
        <w:t>similitudes a el</w:t>
      </w:r>
      <w:r>
        <w:t xml:space="preserve"> correspondiente significado de las palabras.</w:t>
      </w:r>
    </w:p>
    <w:p w14:paraId="2F7DB2CB" w14:textId="77777777" w:rsidR="00F56B07" w:rsidRDefault="00F56B07" w:rsidP="00F56B07">
      <w:pPr>
        <w:keepNext/>
      </w:pPr>
      <w:r>
        <w:rPr>
          <w:noProof/>
        </w:rPr>
        <w:drawing>
          <wp:inline distT="0" distB="0" distL="0" distR="0" wp14:anchorId="2D5B8032" wp14:editId="73CA904F">
            <wp:extent cx="3533740" cy="3394635"/>
            <wp:effectExtent l="0" t="0" r="0" b="0"/>
            <wp:docPr id="62069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1912" name="Imagen 620691912"/>
                    <pic:cNvPicPr/>
                  </pic:nvPicPr>
                  <pic:blipFill>
                    <a:blip r:embed="rId14"/>
                    <a:stretch>
                      <a:fillRect/>
                    </a:stretch>
                  </pic:blipFill>
                  <pic:spPr>
                    <a:xfrm>
                      <a:off x="0" y="0"/>
                      <a:ext cx="3540807" cy="3401424"/>
                    </a:xfrm>
                    <a:prstGeom prst="rect">
                      <a:avLst/>
                    </a:prstGeom>
                  </pic:spPr>
                </pic:pic>
              </a:graphicData>
            </a:graphic>
          </wp:inline>
        </w:drawing>
      </w:r>
    </w:p>
    <w:p w14:paraId="59DFFA7A" w14:textId="58C9694E" w:rsidR="00E523CB" w:rsidRDefault="00F56B07" w:rsidP="00F56B07">
      <w:pPr>
        <w:pStyle w:val="Descripcin"/>
        <w:rPr>
          <w:noProof/>
        </w:rPr>
      </w:pPr>
      <w:bookmarkStart w:id="445" w:name="_Toc159877454"/>
      <w:r>
        <w:t xml:space="preserve">Figura </w:t>
      </w:r>
      <w:r>
        <w:fldChar w:fldCharType="begin"/>
      </w:r>
      <w:r>
        <w:instrText xml:space="preserve"> SEQ Figura \* ARABIC </w:instrText>
      </w:r>
      <w:r>
        <w:fldChar w:fldCharType="separate"/>
      </w:r>
      <w:r w:rsidR="00AA2DF6">
        <w:rPr>
          <w:noProof/>
        </w:rPr>
        <w:t>6</w:t>
      </w:r>
      <w:r>
        <w:fldChar w:fldCharType="end"/>
      </w:r>
      <w:r>
        <w:t xml:space="preserve"> Un fragmento de una proyección de 2D</w:t>
      </w:r>
      <w:bookmarkEnd w:id="445"/>
    </w:p>
    <w:p w14:paraId="31812278" w14:textId="6F2FE824" w:rsidR="006C3856" w:rsidRDefault="006C3856" w:rsidP="00B30D4B">
      <w:pPr>
        <w:rPr>
          <w:noProof/>
        </w:rPr>
      </w:pPr>
      <w:r>
        <w:rPr>
          <w:noProof/>
        </w:rPr>
        <w:t xml:space="preserve">Una detalle interesante </w:t>
      </w:r>
      <w:r w:rsidR="00160F92">
        <w:rPr>
          <w:noProof/>
        </w:rPr>
        <w:t>es que las lineas de Grecia-Athenas y Italia-Roma,</w:t>
      </w:r>
      <w:r w:rsidR="00492BEA">
        <w:rPr>
          <w:noProof/>
        </w:rPr>
        <w:t xml:space="preserve"> respectivamente son paralelas, lo que demuestra es que los vectores en el diagrama pais-capital tienen una relacion.</w:t>
      </w:r>
    </w:p>
    <w:p w14:paraId="155CCDCA" w14:textId="6E9C849E" w:rsidR="00C75A91" w:rsidRDefault="00492BEA" w:rsidP="00C75A91">
      <w:pPr>
        <w:rPr>
          <w:b/>
          <w:bCs/>
          <w:noProof/>
        </w:rPr>
      </w:pPr>
      <w:r w:rsidRPr="00492BEA">
        <w:rPr>
          <w:b/>
          <w:bCs/>
          <w:noProof/>
        </w:rPr>
        <w:t>El metodo de Similitud</w:t>
      </w:r>
      <w:r w:rsidR="00CA5624">
        <w:rPr>
          <w:b/>
          <w:bCs/>
          <w:noProof/>
        </w:rPr>
        <w:t xml:space="preserve"> (similitary)</w:t>
      </w:r>
    </w:p>
    <w:p w14:paraId="3D393288" w14:textId="78B418DB" w:rsidR="007E5D59" w:rsidRDefault="00CA5624" w:rsidP="00B30D4B">
      <w:pPr>
        <w:rPr>
          <w:noProof/>
        </w:rPr>
      </w:pPr>
      <w:r>
        <w:rPr>
          <w:noProof/>
        </w:rPr>
        <w:t xml:space="preserve">En la biblioteca de </w:t>
      </w:r>
      <w:r w:rsidR="00ED1CAE">
        <w:rPr>
          <w:noProof/>
        </w:rPr>
        <w:t>spaCy</w:t>
      </w:r>
      <w:r>
        <w:rPr>
          <w:noProof/>
        </w:rPr>
        <w:t xml:space="preserve"> cada objeto del container tiene un metodo de similitud que permite que se calcule la semantica de similitud entre dos container de cualquier tipo de comparacion entre dos vectores de palabra</w:t>
      </w:r>
      <w:r w:rsidR="007E5D59">
        <w:rPr>
          <w:noProof/>
        </w:rPr>
        <w:t>. Para calc</w:t>
      </w:r>
      <w:r w:rsidR="00ED1CAE">
        <w:rPr>
          <w:noProof/>
        </w:rPr>
        <w:t>u</w:t>
      </w:r>
      <w:r w:rsidR="007E5D59">
        <w:rPr>
          <w:noProof/>
        </w:rPr>
        <w:t>lar la similitud de spans y documentos, lo cual no tiene sus propios vectores de palabras spaCy promedia los vectores de palabras de los tokens que ellos contienen.</w:t>
      </w:r>
    </w:p>
    <w:p w14:paraId="0A10C6B4" w14:textId="52B9E9AB" w:rsidR="00A74E45" w:rsidRDefault="007E5D59" w:rsidP="00B30D4B">
      <w:pPr>
        <w:rPr>
          <w:noProof/>
        </w:rPr>
      </w:pPr>
      <w:r>
        <w:rPr>
          <w:noProof/>
        </w:rPr>
        <w:lastRenderedPageBreak/>
        <w:t>Se puede calcular la similitud de semantica de dos objetos de container  aun si los dos objetos son diferentes. Por ejemplo se puede comparar un objeto token  con un objeto span</w:t>
      </w:r>
      <w:r w:rsidR="005F1798">
        <w:rPr>
          <w:noProof/>
        </w:rPr>
        <w:t xml:space="preserve"> (fragmento de un documento) </w:t>
      </w:r>
      <w:r>
        <w:rPr>
          <w:noProof/>
        </w:rPr>
        <w:t>, un objeto s</w:t>
      </w:r>
      <w:r w:rsidR="0052187F">
        <w:rPr>
          <w:noProof/>
        </w:rPr>
        <w:t>p</w:t>
      </w:r>
      <w:r>
        <w:rPr>
          <w:noProof/>
        </w:rPr>
        <w:t xml:space="preserve">an con un </w:t>
      </w:r>
      <w:r w:rsidR="00AF0BA8">
        <w:rPr>
          <w:noProof/>
        </w:rPr>
        <w:t xml:space="preserve">objeto </w:t>
      </w:r>
      <w:r>
        <w:rPr>
          <w:noProof/>
        </w:rPr>
        <w:t>document</w:t>
      </w:r>
      <w:r w:rsidR="00A74E45">
        <w:rPr>
          <w:noProof/>
        </w:rPr>
        <w:t>o y asi sucesivamente.</w:t>
      </w:r>
    </w:p>
    <w:p w14:paraId="51FC9520" w14:textId="68840BB9" w:rsidR="005F1798" w:rsidRDefault="005F1798" w:rsidP="00B30D4B">
      <w:pPr>
        <w:rPr>
          <w:noProof/>
        </w:rPr>
      </w:pPr>
      <w:r>
        <w:rPr>
          <w:noProof/>
        </w:rPr>
        <w:t>El siguiente ejemplo calcula</w:t>
      </w:r>
      <w:r w:rsidR="00921DD3">
        <w:rPr>
          <w:noProof/>
        </w:rPr>
        <w:t xml:space="preserve"> dos objetos, una para el documento completo y otro para el fragmento especifi</w:t>
      </w:r>
      <w:r w:rsidR="00AF0BA8">
        <w:rPr>
          <w:noProof/>
        </w:rPr>
        <w:t>c</w:t>
      </w:r>
      <w:r w:rsidR="00921DD3">
        <w:rPr>
          <w:noProof/>
        </w:rPr>
        <w:t>o y luego calcula la similitud entre ellos.</w:t>
      </w:r>
    </w:p>
    <w:p w14:paraId="1A45BD0B" w14:textId="43381C31" w:rsidR="009F5FF9" w:rsidRPr="001C601C" w:rsidRDefault="005F1798" w:rsidP="001C601C">
      <w:pPr>
        <w:rPr>
          <w:noProof/>
        </w:rPr>
      </w:pPr>
      <w:r w:rsidRPr="001C601C">
        <w:rPr>
          <w:noProof/>
        </w:rPr>
        <w:t>doc</w:t>
      </w:r>
      <w:r w:rsidR="009F5FF9" w:rsidRPr="001C601C">
        <w:rPr>
          <w:noProof/>
        </w:rPr>
        <w:t xml:space="preserve"> =nlp(‘Yo quiero una manzana verde”)</w:t>
      </w:r>
    </w:p>
    <w:p w14:paraId="3FDDFA7D" w14:textId="5A9E4D3B" w:rsidR="009F5FF9" w:rsidRPr="001C601C" w:rsidRDefault="009F5FF9" w:rsidP="001C601C">
      <w:pPr>
        <w:rPr>
          <w:noProof/>
        </w:rPr>
      </w:pPr>
      <w:r w:rsidRPr="001C601C">
        <w:rPr>
          <w:noProof/>
        </w:rPr>
        <w:t>doc.similarity(doc[2:5</w:t>
      </w:r>
      <w:r w:rsidR="00493FC4" w:rsidRPr="001C601C">
        <w:rPr>
          <w:noProof/>
        </w:rPr>
        <w:t>]</w:t>
      </w:r>
      <w:r w:rsidRPr="001C601C">
        <w:rPr>
          <w:noProof/>
        </w:rPr>
        <w:t>)</w:t>
      </w:r>
    </w:p>
    <w:p w14:paraId="6BE8C576" w14:textId="184E1D54" w:rsidR="00921DD3" w:rsidRPr="001C601C" w:rsidRDefault="00953418" w:rsidP="001C601C">
      <w:pPr>
        <w:rPr>
          <w:noProof/>
        </w:rPr>
      </w:pPr>
      <w:r>
        <w:rPr>
          <w:noProof/>
        </w:rPr>
        <w:t xml:space="preserve">El resultado de la funcion de similitud es </w:t>
      </w:r>
      <w:r w:rsidR="00921DD3" w:rsidRPr="001C601C">
        <w:rPr>
          <w:noProof/>
        </w:rPr>
        <w:t>0.7305813588233471</w:t>
      </w:r>
    </w:p>
    <w:p w14:paraId="42873FCB" w14:textId="77777777" w:rsidR="00493FC4" w:rsidRPr="001C601C" w:rsidRDefault="00493FC4" w:rsidP="001C601C">
      <w:pPr>
        <w:rPr>
          <w:noProof/>
        </w:rPr>
      </w:pPr>
    </w:p>
    <w:p w14:paraId="55D2543E" w14:textId="60509365" w:rsidR="00493FC4" w:rsidRPr="001C601C" w:rsidRDefault="00493FC4" w:rsidP="001C601C">
      <w:pPr>
        <w:rPr>
          <w:noProof/>
        </w:rPr>
      </w:pPr>
      <w:r w:rsidRPr="001C601C">
        <w:rPr>
          <w:noProof/>
        </w:rPr>
        <w:t xml:space="preserve">El codigo anterior es python usando la biblioteca </w:t>
      </w:r>
      <w:r w:rsidR="00AF0BA8" w:rsidRPr="001C601C">
        <w:rPr>
          <w:noProof/>
        </w:rPr>
        <w:t>s</w:t>
      </w:r>
      <w:r w:rsidRPr="001C601C">
        <w:rPr>
          <w:noProof/>
        </w:rPr>
        <w:t>pa</w:t>
      </w:r>
      <w:r w:rsidR="00AF0BA8" w:rsidRPr="001C601C">
        <w:rPr>
          <w:noProof/>
        </w:rPr>
        <w:t>C</w:t>
      </w:r>
      <w:r w:rsidRPr="001C601C">
        <w:rPr>
          <w:noProof/>
        </w:rPr>
        <w:t>y y la expresión `doc[2:5]` se refiere a una "rebanada" (slice) de tokens en un objeto `Doc` en spaCy. Desglosemos lo que significa:</w:t>
      </w:r>
    </w:p>
    <w:p w14:paraId="135AB5CD" w14:textId="77777777" w:rsidR="00493FC4" w:rsidRPr="001C601C" w:rsidRDefault="00493FC4" w:rsidP="001C601C">
      <w:pPr>
        <w:rPr>
          <w:noProof/>
        </w:rPr>
      </w:pPr>
      <w:r w:rsidRPr="001C601C">
        <w:rPr>
          <w:noProof/>
        </w:rPr>
        <w:t>- `doc`: Es un objeto `Doc` que representa un documento procesado por spaCy, que contiene información lingüística sobre el texto.</w:t>
      </w:r>
    </w:p>
    <w:p w14:paraId="247DD7BE" w14:textId="77777777" w:rsidR="00493FC4" w:rsidRPr="001C601C" w:rsidRDefault="00493FC4" w:rsidP="001C601C">
      <w:pPr>
        <w:rPr>
          <w:noProof/>
        </w:rPr>
      </w:pPr>
      <w:r w:rsidRPr="001C601C">
        <w:rPr>
          <w:noProof/>
        </w:rPr>
        <w:t>- `[2:5]`: Es una notación de "rebanada" (slice) en Python. En este contexto, selecciona un subconjunto de tokens del objeto `Doc`. En spaCy, la indexación de tokens comienza desde 0. Entonces, `doc[2:5]` selecciona los tokens desde el tercer token hasta el quinto token (sin incluir el quinto).</w:t>
      </w:r>
    </w:p>
    <w:p w14:paraId="0D80571A" w14:textId="12936E0E" w:rsidR="00493FC4" w:rsidRPr="001C601C" w:rsidRDefault="00493FC4" w:rsidP="001C601C">
      <w:pPr>
        <w:rPr>
          <w:noProof/>
        </w:rPr>
      </w:pPr>
      <w:r w:rsidRPr="001C601C">
        <w:rPr>
          <w:noProof/>
        </w:rPr>
        <w:t>Por ejemplo, si `doc` contiene la frase "Esto</w:t>
      </w:r>
      <w:r w:rsidR="0039764F" w:rsidRPr="001C601C">
        <w:rPr>
          <w:noProof/>
        </w:rPr>
        <w:t xml:space="preserve"> es un evento de la antigüedad</w:t>
      </w:r>
      <w:r w:rsidRPr="001C601C">
        <w:rPr>
          <w:noProof/>
        </w:rPr>
        <w:t>", entonces `doc[2:5]` seleccionaría los tokens "un", "</w:t>
      </w:r>
      <w:r w:rsidR="0039764F" w:rsidRPr="001C601C">
        <w:rPr>
          <w:noProof/>
        </w:rPr>
        <w:t>evento</w:t>
      </w:r>
      <w:r w:rsidRPr="001C601C">
        <w:rPr>
          <w:noProof/>
        </w:rPr>
        <w:t>", "de".</w:t>
      </w:r>
    </w:p>
    <w:p w14:paraId="33076A92" w14:textId="2A607F7D" w:rsidR="00493FC4" w:rsidRPr="001C601C" w:rsidRDefault="00493FC4" w:rsidP="001C601C">
      <w:pPr>
        <w:rPr>
          <w:noProof/>
        </w:rPr>
      </w:pPr>
      <w:r w:rsidRPr="001C601C">
        <w:rPr>
          <w:noProof/>
        </w:rPr>
        <w:t>La notación de rebanada en Python es `[inicio:final]`, y selecciona los elementos desde `inicio` hasta `final-1`. En este caso, selecciona los tokens desde el tercer token (índice 2) hasta el quinto token (índice 4) en el objeto `Doc`.</w:t>
      </w:r>
    </w:p>
    <w:p w14:paraId="064D73AB" w14:textId="0E337FC8" w:rsidR="00F22585" w:rsidRDefault="00A72265" w:rsidP="00B30D4B">
      <w:pPr>
        <w:rPr>
          <w:noProof/>
        </w:rPr>
      </w:pPr>
      <w:r>
        <w:rPr>
          <w:noProof/>
        </w:rPr>
        <w:t>Algo interesante es que cuando se realiza la similitud comparado objetos consigo mismo el resultado es un 1.</w:t>
      </w:r>
      <w:r w:rsidR="00953418">
        <w:rPr>
          <w:noProof/>
        </w:rPr>
        <w:t xml:space="preserve"> </w:t>
      </w:r>
      <w:r w:rsidR="004F1809">
        <w:rPr>
          <w:noProof/>
        </w:rPr>
        <w:t>El metodo de similitud puede reconocer palabras que pertenecen a la misma o  similar categoria y que frecuentemente aparecen relacionando contextos, mostrando un alto nivel de similitud</w:t>
      </w:r>
      <w:r w:rsidR="00753F42">
        <w:rPr>
          <w:noProof/>
        </w:rPr>
        <w:t xml:space="preserve"> e</w:t>
      </w:r>
      <w:r w:rsidR="00A846B1">
        <w:rPr>
          <w:noProof/>
        </w:rPr>
        <w:t>scogiendo plabras claves para calculo de similitudes.</w:t>
      </w:r>
      <w:r w:rsidR="00753F42">
        <w:rPr>
          <w:noProof/>
        </w:rPr>
        <w:t xml:space="preserve"> </w:t>
      </w:r>
      <w:r w:rsidR="00A846B1">
        <w:rPr>
          <w:noProof/>
        </w:rPr>
        <w:t xml:space="preserve">El metodo de similitud calcula similitudes </w:t>
      </w:r>
      <w:r w:rsidR="00753F42">
        <w:rPr>
          <w:noProof/>
        </w:rPr>
        <w:t>semanticas,</w:t>
      </w:r>
      <w:r w:rsidR="00A846B1">
        <w:rPr>
          <w:noProof/>
        </w:rPr>
        <w:t xml:space="preserve"> pero el resultado es </w:t>
      </w:r>
      <w:r w:rsidR="00753F42">
        <w:rPr>
          <w:noProof/>
        </w:rPr>
        <w:t>más</w:t>
      </w:r>
      <w:r w:rsidR="00A846B1">
        <w:rPr>
          <w:noProof/>
        </w:rPr>
        <w:t xml:space="preserve"> útil para el </w:t>
      </w:r>
      <w:r w:rsidR="002F22F0">
        <w:rPr>
          <w:noProof/>
        </w:rPr>
        <w:t>cálculo</w:t>
      </w:r>
      <w:r w:rsidR="00A846B1">
        <w:rPr>
          <w:noProof/>
        </w:rPr>
        <w:t xml:space="preserve"> escogiendo las palabras claves para comp</w:t>
      </w:r>
      <w:r w:rsidR="002E7F3B">
        <w:rPr>
          <w:noProof/>
        </w:rPr>
        <w:t>arar.</w:t>
      </w:r>
    </w:p>
    <w:p w14:paraId="1D456A9D" w14:textId="36A189F4" w:rsidR="002E7F3B" w:rsidRDefault="002E7F3B" w:rsidP="00B30D4B">
      <w:r>
        <w:rPr>
          <w:noProof/>
        </w:rPr>
        <w:t xml:space="preserve">Se puede considerar clasificar el texto en una variedad de diferentes maneras dependiendo del conjunto de </w:t>
      </w:r>
      <w:r w:rsidR="00F37783">
        <w:rPr>
          <w:noProof/>
        </w:rPr>
        <w:t>categorías</w:t>
      </w:r>
      <w:r>
        <w:rPr>
          <w:noProof/>
        </w:rPr>
        <w:t xml:space="preserve"> que se van a usar. Por </w:t>
      </w:r>
      <w:r w:rsidR="00F37783">
        <w:rPr>
          <w:noProof/>
        </w:rPr>
        <w:t>ejemplo,</w:t>
      </w:r>
      <w:r>
        <w:rPr>
          <w:noProof/>
        </w:rPr>
        <w:t xml:space="preserve"> Si estamos buscando el texto </w:t>
      </w:r>
      <w:r>
        <w:rPr>
          <w:noProof/>
        </w:rPr>
        <w:lastRenderedPageBreak/>
        <w:t xml:space="preserve">acerca de las plantas </w:t>
      </w:r>
      <w:r w:rsidR="00F37783">
        <w:rPr>
          <w:noProof/>
        </w:rPr>
        <w:t>más</w:t>
      </w:r>
      <w:r>
        <w:rPr>
          <w:noProof/>
        </w:rPr>
        <w:t xml:space="preserve"> altas del planeta, la frase “Arboles altos” y “en el mundo” serán </w:t>
      </w:r>
      <w:r w:rsidR="00F37783">
        <w:rPr>
          <w:noProof/>
        </w:rPr>
        <w:t>las claves</w:t>
      </w:r>
      <w:r>
        <w:rPr>
          <w:noProof/>
        </w:rPr>
        <w:t xml:space="preserve">. Comprando </w:t>
      </w:r>
      <w:r w:rsidR="00F37783">
        <w:rPr>
          <w:noProof/>
        </w:rPr>
        <w:t>esta frase</w:t>
      </w:r>
      <w:r>
        <w:rPr>
          <w:noProof/>
        </w:rPr>
        <w:t xml:space="preserve"> con “Plantas Altas” y “sobre el planeta” deberían tener una </w:t>
      </w:r>
      <w:r w:rsidR="00F37783">
        <w:rPr>
          <w:noProof/>
        </w:rPr>
        <w:t>similitud</w:t>
      </w:r>
      <w:r>
        <w:rPr>
          <w:noProof/>
        </w:rPr>
        <w:t xml:space="preserve"> </w:t>
      </w:r>
      <w:r w:rsidR="00F37783">
        <w:rPr>
          <w:noProof/>
        </w:rPr>
        <w:t>altísima</w:t>
      </w:r>
      <w:r>
        <w:rPr>
          <w:noProof/>
        </w:rPr>
        <w:t xml:space="preserve"> semánticamente. Se pueden extraer trozos sustantivos usando una propiedad </w:t>
      </w:r>
      <w:r w:rsidRPr="001C601C">
        <w:rPr>
          <w:noProof/>
        </w:rPr>
        <w:t>doc.noun.chunk</w:t>
      </w:r>
      <w:r w:rsidR="00832B9E" w:rsidRPr="001C601C">
        <w:rPr>
          <w:noProof/>
        </w:rPr>
        <w:t xml:space="preserve"> </w:t>
      </w:r>
      <w:r w:rsidR="00753F42" w:rsidRPr="001C601C">
        <w:rPr>
          <w:noProof/>
        </w:rPr>
        <w:t>(propiedad de la biblioteca spaCy que extrae g</w:t>
      </w:r>
      <w:r w:rsidR="00832B9E" w:rsidRPr="001C601C">
        <w:rPr>
          <w:noProof/>
        </w:rPr>
        <w:t>rupos de sustantivos de un documento</w:t>
      </w:r>
      <w:r w:rsidR="00832B9E">
        <w:rPr>
          <w:noProof/>
        </w:rPr>
        <w:t xml:space="preserve">) </w:t>
      </w:r>
      <w:r>
        <w:rPr>
          <w:noProof/>
        </w:rPr>
        <w:t xml:space="preserve">y </w:t>
      </w:r>
      <w:r w:rsidR="00F37783">
        <w:rPr>
          <w:noProof/>
        </w:rPr>
        <w:t>así</w:t>
      </w:r>
      <w:r>
        <w:rPr>
          <w:noProof/>
        </w:rPr>
        <w:t xml:space="preserve"> chequear la similitud</w:t>
      </w:r>
      <w:r>
        <w:t xml:space="preserve"> de trozos sustantivos y la búsqueda de frases usando este método.</w:t>
      </w:r>
    </w:p>
    <w:p w14:paraId="3312B03B" w14:textId="3363196D" w:rsidR="00E12A2C" w:rsidRDefault="00BD2EB7" w:rsidP="00B30D4B">
      <w:r>
        <w:t xml:space="preserve">Si buscamos lugares en el mundo. “Bogotá” será la palabra clave. Realmente no sabemos de antemano cual nombre </w:t>
      </w:r>
      <w:r w:rsidR="00F37783">
        <w:t>geopolíticamente</w:t>
      </w:r>
      <w:r>
        <w:t xml:space="preserve"> puede ocurrir en </w:t>
      </w:r>
      <w:r w:rsidR="00F37783">
        <w:t>el</w:t>
      </w:r>
      <w:r>
        <w:t xml:space="preserve"> texto.  Puede ser </w:t>
      </w:r>
      <w:r w:rsidR="00F37783">
        <w:t>Bogotá</w:t>
      </w:r>
      <w:r>
        <w:t xml:space="preserve"> o Amazonas. </w:t>
      </w:r>
      <w:r w:rsidR="00F37783">
        <w:t xml:space="preserve">Pero sea lo que </w:t>
      </w:r>
      <w:r w:rsidR="00585B70">
        <w:t>sea, esto</w:t>
      </w:r>
      <w:r w:rsidR="00F37783">
        <w:t xml:space="preserve"> debería ser semánticamente similar a la palabra “geografía”. La cual se puede comparar con otros sustantivos del texto</w:t>
      </w:r>
      <w:r w:rsidR="00337C05">
        <w:t xml:space="preserve">. Si </w:t>
      </w:r>
      <w:r w:rsidR="00A84A12">
        <w:t>se puede</w:t>
      </w:r>
      <w:r w:rsidR="00337C05">
        <w:t xml:space="preserve"> determinar que hay un alto grado de similitud, </w:t>
      </w:r>
      <w:r w:rsidR="00A84A12">
        <w:t>se puede</w:t>
      </w:r>
      <w:r w:rsidR="00337C05">
        <w:t xml:space="preserve"> asumir que el nombre de la entidad en cuestión representa el nombre geopolítico.</w:t>
      </w:r>
    </w:p>
    <w:p w14:paraId="34BDA9B4" w14:textId="051F4300" w:rsidR="00B75107" w:rsidRPr="00EF6DEC" w:rsidRDefault="00484742" w:rsidP="00B30D4B">
      <w:r w:rsidRPr="00EF6DEC">
        <w:t>Se pueden generar los números para poner en vector usando un algoritmo de aprendizaje automático. E</w:t>
      </w:r>
      <w:r w:rsidR="002F22F0">
        <w:t>l</w:t>
      </w:r>
      <w:r w:rsidRPr="00EF6DEC">
        <w:t xml:space="preserve"> </w:t>
      </w:r>
      <w:r w:rsidR="002F22F0">
        <w:t>M</w:t>
      </w:r>
      <w:r w:rsidRPr="00EF6DEC">
        <w:t>achine Learning</w:t>
      </w:r>
      <w:r w:rsidR="002F22F0">
        <w:t>,</w:t>
      </w:r>
      <w:r w:rsidRPr="00EF6DEC">
        <w:t xml:space="preserve"> un subcampo de la inteligencia artificial</w:t>
      </w:r>
      <w:r w:rsidR="002F22F0">
        <w:t>,</w:t>
      </w:r>
      <w:r w:rsidRPr="00EF6DEC">
        <w:t xml:space="preserve"> cr</w:t>
      </w:r>
      <w:r w:rsidR="00EF6DEC">
        <w:t>e</w:t>
      </w:r>
      <w:r w:rsidRPr="00EF6DEC">
        <w:t xml:space="preserve">a sistemas de computadores que pueden automáticamente aprender de datos que no han sido explícitamente programados. Los algoritmos </w:t>
      </w:r>
      <w:r w:rsidR="00EF6DEC" w:rsidRPr="00EF6DEC">
        <w:t>pueden hacer</w:t>
      </w:r>
      <w:r w:rsidRPr="00EF6DEC">
        <w:t xml:space="preserve"> predicciones acerca de nuevos datos, aprender a reconocer imágenes y discursos, clasificar fotos y documentos de texto, automatizar </w:t>
      </w:r>
      <w:r w:rsidR="00D43789" w:rsidRPr="00EF6DEC">
        <w:t>controles y</w:t>
      </w:r>
      <w:r w:rsidRPr="00EF6DEC">
        <w:t xml:space="preserve"> ayudar en desarrollo de juegos.</w:t>
      </w:r>
    </w:p>
    <w:p w14:paraId="6FF88B43" w14:textId="5A964BE9" w:rsidR="00484742" w:rsidRPr="00EF6DEC" w:rsidRDefault="00484742" w:rsidP="00B30D4B">
      <w:r w:rsidRPr="00EF6DEC">
        <w:t xml:space="preserve">El aprendizaje </w:t>
      </w:r>
      <w:r w:rsidR="00112160" w:rsidRPr="00EF6DEC">
        <w:t>automático</w:t>
      </w:r>
      <w:r w:rsidRPr="00EF6DEC">
        <w:t xml:space="preserve"> (Machine Learning) permite que las computadoras realicen tareas que </w:t>
      </w:r>
      <w:r w:rsidR="00112160" w:rsidRPr="00EF6DEC">
        <w:t>serían</w:t>
      </w:r>
      <w:r w:rsidRPr="00EF6DEC">
        <w:t xml:space="preserve"> difíciles, sino en muchos casos imposibl</w:t>
      </w:r>
      <w:r w:rsidR="00112160" w:rsidRPr="00EF6DEC">
        <w:t>e de hacerlo.</w:t>
      </w:r>
    </w:p>
    <w:p w14:paraId="2BB92CB1" w14:textId="64D171FE" w:rsidR="00C340CE" w:rsidRPr="00EF6DEC" w:rsidRDefault="00112160" w:rsidP="00B30D4B">
      <w:r w:rsidRPr="00EF6DEC">
        <w:t xml:space="preserve">Por </w:t>
      </w:r>
      <w:r w:rsidR="0033274F" w:rsidRPr="00EF6DEC">
        <w:t>ejemplo,</w:t>
      </w:r>
      <w:r w:rsidRPr="00EF6DEC">
        <w:t xml:space="preserve"> para </w:t>
      </w:r>
      <w:r w:rsidR="00A9775B" w:rsidRPr="00EF6DEC">
        <w:t>realizar</w:t>
      </w:r>
      <w:r w:rsidRPr="00EF6DEC">
        <w:t xml:space="preserve"> un programa normal de jugar el algoritmo ajedrez, el </w:t>
      </w:r>
      <w:r w:rsidR="00A9775B" w:rsidRPr="00EF6DEC">
        <w:t>algoritmo</w:t>
      </w:r>
      <w:r w:rsidRPr="00EF6DEC">
        <w:t xml:space="preserve"> </w:t>
      </w:r>
      <w:r w:rsidR="00C340CE" w:rsidRPr="00EF6DEC">
        <w:t xml:space="preserve">debe contener condiciones de </w:t>
      </w:r>
      <w:r w:rsidR="00A9775B" w:rsidRPr="00EF6DEC">
        <w:t>si entonces</w:t>
      </w:r>
      <w:r w:rsidR="00C340CE" w:rsidRPr="00EF6DEC">
        <w:t xml:space="preserve"> (</w:t>
      </w:r>
      <w:proofErr w:type="spellStart"/>
      <w:r w:rsidR="00D43789" w:rsidRPr="00EF6DEC">
        <w:t>if</w:t>
      </w:r>
      <w:proofErr w:type="spellEnd"/>
      <w:r w:rsidR="00D43789" w:rsidRPr="00EF6DEC">
        <w:t>...</w:t>
      </w:r>
      <w:proofErr w:type="spellStart"/>
      <w:r w:rsidR="00C340CE" w:rsidRPr="00EF6DEC">
        <w:t>else</w:t>
      </w:r>
      <w:proofErr w:type="spellEnd"/>
      <w:r w:rsidR="00C340CE" w:rsidRPr="00EF6DEC">
        <w:t xml:space="preserve">) que necesitan ser definidas. </w:t>
      </w:r>
      <w:r w:rsidR="00A9775B" w:rsidRPr="00EF6DEC">
        <w:t>Así</w:t>
      </w:r>
      <w:r w:rsidR="00C340CE" w:rsidRPr="00EF6DEC">
        <w:t xml:space="preserve"> se desarrolle exitosamente, el programa va a tener puntos débiles en su lógica que pueden tomar ventaja en el mismo juego antes que se hagan </w:t>
      </w:r>
      <w:r w:rsidR="00A9775B" w:rsidRPr="00EF6DEC">
        <w:t>correcciones</w:t>
      </w:r>
      <w:r w:rsidR="00C340CE" w:rsidRPr="00EF6DEC">
        <w:t xml:space="preserve"> en el código del programa.</w:t>
      </w:r>
    </w:p>
    <w:p w14:paraId="1E05714E" w14:textId="533C0BF1" w:rsidR="00112160" w:rsidRPr="00EF6DEC" w:rsidRDefault="00C340CE" w:rsidP="00B30D4B">
      <w:r w:rsidRPr="00EF6DEC">
        <w:t xml:space="preserve">En contraste las aplicaciones construidas sobre machine Learning no confían en </w:t>
      </w:r>
      <w:r w:rsidR="00A9775B" w:rsidRPr="00EF6DEC">
        <w:t>la predeterminada,</w:t>
      </w:r>
      <w:r w:rsidRPr="00EF6DEC">
        <w:t xml:space="preserve"> pero si en la capacidad de aprender de experiencias del pasado. La aplicación mira las posiciones jugadas y recuerda de juegos  </w:t>
      </w:r>
      <w:r w:rsidR="00112160" w:rsidRPr="00EF6DEC">
        <w:t xml:space="preserve"> </w:t>
      </w:r>
      <w:r w:rsidRPr="00EF6DEC">
        <w:t>pasados y hace el movimiento a la mejor posición. Almacena las experiencias pasadas en un modelo estadístico.</w:t>
      </w:r>
      <w:r w:rsidR="005F44A2" w:rsidRPr="00EF6DEC">
        <w:t xml:space="preserve"> </w:t>
      </w:r>
    </w:p>
    <w:p w14:paraId="7E257669" w14:textId="0EB06C95" w:rsidR="00C340CE" w:rsidRDefault="00BD08B1" w:rsidP="00B30D4B">
      <w:pPr>
        <w:rPr>
          <w:b/>
          <w:bCs/>
        </w:rPr>
      </w:pPr>
      <w:r w:rsidRPr="00BD08B1">
        <w:rPr>
          <w:b/>
          <w:bCs/>
        </w:rPr>
        <w:t>Modelo Estadísticos</w:t>
      </w:r>
    </w:p>
    <w:p w14:paraId="72B95F7A" w14:textId="6D0046E9" w:rsidR="00484742" w:rsidRPr="00EF6DEC" w:rsidRDefault="005F44A2" w:rsidP="00B30D4B">
      <w:r w:rsidRPr="00EF6DEC">
        <w:t xml:space="preserve">En Spacy, </w:t>
      </w:r>
      <w:r w:rsidR="00DC4FE8" w:rsidRPr="00EF6DEC">
        <w:t>además</w:t>
      </w:r>
      <w:r w:rsidRPr="00EF6DEC">
        <w:t xml:space="preserve"> de generar vectores de palabras, permite lograr tres tareas: </w:t>
      </w:r>
      <w:r w:rsidR="00BF252F" w:rsidRPr="00EF6DEC">
        <w:t>Análisis</w:t>
      </w:r>
      <w:r w:rsidRPr="00EF6DEC">
        <w:t xml:space="preserve"> de dependencia semántica (determinar la relación entre las palabras en la </w:t>
      </w:r>
      <w:r w:rsidR="00BF252F" w:rsidRPr="00EF6DEC">
        <w:t>oración</w:t>
      </w:r>
      <w:r w:rsidRPr="00EF6DEC">
        <w:t xml:space="preserve">), parte del etiquetado del </w:t>
      </w:r>
      <w:r w:rsidR="00BF252F" w:rsidRPr="00EF6DEC">
        <w:t>discurso</w:t>
      </w:r>
      <w:r w:rsidRPr="00EF6DEC">
        <w:t xml:space="preserve"> </w:t>
      </w:r>
      <w:r w:rsidR="00D43789" w:rsidRPr="00EF6DEC">
        <w:t>(identificar</w:t>
      </w:r>
      <w:r w:rsidRPr="00EF6DEC">
        <w:t xml:space="preserve"> sustantivos, verbos y otros partes de</w:t>
      </w:r>
      <w:r w:rsidR="00BF252F" w:rsidRPr="00EF6DEC">
        <w:t xml:space="preserve"> la oración y </w:t>
      </w:r>
      <w:r w:rsidR="00BF252F" w:rsidRPr="00EF6DEC">
        <w:lastRenderedPageBreak/>
        <w:t xml:space="preserve">reconocimiento de la entidad nombrada (organizar </w:t>
      </w:r>
      <w:r w:rsidR="00D43789" w:rsidRPr="00EF6DEC">
        <w:t>los sustantivos apropiados</w:t>
      </w:r>
      <w:r w:rsidR="00BF252F" w:rsidRPr="00EF6DEC">
        <w:t xml:space="preserve"> dentro de categorías como gente, organizaciones y localizaciones.</w:t>
      </w:r>
    </w:p>
    <w:p w14:paraId="0CE660FD" w14:textId="3C71C4AB" w:rsidR="00BF252F" w:rsidRPr="00EF6DEC" w:rsidRDefault="00BF252F" w:rsidP="00B30D4B">
      <w:r w:rsidRPr="00EF6DEC">
        <w:t>El ciclo típico del Machine Learning tiene tres pasos:</w:t>
      </w:r>
    </w:p>
    <w:p w14:paraId="5FAB8CF4" w14:textId="230A3B31" w:rsidR="000D1421" w:rsidRPr="00150C92" w:rsidRDefault="00D42F67" w:rsidP="00B30D4B">
      <w:pPr>
        <w:rPr>
          <w:b/>
          <w:bCs/>
        </w:rPr>
      </w:pPr>
      <w:r w:rsidRPr="00150C92">
        <w:rPr>
          <w:b/>
          <w:bCs/>
        </w:rPr>
        <w:t>Entrenamiento Modelo</w:t>
      </w:r>
    </w:p>
    <w:p w14:paraId="44DF76E7" w14:textId="14971E84" w:rsidR="00D7419F" w:rsidRPr="00EF6DEC" w:rsidRDefault="00D42F67" w:rsidP="00B30D4B">
      <w:r w:rsidRPr="00EF6DEC">
        <w:t xml:space="preserve">La primera fase es alimentar el algoritmo con una gran cantidad de datos. Para que sea </w:t>
      </w:r>
      <w:r w:rsidR="00D7419F" w:rsidRPr="00EF6DEC">
        <w:t xml:space="preserve">confiable se debe proveer de una suficiente cantidad de datos en la entrada, al pensar en </w:t>
      </w:r>
      <w:r w:rsidR="00E00CC5">
        <w:t>NLP</w:t>
      </w:r>
      <w:r w:rsidR="00D7419F" w:rsidRPr="00EF6DEC">
        <w:t xml:space="preserve"> se puede tener plataformas como Wikipedia y Google News que contiene suficiente texto para alimentar virtualmente cualquier algoritmo de aprendizaje automático (machine Learning). Para modelos específicos se debe buscar sitios que puedan ser para el caso de estudio.</w:t>
      </w:r>
    </w:p>
    <w:p w14:paraId="0785D1B5" w14:textId="77777777" w:rsidR="00B30D4B" w:rsidRPr="00EF6DEC" w:rsidRDefault="00D7419F" w:rsidP="00B30D4B">
      <w:pPr>
        <w:keepNext/>
        <w:pBdr>
          <w:top w:val="single" w:sz="4" w:space="1" w:color="auto"/>
          <w:left w:val="single" w:sz="4" w:space="4" w:color="auto"/>
          <w:bottom w:val="single" w:sz="4" w:space="0" w:color="auto"/>
          <w:right w:val="single" w:sz="4" w:space="4" w:color="auto"/>
          <w:between w:val="single" w:sz="4" w:space="1" w:color="auto"/>
          <w:bar w:val="single" w:sz="4" w:color="auto"/>
        </w:pBdr>
      </w:pPr>
      <w:r w:rsidRPr="00EF6DEC">
        <w:rPr>
          <w:noProof/>
        </w:rPr>
        <w:drawing>
          <wp:inline distT="0" distB="0" distL="0" distR="0" wp14:anchorId="3CE65B9E" wp14:editId="1085A1D9">
            <wp:extent cx="5486400" cy="3200400"/>
            <wp:effectExtent l="0" t="0" r="0" b="19050"/>
            <wp:docPr id="103900675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95B0621" w14:textId="1305D6CC" w:rsidR="00D7419F" w:rsidRPr="00EF6DEC" w:rsidRDefault="00B30D4B" w:rsidP="00B30D4B">
      <w:pPr>
        <w:pStyle w:val="Descripcin"/>
        <w:rPr>
          <w:lang w:val="es-ES_tradnl"/>
        </w:rPr>
      </w:pPr>
      <w:bookmarkStart w:id="446" w:name="_Toc159877455"/>
      <w:r w:rsidRPr="00EF6DEC">
        <w:rPr>
          <w:lang w:val="es-ES_tradnl"/>
        </w:rPr>
        <w:t xml:space="preserve">Figura </w:t>
      </w:r>
      <w:r w:rsidRPr="00EF6DEC">
        <w:rPr>
          <w:lang w:val="es-ES_tradnl"/>
        </w:rPr>
        <w:fldChar w:fldCharType="begin"/>
      </w:r>
      <w:r w:rsidRPr="00EF6DEC">
        <w:rPr>
          <w:lang w:val="es-ES_tradnl"/>
        </w:rPr>
        <w:instrText xml:space="preserve"> SEQ Figura \* ARABIC </w:instrText>
      </w:r>
      <w:r w:rsidRPr="00EF6DEC">
        <w:rPr>
          <w:lang w:val="es-ES_tradnl"/>
        </w:rPr>
        <w:fldChar w:fldCharType="separate"/>
      </w:r>
      <w:r w:rsidR="00AA2DF6">
        <w:rPr>
          <w:noProof/>
          <w:lang w:val="es-ES_tradnl"/>
        </w:rPr>
        <w:t>7</w:t>
      </w:r>
      <w:r w:rsidRPr="00EF6DEC">
        <w:rPr>
          <w:lang w:val="es-ES_tradnl"/>
        </w:rPr>
        <w:fldChar w:fldCharType="end"/>
      </w:r>
      <w:r w:rsidRPr="00EF6DEC">
        <w:rPr>
          <w:lang w:val="es-ES_tradnl"/>
        </w:rPr>
        <w:t xml:space="preserve"> Generando un modelo </w:t>
      </w:r>
      <w:r w:rsidR="00D43789" w:rsidRPr="00EF6DEC">
        <w:rPr>
          <w:lang w:val="es-ES_tradnl"/>
        </w:rPr>
        <w:t>estadístico</w:t>
      </w:r>
      <w:r w:rsidRPr="00EF6DEC">
        <w:rPr>
          <w:lang w:val="es-ES_tradnl"/>
        </w:rPr>
        <w:t xml:space="preserve"> con el algoritmo de aprendizaje </w:t>
      </w:r>
      <w:r w:rsidR="00D43789" w:rsidRPr="00EF6DEC">
        <w:rPr>
          <w:lang w:val="es-ES_tradnl"/>
        </w:rPr>
        <w:t>automático</w:t>
      </w:r>
      <w:bookmarkEnd w:id="446"/>
    </w:p>
    <w:p w14:paraId="2B8D9868" w14:textId="55283532" w:rsidR="00B30D4B" w:rsidRPr="00EF6DEC" w:rsidRDefault="003608E2" w:rsidP="00B30D4B">
      <w:r w:rsidRPr="00EF6DEC">
        <w:t>La figura anterior proporciona una descripción de alto nivel de la etapa de entrenamiento del modelo.</w:t>
      </w:r>
    </w:p>
    <w:p w14:paraId="14E0F007" w14:textId="77777777" w:rsidR="008274D9" w:rsidRPr="00EF6DEC" w:rsidRDefault="003608E2" w:rsidP="00B30D4B">
      <w:r w:rsidRPr="00EF6DEC">
        <w:t xml:space="preserve">El modelo procesa grandes volúmenes de datos de texto para entender cuales palabras comparten característica, entonces este crea </w:t>
      </w:r>
      <w:r w:rsidR="008274D9" w:rsidRPr="00EF6DEC">
        <w:t>vectores de palabra para aquellas palabras que reflejan características que comparten</w:t>
      </w:r>
    </w:p>
    <w:p w14:paraId="22F1E712" w14:textId="1C48D25E" w:rsidR="008274D9" w:rsidRPr="00EF6DEC" w:rsidRDefault="008274D9" w:rsidP="00B30D4B">
      <w:r w:rsidRPr="00EF6DEC">
        <w:t xml:space="preserve">El espacio del vector de palabras no solo tiene el componente del modelo estadístico. La estructura actual es típicamente </w:t>
      </w:r>
      <w:r w:rsidR="00D43789" w:rsidRPr="00EF6DEC">
        <w:t>más</w:t>
      </w:r>
      <w:r w:rsidRPr="00EF6DEC">
        <w:t xml:space="preserve"> </w:t>
      </w:r>
      <w:r w:rsidR="009E3153" w:rsidRPr="00EF6DEC">
        <w:t>complicada,</w:t>
      </w:r>
      <w:r w:rsidRPr="00EF6DEC">
        <w:t xml:space="preserve"> provee una manera de extraer las características lingüísticas para cada palabra dependiendo del contexto en donde aparece.</w:t>
      </w:r>
    </w:p>
    <w:p w14:paraId="03AC6409" w14:textId="51C7FD0D" w:rsidR="00D42F67" w:rsidRPr="00EF6DEC" w:rsidRDefault="00274201" w:rsidP="00274201">
      <w:pPr>
        <w:pStyle w:val="Ttulo4"/>
      </w:pPr>
      <w:bookmarkStart w:id="447" w:name="_Toc159871868"/>
      <w:r>
        <w:lastRenderedPageBreak/>
        <w:t>2.2.</w:t>
      </w:r>
      <w:r w:rsidR="000F4EB1">
        <w:t>2</w:t>
      </w:r>
      <w:r>
        <w:t xml:space="preserve">.2 </w:t>
      </w:r>
      <w:r w:rsidR="00D42F67" w:rsidRPr="00EF6DEC">
        <w:t>Pruebas</w:t>
      </w:r>
      <w:bookmarkEnd w:id="447"/>
    </w:p>
    <w:p w14:paraId="37AB205B" w14:textId="5CBFBEA2" w:rsidR="009E3153" w:rsidRPr="00EF6DEC" w:rsidRDefault="009E3153" w:rsidP="00B30D4B">
      <w:r w:rsidRPr="00EF6DEC">
        <w:t xml:space="preserve">Una vez que el modelo esta entrenado, se realizan pruebas para saber que tan bien esta la ejecución. Para hacer pruebas se alimenta el texto que no ha sido alimentado antes y </w:t>
      </w:r>
      <w:r w:rsidR="00E86633" w:rsidRPr="00EF6DEC">
        <w:t>así</w:t>
      </w:r>
      <w:r w:rsidRPr="00EF6DEC">
        <w:t xml:space="preserve"> comprobar si puede identificar con éxito las similitudes semánticas y otras características aprendidas durante el entrenamiento.</w:t>
      </w:r>
    </w:p>
    <w:p w14:paraId="33A484E0" w14:textId="77777777" w:rsidR="009E3153" w:rsidRPr="00EF6DEC" w:rsidRDefault="009E3153" w:rsidP="00B30D4B"/>
    <w:p w14:paraId="28A3A5C1" w14:textId="44537C0C" w:rsidR="00D42F67" w:rsidRPr="00EF6DEC" w:rsidRDefault="00274201" w:rsidP="00274201">
      <w:pPr>
        <w:pStyle w:val="Ttulo4"/>
      </w:pPr>
      <w:bookmarkStart w:id="448" w:name="_Toc159871869"/>
      <w:r>
        <w:t>2.2.</w:t>
      </w:r>
      <w:r w:rsidR="000F4EB1">
        <w:t>2</w:t>
      </w:r>
      <w:r>
        <w:t xml:space="preserve">.3 </w:t>
      </w:r>
      <w:r w:rsidR="00D42F67" w:rsidRPr="00EF6DEC">
        <w:t>Haciendo Predicciones</w:t>
      </w:r>
      <w:bookmarkEnd w:id="448"/>
    </w:p>
    <w:p w14:paraId="4AC27AF7" w14:textId="01246BEF" w:rsidR="001942D0" w:rsidRPr="00EF6DEC" w:rsidRDefault="001942D0" w:rsidP="00B30D4B">
      <w:r w:rsidRPr="00EF6DEC">
        <w:t xml:space="preserve">Con las pruebas funcionando se pasa a usar el modelo para hacer predicciones en su aplicación de </w:t>
      </w:r>
      <w:r w:rsidR="0033692F">
        <w:t>NLP</w:t>
      </w:r>
      <w:r w:rsidRPr="00EF6DEC">
        <w:t>.  Por ejemplo, puede usarlo para predecir una estructura de árbol de dependencia sobre el texto que ingresa, como se muestra en la Figura 1-2. Una estructura de árbol de dependencia representa las relaciones entre las palabras en una oración.</w:t>
      </w:r>
    </w:p>
    <w:p w14:paraId="2ED4D118" w14:textId="77777777" w:rsidR="001942D0" w:rsidRPr="00EF6DEC" w:rsidRDefault="001942D0" w:rsidP="00B30D4B"/>
    <w:p w14:paraId="7160D4A8" w14:textId="77777777" w:rsidR="006E750F" w:rsidRPr="00EF6DEC" w:rsidRDefault="006E750F" w:rsidP="00B30D4B"/>
    <w:p w14:paraId="4F1B88C1" w14:textId="77777777" w:rsidR="006E750F" w:rsidRPr="00EF6DEC" w:rsidRDefault="006E750F" w:rsidP="00B30D4B"/>
    <w:p w14:paraId="05019A8D" w14:textId="77777777" w:rsidR="006E750F" w:rsidRPr="00EF6DEC" w:rsidRDefault="006E750F" w:rsidP="006E750F">
      <w:pPr>
        <w:keepNext/>
      </w:pPr>
      <w:r w:rsidRPr="00EF6DEC">
        <w:rPr>
          <w:noProof/>
        </w:rPr>
        <w:t>Arbol d</w:t>
      </w:r>
      <w:r w:rsidRPr="00EF6DEC">
        <w:rPr>
          <w:noProof/>
        </w:rPr>
        <w:drawing>
          <wp:inline distT="0" distB="0" distL="0" distR="0" wp14:anchorId="036D7CFA" wp14:editId="052E9740">
            <wp:extent cx="5486400" cy="3200400"/>
            <wp:effectExtent l="0" t="0" r="0" b="0"/>
            <wp:docPr id="1129703288"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5BE4E83" w14:textId="4ABB5DA0" w:rsidR="006E750F" w:rsidRPr="00EF6DEC" w:rsidRDefault="006E750F" w:rsidP="006E750F">
      <w:pPr>
        <w:pStyle w:val="Descripcin"/>
        <w:rPr>
          <w:lang w:val="es-ES_tradnl"/>
        </w:rPr>
      </w:pPr>
      <w:bookmarkStart w:id="449" w:name="_Toc159877456"/>
      <w:r w:rsidRPr="00EF6DEC">
        <w:rPr>
          <w:lang w:val="es-ES_tradnl"/>
        </w:rPr>
        <w:t xml:space="preserve">Figura </w:t>
      </w:r>
      <w:r w:rsidRPr="00EF6DEC">
        <w:rPr>
          <w:lang w:val="es-ES_tradnl"/>
        </w:rPr>
        <w:fldChar w:fldCharType="begin"/>
      </w:r>
      <w:r w:rsidRPr="00EF6DEC">
        <w:rPr>
          <w:lang w:val="es-ES_tradnl"/>
        </w:rPr>
        <w:instrText xml:space="preserve"> SEQ Figura \* ARABIC </w:instrText>
      </w:r>
      <w:r w:rsidRPr="00EF6DEC">
        <w:rPr>
          <w:lang w:val="es-ES_tradnl"/>
        </w:rPr>
        <w:fldChar w:fldCharType="separate"/>
      </w:r>
      <w:r w:rsidR="00AA2DF6">
        <w:rPr>
          <w:noProof/>
          <w:lang w:val="es-ES_tradnl"/>
        </w:rPr>
        <w:t>8</w:t>
      </w:r>
      <w:r w:rsidRPr="00EF6DEC">
        <w:rPr>
          <w:lang w:val="es-ES_tradnl"/>
        </w:rPr>
        <w:fldChar w:fldCharType="end"/>
      </w:r>
      <w:r w:rsidRPr="00EF6DEC">
        <w:rPr>
          <w:lang w:val="es-ES_tradnl"/>
        </w:rPr>
        <w:t xml:space="preserve"> Ejemplo </w:t>
      </w:r>
      <w:r w:rsidR="004A79A6" w:rsidRPr="00EF6DEC">
        <w:rPr>
          <w:lang w:val="es-ES_tradnl"/>
        </w:rPr>
        <w:t>Predicción</w:t>
      </w:r>
      <w:r w:rsidRPr="00EF6DEC">
        <w:rPr>
          <w:lang w:val="es-ES_tradnl"/>
        </w:rPr>
        <w:t xml:space="preserve"> </w:t>
      </w:r>
      <w:r w:rsidR="00D43789" w:rsidRPr="00EF6DEC">
        <w:rPr>
          <w:lang w:val="es-ES_tradnl"/>
        </w:rPr>
        <w:t>una estructura</w:t>
      </w:r>
      <w:r w:rsidRPr="00EF6DEC">
        <w:rPr>
          <w:lang w:val="es-ES_tradnl"/>
        </w:rPr>
        <w:t xml:space="preserve"> de </w:t>
      </w:r>
      <w:r w:rsidR="004A79A6" w:rsidRPr="00EF6DEC">
        <w:rPr>
          <w:lang w:val="es-ES_tradnl"/>
        </w:rPr>
        <w:t>árbol</w:t>
      </w:r>
      <w:r w:rsidRPr="00EF6DEC">
        <w:rPr>
          <w:lang w:val="es-ES_tradnl"/>
        </w:rPr>
        <w:t xml:space="preserve"> de dependencia usando un modelo estadístico</w:t>
      </w:r>
      <w:bookmarkEnd w:id="449"/>
    </w:p>
    <w:p w14:paraId="67B9C06B" w14:textId="77777777" w:rsidR="006E750F" w:rsidRPr="00EF6DEC" w:rsidRDefault="006E750F" w:rsidP="006E750F"/>
    <w:p w14:paraId="368AD213" w14:textId="77777777" w:rsidR="004A79A6" w:rsidRPr="00EF6DEC" w:rsidRDefault="004A79A6" w:rsidP="006E750F"/>
    <w:p w14:paraId="77277119" w14:textId="7FA53AB4" w:rsidR="00F449E2" w:rsidRPr="00EF6DEC" w:rsidRDefault="00486B2F" w:rsidP="00825263">
      <w:r w:rsidRPr="00EF6DEC">
        <w:lastRenderedPageBreak/>
        <w:t xml:space="preserve"> </w:t>
      </w:r>
      <w:r w:rsidR="000D1421" w:rsidRPr="00EF6DEC">
        <w:t xml:space="preserve">      </w:t>
      </w:r>
    </w:p>
    <w:p w14:paraId="10104072" w14:textId="6A00591D" w:rsidR="001E6067" w:rsidRPr="001468FC" w:rsidRDefault="001E6067" w:rsidP="001E6067">
      <w:pPr>
        <w:pStyle w:val="Ttulo3"/>
        <w:rPr>
          <w:lang w:val="en-US"/>
        </w:rPr>
      </w:pPr>
      <w:bookmarkStart w:id="450" w:name="_Toc159871870"/>
      <w:r w:rsidRPr="001468FC">
        <w:rPr>
          <w:lang w:val="en-US"/>
        </w:rPr>
        <w:t>2.2.</w:t>
      </w:r>
      <w:r w:rsidR="000F4EB1">
        <w:rPr>
          <w:lang w:val="en-US"/>
        </w:rPr>
        <w:t>3</w:t>
      </w:r>
      <w:r w:rsidRPr="001468FC">
        <w:rPr>
          <w:lang w:val="en-US"/>
        </w:rPr>
        <w:t xml:space="preserve"> G</w:t>
      </w:r>
      <w:r w:rsidR="00A31B55" w:rsidRPr="001468FC">
        <w:rPr>
          <w:lang w:val="en-US"/>
        </w:rPr>
        <w:t xml:space="preserve">oogle BERT (Bidirectional Encoder Representations from Transformers) </w:t>
      </w:r>
      <w:r w:rsidR="00C62A7C" w:rsidRPr="001468FC">
        <w:rPr>
          <w:lang w:val="en-US"/>
        </w:rPr>
        <w:t>to</w:t>
      </w:r>
      <w:bookmarkEnd w:id="450"/>
      <w:r w:rsidR="00C62A7C" w:rsidRPr="001468FC">
        <w:rPr>
          <w:lang w:val="en-US"/>
        </w:rPr>
        <w:t xml:space="preserve"> </w:t>
      </w:r>
    </w:p>
    <w:p w14:paraId="0FBD4134" w14:textId="52E64EAB" w:rsidR="00C62A7C" w:rsidRPr="00EF6DEC" w:rsidRDefault="00C62A7C" w:rsidP="00C62A7C">
      <w:r w:rsidRPr="00EF6DEC">
        <w:t>Es un modelo de procesamiento de lenguaje natural desarrollado por Google. Utiliza la arquitectura de Transformers para entender el contexto de las palabras en una oración, teniendo en cuenta tanto palabras anteriores como siguientes. Esto mejora la capacidad del modelo para comprender el significado de una palabra en función de su contexto, lo que resulta en una mejor comprensión del lenguaje natural y una mejora de la calidad de las respuestas generadas por los modelos de procesamiento de lenguaje natural.</w:t>
      </w:r>
    </w:p>
    <w:p w14:paraId="694745CF" w14:textId="07A822C6" w:rsidR="00A31B55" w:rsidRPr="00EF6DEC" w:rsidRDefault="00000000" w:rsidP="00A31B55">
      <w:sdt>
        <w:sdtPr>
          <w:id w:val="-2123606250"/>
          <w:citation/>
        </w:sdtPr>
        <w:sdtContent>
          <w:r w:rsidR="00356FED" w:rsidRPr="00EF6DEC">
            <w:fldChar w:fldCharType="begin"/>
          </w:r>
          <w:r w:rsidR="00356FED" w:rsidRPr="00EF6DEC">
            <w:instrText xml:space="preserve"> CITATION Rav21 \l 1033 </w:instrText>
          </w:r>
          <w:r w:rsidR="00356FED" w:rsidRPr="00EF6DEC">
            <w:fldChar w:fldCharType="separate"/>
          </w:r>
          <w:r w:rsidR="006A3F8A" w:rsidRPr="006A3F8A">
            <w:rPr>
              <w:noProof/>
            </w:rPr>
            <w:t>(Ravichandiran, January 2021)</w:t>
          </w:r>
          <w:r w:rsidR="00356FED" w:rsidRPr="00EF6DEC">
            <w:fldChar w:fldCharType="end"/>
          </w:r>
        </w:sdtContent>
      </w:sdt>
      <w:r w:rsidR="000E2338" w:rsidRPr="00EF6DEC">
        <w:t xml:space="preserve"> compartir sus proyectos de software de manera centralizada. </w:t>
      </w:r>
    </w:p>
    <w:p w14:paraId="55EA1BA4" w14:textId="77777777" w:rsidR="000168D3" w:rsidRDefault="000168D3" w:rsidP="000168D3">
      <w:pPr>
        <w:pStyle w:val="Ttulo3"/>
        <w:rPr>
          <w:rFonts w:eastAsiaTheme="minorHAnsi"/>
        </w:rPr>
      </w:pPr>
      <w:bookmarkStart w:id="451" w:name="_Toc159871871"/>
      <w:r w:rsidRPr="00EF6DEC">
        <w:rPr>
          <w:rFonts w:eastAsiaTheme="minorHAnsi"/>
        </w:rPr>
        <w:t>2.2.</w:t>
      </w:r>
      <w:r>
        <w:rPr>
          <w:rFonts w:eastAsiaTheme="minorHAnsi"/>
        </w:rPr>
        <w:t>5</w:t>
      </w:r>
      <w:r w:rsidRPr="00EF6DEC">
        <w:rPr>
          <w:rFonts w:eastAsiaTheme="minorHAnsi"/>
        </w:rPr>
        <w:t>.</w:t>
      </w:r>
      <w:r>
        <w:rPr>
          <w:rFonts w:eastAsiaTheme="minorHAnsi"/>
        </w:rPr>
        <w:t xml:space="preserve"> Python</w:t>
      </w:r>
      <w:bookmarkEnd w:id="451"/>
    </w:p>
    <w:p w14:paraId="11334C9B" w14:textId="77777777" w:rsidR="000168D3" w:rsidRDefault="000168D3" w:rsidP="000168D3">
      <w:r>
        <w:t xml:space="preserve">Python es una herramienta ampliamente utilizada en el análisis de texto ya que tiene varias bibliotecas y frameworks especializados en NLP y análisis de texto. Entre ellos se destacan spaCy, NLTK, Textblob, Gemsis y scikti-leand que proporcionan herramientas poderosas para tareas como tokenizacion, análisis sintáctico, análisis de sentimiento, modelado de temas, entre otros. </w:t>
      </w:r>
    </w:p>
    <w:p w14:paraId="780E8A9B" w14:textId="77777777" w:rsidR="000168D3" w:rsidRDefault="000168D3" w:rsidP="000168D3">
      <w:r>
        <w:t>Su integralidad con otras tecnologías y herramientas utilizadas en ciencia de datos y análisis, como jupyter Notebooks, pandas para manipulación de datos, matplotlib y seaborn para visualización y tensorflow o pytorch para aprendizaje profundo la hace una herramienta ideal para trabajar con el proyecto.</w:t>
      </w:r>
    </w:p>
    <w:p w14:paraId="60E85444" w14:textId="77777777" w:rsidR="000168D3" w:rsidRPr="00FD1616" w:rsidRDefault="000168D3" w:rsidP="000168D3">
      <w:r>
        <w:t xml:space="preserve">La academia, la industria y hasta los gobiernos han adoptado ampliamente a Python como una herramienta que facilita la colaboración y el intercambio de código y prácticas de análisis de texto. </w:t>
      </w:r>
    </w:p>
    <w:p w14:paraId="4BF5AD90" w14:textId="77777777" w:rsidR="000168D3" w:rsidRDefault="000168D3" w:rsidP="000168D3">
      <w:pPr>
        <w:pStyle w:val="Ttulo4"/>
      </w:pPr>
      <w:bookmarkStart w:id="452" w:name="_Toc159871872"/>
      <w:r>
        <w:t>2.2.5.1 Análisis de Texto</w:t>
      </w:r>
      <w:bookmarkEnd w:id="452"/>
    </w:p>
    <w:p w14:paraId="2B1046A1" w14:textId="77777777" w:rsidR="000168D3" w:rsidRPr="000D1655" w:rsidRDefault="000168D3" w:rsidP="000168D3">
      <w:r w:rsidRPr="000D1655">
        <w:t>E</w:t>
      </w:r>
      <w:r>
        <w:t>n</w:t>
      </w:r>
      <w:r w:rsidRPr="000D1655">
        <w:t xml:space="preserve"> Python </w:t>
      </w:r>
      <w:r>
        <w:t xml:space="preserve">el </w:t>
      </w:r>
      <w:r w:rsidRPr="000D1655">
        <w:t xml:space="preserve">texto </w:t>
      </w:r>
      <w:r>
        <w:t xml:space="preserve">se puede manejar en </w:t>
      </w:r>
      <w:r w:rsidRPr="000D1655">
        <w:t>form</w:t>
      </w:r>
      <w:r>
        <w:t>a de cadena (string)</w:t>
      </w:r>
      <w:sdt>
        <w:sdtPr>
          <w:id w:val="1342038163"/>
          <w:citation/>
        </w:sdtPr>
        <w:sdtContent>
          <w:r>
            <w:fldChar w:fldCharType="begin"/>
          </w:r>
          <w:r w:rsidRPr="00CE6984">
            <w:rPr>
              <w:lang w:val="es-CO"/>
            </w:rPr>
            <w:instrText xml:space="preserve"> CITATION Pyt04 \l 1033 </w:instrText>
          </w:r>
          <w:r>
            <w:fldChar w:fldCharType="separate"/>
          </w:r>
          <w:r>
            <w:rPr>
              <w:noProof/>
              <w:lang w:val="es-CO"/>
            </w:rPr>
            <w:t xml:space="preserve"> </w:t>
          </w:r>
          <w:r w:rsidRPr="006A3F8A">
            <w:rPr>
              <w:noProof/>
              <w:lang w:val="es-CO"/>
            </w:rPr>
            <w:t>(Python string common operations, n.d.)</w:t>
          </w:r>
          <w:r>
            <w:fldChar w:fldCharType="end"/>
          </w:r>
        </w:sdtContent>
      </w:sdt>
      <w:r w:rsidRPr="000D1655">
        <w:t xml:space="preserve">, </w:t>
      </w:r>
      <w:r>
        <w:t xml:space="preserve">y tipo de secuencia de texto (str), </w:t>
      </w:r>
      <w:r w:rsidRPr="000D1655">
        <w:t xml:space="preserve">que son objetos de la clase str </w:t>
      </w:r>
      <w:sdt>
        <w:sdtPr>
          <w:id w:val="-1017774545"/>
          <w:citation/>
        </w:sdtPr>
        <w:sdtContent>
          <w:r>
            <w:fldChar w:fldCharType="begin"/>
          </w:r>
          <w:r w:rsidRPr="000F57C2">
            <w:rPr>
              <w:lang w:val="es-CO"/>
            </w:rPr>
            <w:instrText xml:space="preserve"> CITATION Pyt041 \l 1033 </w:instrText>
          </w:r>
          <w:r>
            <w:fldChar w:fldCharType="separate"/>
          </w:r>
          <w:r w:rsidRPr="006A3F8A">
            <w:rPr>
              <w:noProof/>
              <w:lang w:val="es-CO"/>
            </w:rPr>
            <w:t>(Python - Built-in types, n.d.)</w:t>
          </w:r>
          <w:r>
            <w:fldChar w:fldCharType="end"/>
          </w:r>
        </w:sdtContent>
      </w:sdt>
      <w:r w:rsidRPr="000D1655">
        <w:t xml:space="preserve">.  </w:t>
      </w:r>
      <w:r w:rsidRPr="00CE6984">
        <w:t>Python 3 maneja texto como Unicode de forma predeterminada, mientras que Python 2 trata el texto como bytes. Esto es crucial para trabajar con texto en varios idiomas, ya que Unicode es un estándar que incluye la mayoría de los caracteres utilizados en diferentes escrituras del mundo</w:t>
      </w:r>
    </w:p>
    <w:p w14:paraId="2A7255BF" w14:textId="77777777" w:rsidR="000168D3" w:rsidRDefault="000168D3" w:rsidP="000168D3">
      <w:r w:rsidRPr="000D1655">
        <w:lastRenderedPageBreak/>
        <w:t xml:space="preserve">Unicode es simplemente un lenguaje de codificación o una forma en que manejamos el texto.  Por ejemplo, el valor Unicode para la letra Z es U+005A.  Hay muchos tipos de codificación e históricamente en Python, se esperaba que los desarrolladores manejaran diferentes codificaciones por su cuenta, con todas las acciones de bajo nivel ocurriendo en bytes.  De hecho, el cambio en la forma en que Python maneja Unicode ha generado muchas discusiones </w:t>
      </w:r>
      <w:sdt>
        <w:sdtPr>
          <w:id w:val="755552365"/>
          <w:citation/>
        </w:sdtPr>
        <w:sdtContent>
          <w:r>
            <w:fldChar w:fldCharType="begin"/>
          </w:r>
          <w:r w:rsidRPr="0022104C">
            <w:rPr>
              <w:lang w:val="es-CO"/>
            </w:rPr>
            <w:instrText xml:space="preserve"> CITATION Tim16 \l 1033 </w:instrText>
          </w:r>
          <w:r>
            <w:fldChar w:fldCharType="separate"/>
          </w:r>
          <w:r w:rsidRPr="006A3F8A">
            <w:rPr>
              <w:noProof/>
              <w:lang w:val="es-CO"/>
            </w:rPr>
            <w:t>(Bramlett, 2016)</w:t>
          </w:r>
          <w:r>
            <w:fldChar w:fldCharType="end"/>
          </w:r>
        </w:sdtContent>
      </w:sdt>
      <w:r w:rsidRPr="000D1655">
        <w:t xml:space="preserve">, críticas </w:t>
      </w:r>
      <w:sdt>
        <w:sdtPr>
          <w:id w:val="842215031"/>
          <w:citation/>
        </w:sdtPr>
        <w:sdtContent>
          <w:r>
            <w:fldChar w:fldCharType="begin"/>
          </w:r>
          <w:r w:rsidRPr="0061104F">
            <w:rPr>
              <w:lang w:val="es-CO"/>
            </w:rPr>
            <w:instrText xml:space="preserve"> CITATION Ron14 \l 1033 </w:instrText>
          </w:r>
          <w:r>
            <w:fldChar w:fldCharType="separate"/>
          </w:r>
          <w:r w:rsidRPr="006A3F8A">
            <w:rPr>
              <w:noProof/>
              <w:lang w:val="es-CO"/>
            </w:rPr>
            <w:t>(Ronacher, 2014)</w:t>
          </w:r>
          <w:r>
            <w:fldChar w:fldCharType="end"/>
          </w:r>
        </w:sdtContent>
      </w:sdt>
      <w:r w:rsidRPr="000D1655">
        <w:t xml:space="preserve">y elogios </w:t>
      </w:r>
      <w:sdt>
        <w:sdtPr>
          <w:id w:val="-1554777569"/>
          <w:citation/>
        </w:sdtPr>
        <w:sdtContent>
          <w:r>
            <w:fldChar w:fldCharType="begin"/>
          </w:r>
          <w:r w:rsidRPr="002600D8">
            <w:rPr>
              <w:lang w:val="es-CO"/>
            </w:rPr>
            <w:instrText xml:space="preserve"> CITATION Nic14 \l 1033 </w:instrText>
          </w:r>
          <w:r>
            <w:fldChar w:fldCharType="separate"/>
          </w:r>
          <w:r w:rsidRPr="006A3F8A">
            <w:rPr>
              <w:noProof/>
              <w:lang w:val="es-CO"/>
            </w:rPr>
            <w:t>(Coghlan, 2014)</w:t>
          </w:r>
          <w:r>
            <w:fldChar w:fldCharType="end"/>
          </w:r>
        </w:sdtContent>
      </w:sdt>
      <w:r>
        <w:t xml:space="preserve"> </w:t>
      </w:r>
      <w:r w:rsidRPr="000D1655">
        <w:t xml:space="preserve">dentro de la comunidad.  </w:t>
      </w:r>
    </w:p>
    <w:p w14:paraId="7F505042" w14:textId="77777777" w:rsidR="000168D3" w:rsidRDefault="000168D3" w:rsidP="000168D3">
      <w:r>
        <w:t>Hablamos de Google usando TensorFlow y Apple usando Scikit-learn, por ejemplo.  El código fuente abierto está alcanzando los mismos estándares y eficiencia que el código industrial; una de las bibliotecas en las que nos centraremos a lo largo de este libro, spaCy, es un ejemplo de esto.  La recopilación de datos también se realiza en gran medida con Python, utilizando bibliotecas como tweepy (Twitter), urllib (acceso a páginas web) y beautiful sopa (extracción de HTML de páginas web).  Que más personas usen un determinado ecosistema significa que crecerá (la publicación del blog Stack Overflow hace un buen artículo sobre esto [6]), y esto significa que tanto los investigadores como la industria lo están usando cada vez más, lo que significa que es un buen momento para dar el salto.  ¡súbete al carro!</w:t>
      </w:r>
    </w:p>
    <w:p w14:paraId="4723E5F1" w14:textId="77777777" w:rsidR="000168D3" w:rsidRDefault="000168D3" w:rsidP="000168D3">
      <w:pPr>
        <w:rPr>
          <w:b/>
          <w:iCs/>
        </w:rPr>
      </w:pPr>
      <w:r>
        <w:t>Aparte del soporte externo que recibe Python de la amplia variedad de bibliotecas (y en particular, de las bibliotecas de NLP), existen otras razones por las que Python es un lenguaje atractivo de usar.  Uno de ellos es el uso predominante de Python como lenguaje de programación.  Un lenguaje de secuencias de comandos es aquel en el que se admite la capacidad de ejecutar secuencias de comandos; programas escritos para un entorno de ejecución que normalmente automatiza tareas.  Por ejemplo, si escribes unas cuantas líneas de código para responder rápidamente a los deseos de cumpleaños de Facebook, y esto se hace todos los años, es un ejemplo de script.  No existe una regla estricta para lo que se llama lenguaje de secuencias de comandos, sino más bien una forma en que discutimos coloquialmente los lenguajes de programación.</w:t>
      </w:r>
    </w:p>
    <w:p w14:paraId="47393308" w14:textId="77777777" w:rsidR="000168D3" w:rsidRPr="00A74AC7" w:rsidRDefault="000168D3" w:rsidP="000168D3">
      <w:r w:rsidRPr="00A74AC7">
        <w:t xml:space="preserve">Aparte del soporte externo que recibe Python de la amplia variedad de bibliotecas (y en particular, de las bibliotecas de </w:t>
      </w:r>
      <w:r>
        <w:t>NLP</w:t>
      </w:r>
      <w:r w:rsidRPr="00A74AC7">
        <w:t xml:space="preserve">), existen otras razones por las que Python es un lenguaje atractivo de usar.  Uno de ellos es el uso predominante de Python como lenguaje de programación.  Un lenguaje de secuencias de comandos es aquel en el que se admite la capacidad de ejecutar secuencias de comandos; programas escritos para un entorno de ejecución que normalmente automatiza tareas.  Por ejemplo, si escribes unas cuantas líneas de código para responder rápidamente a los deseos de cumpleaños de Facebook, y esto se hace todos los años, es un ejemplo de script.  No existe una regla estricta para lo que se llama </w:t>
      </w:r>
      <w:r w:rsidRPr="00A74AC7">
        <w:lastRenderedPageBreak/>
        <w:t>lenguaje de programación, pero es</w:t>
      </w:r>
      <w:r>
        <w:t xml:space="preserve"> </w:t>
      </w:r>
      <w:r w:rsidRPr="00A74AC7">
        <w:t>más bien una forma en que discutimos coloquialmente los lenguajes de programación.</w:t>
      </w:r>
    </w:p>
    <w:p w14:paraId="786783A2" w14:textId="77777777" w:rsidR="000168D3" w:rsidRDefault="000168D3" w:rsidP="000168D3">
      <w:r w:rsidRPr="00A74AC7">
        <w:t xml:space="preserve">Python es un lenguaje de secuencias de comandos muy útil debido a la rapidez con la que </w:t>
      </w:r>
      <w:r>
        <w:t>se puede</w:t>
      </w:r>
      <w:r w:rsidRPr="00A74AC7">
        <w:t xml:space="preserve"> codificar una secuencia de comandos para manipular archivos de texto: es fácilmente legible, lo suficientemente rápido para tamaños de archivos que no son masivos y es un lenguaje interpretado, lo que significa que no </w:t>
      </w:r>
      <w:r>
        <w:t>se necesita</w:t>
      </w:r>
      <w:r w:rsidRPr="00A74AC7">
        <w:t xml:space="preserve"> compilar </w:t>
      </w:r>
      <w:r>
        <w:t>el</w:t>
      </w:r>
      <w:r w:rsidRPr="00A74AC7">
        <w:t xml:space="preserve"> código antes de ejecutarlo.  Se escribe dinámicamente, lo que significa que no</w:t>
      </w:r>
      <w:r>
        <w:t xml:space="preserve"> se necesita</w:t>
      </w:r>
      <w:r w:rsidRPr="00A74AC7">
        <w:t xml:space="preserve"> definir tipos de datos mientras escribimos código.</w:t>
      </w:r>
      <w:r>
        <w:t xml:space="preserve"> Pero más que las razones técnicas de por qué Python es superior, se está más interesado ​​en Python por su facilidad de uso.  Es flexible, legible y con un alto nivel de abstracción, lo que permite se sea más productivo.  Se puede centrar más en el problema que en los tecnicismos de programación y errores de código.  Esto no quiere decir que no se tienen errores de código al codificar en Python; sólo que tienden a tener más solución y proporcionar más información que solo, por ejemplo: FALLO DE SEGMENTACIÓN.</w:t>
      </w:r>
    </w:p>
    <w:p w14:paraId="3631D3DD" w14:textId="77777777" w:rsidR="000168D3" w:rsidRPr="00EF6DEC" w:rsidRDefault="000168D3" w:rsidP="000168D3">
      <w:pPr>
        <w:pStyle w:val="Ttulo4"/>
        <w:rPr>
          <w:rFonts w:eastAsiaTheme="minorHAnsi"/>
        </w:rPr>
      </w:pPr>
      <w:bookmarkStart w:id="453" w:name="_Hlk155973659"/>
      <w:bookmarkStart w:id="454" w:name="_Toc159871873"/>
      <w:r>
        <w:rPr>
          <w:rFonts w:eastAsiaTheme="minorHAnsi"/>
        </w:rPr>
        <w:t xml:space="preserve">2.2.5.2 </w:t>
      </w:r>
      <w:bookmarkEnd w:id="453"/>
      <w:r w:rsidRPr="00EF6DEC">
        <w:t>Bibliotecas</w:t>
      </w:r>
      <w:r w:rsidRPr="00EF6DEC">
        <w:rPr>
          <w:rFonts w:eastAsiaTheme="minorHAnsi"/>
        </w:rPr>
        <w:t xml:space="preserve"> Python</w:t>
      </w:r>
      <w:bookmarkEnd w:id="454"/>
      <w:r w:rsidRPr="00EF6DEC">
        <w:rPr>
          <w:rFonts w:eastAsiaTheme="minorHAnsi"/>
        </w:rPr>
        <w:t xml:space="preserve"> </w:t>
      </w:r>
    </w:p>
    <w:p w14:paraId="3099A26C" w14:textId="77777777" w:rsidR="000168D3" w:rsidRPr="00EF6DEC" w:rsidRDefault="000168D3" w:rsidP="000168D3">
      <w:r w:rsidRPr="00EF6DEC">
        <w:t xml:space="preserve">Para el NLP procesamiento de lenguaje natural hay varias bibliotecas poderosas y populares como son: </w:t>
      </w:r>
    </w:p>
    <w:p w14:paraId="10F8DA9C" w14:textId="77777777" w:rsidR="000168D3" w:rsidRPr="00EF6DEC" w:rsidRDefault="000168D3" w:rsidP="000168D3">
      <w:r w:rsidRPr="009E3753">
        <w:rPr>
          <w:b/>
          <w:bCs/>
        </w:rPr>
        <w:t>NLTK</w:t>
      </w:r>
      <w:r w:rsidRPr="00EF6DEC">
        <w:t xml:space="preserve">: Es una biblioteca extensa para trabajar con datos de texto. Proporciona herramientas de tokenizacion, stemming, lematización, análisis sintético y más. </w:t>
      </w:r>
      <w:sdt>
        <w:sdtPr>
          <w:id w:val="-1965956682"/>
          <w:citation/>
        </w:sdtPr>
        <w:sdtContent>
          <w:r w:rsidRPr="00EF6DEC">
            <w:fldChar w:fldCharType="begin"/>
          </w:r>
          <w:r w:rsidRPr="00EF6DEC">
            <w:instrText xml:space="preserve"> CITATION NLT23 \l 1033 </w:instrText>
          </w:r>
          <w:r w:rsidRPr="00EF6DEC">
            <w:fldChar w:fldCharType="separate"/>
          </w:r>
          <w:r w:rsidRPr="006A3F8A">
            <w:rPr>
              <w:noProof/>
            </w:rPr>
            <w:t>(NLTK, Consultada en 2023)</w:t>
          </w:r>
          <w:r w:rsidRPr="00EF6DEC">
            <w:fldChar w:fldCharType="end"/>
          </w:r>
        </w:sdtContent>
      </w:sdt>
    </w:p>
    <w:p w14:paraId="35E75030" w14:textId="77777777" w:rsidR="000168D3" w:rsidRPr="00EF6DEC" w:rsidRDefault="000168D3" w:rsidP="000168D3">
      <w:r w:rsidRPr="009E3753">
        <w:rPr>
          <w:b/>
          <w:bCs/>
        </w:rPr>
        <w:t>spaCy</w:t>
      </w:r>
      <w:r w:rsidRPr="00EF6DEC">
        <w:t>: Es una biblioteca abierta, diseñada para ser rápida y eficiente. Proporciona modelo preentrenados. Tiene muy buen rendimiento en grandes cantidades de texto.</w:t>
      </w:r>
    </w:p>
    <w:p w14:paraId="05FC2027" w14:textId="77777777" w:rsidR="000168D3" w:rsidRPr="00EF6DEC" w:rsidRDefault="000168D3" w:rsidP="000168D3">
      <w:r w:rsidRPr="009E3753">
        <w:rPr>
          <w:b/>
          <w:bCs/>
        </w:rPr>
        <w:t>TextBlob</w:t>
      </w:r>
      <w:r w:rsidRPr="00EF6DEC">
        <w:t xml:space="preserve">: Es una biblioteca fácil de usar para el procesamiento de texto basado en NLTK. Ofrece una API para tareas sencillas, como análisis de sentimiento, extracción de frases clave y clasificación de texto. </w:t>
      </w:r>
      <w:sdt>
        <w:sdtPr>
          <w:id w:val="-1273173247"/>
          <w:citation/>
        </w:sdtPr>
        <w:sdtContent>
          <w:r w:rsidRPr="00EF6DEC">
            <w:fldChar w:fldCharType="begin"/>
          </w:r>
          <w:r w:rsidRPr="00EF6DEC">
            <w:instrText xml:space="preserve">CITATION Tex \l 1033 </w:instrText>
          </w:r>
          <w:r w:rsidRPr="00EF6DEC">
            <w:fldChar w:fldCharType="separate"/>
          </w:r>
          <w:r w:rsidRPr="006A3F8A">
            <w:rPr>
              <w:noProof/>
            </w:rPr>
            <w:t>(Textblob: Simplified Text Processing, Consultado en 2023)</w:t>
          </w:r>
          <w:r w:rsidRPr="00EF6DEC">
            <w:fldChar w:fldCharType="end"/>
          </w:r>
        </w:sdtContent>
      </w:sdt>
    </w:p>
    <w:p w14:paraId="346A1C0F" w14:textId="1ED4F8F2" w:rsidR="000168D3" w:rsidRPr="00EF6DEC" w:rsidRDefault="000168D3" w:rsidP="000168D3">
      <w:r w:rsidRPr="009E3753">
        <w:rPr>
          <w:b/>
          <w:bCs/>
        </w:rPr>
        <w:t>Gensim</w:t>
      </w:r>
      <w:r w:rsidRPr="00EF6DEC">
        <w:t xml:space="preserve">: Esta biblioteca se centra en el modelado de temas y similitud de documentos. Es útil para la construcción y entrenamiento de modelo de vectores de palabras (Word </w:t>
      </w:r>
      <w:r w:rsidR="00B83278" w:rsidRPr="00EF6DEC">
        <w:t>embeddings</w:t>
      </w:r>
      <w:r w:rsidRPr="00EF6DEC">
        <w:t>) y modelos de tópicos.</w:t>
      </w:r>
      <w:sdt>
        <w:sdtPr>
          <w:id w:val="89826324"/>
          <w:citation/>
        </w:sdtPr>
        <w:sdtContent>
          <w:r w:rsidRPr="00EF6DEC">
            <w:fldChar w:fldCharType="begin"/>
          </w:r>
          <w:r w:rsidRPr="00EF6DEC">
            <w:instrText xml:space="preserve"> CITATION GEN23 \l 1033 </w:instrText>
          </w:r>
          <w:r w:rsidRPr="00EF6DEC">
            <w:fldChar w:fldCharType="separate"/>
          </w:r>
          <w:r>
            <w:rPr>
              <w:noProof/>
            </w:rPr>
            <w:t xml:space="preserve"> </w:t>
          </w:r>
          <w:r w:rsidRPr="006A3F8A">
            <w:rPr>
              <w:noProof/>
            </w:rPr>
            <w:t>(GENSIM topic modeling for humans, Consultada en Nov 22 2023)</w:t>
          </w:r>
          <w:r w:rsidRPr="00EF6DEC">
            <w:fldChar w:fldCharType="end"/>
          </w:r>
        </w:sdtContent>
      </w:sdt>
    </w:p>
    <w:p w14:paraId="65C34583" w14:textId="77777777" w:rsidR="000168D3" w:rsidRPr="00EF6DEC" w:rsidRDefault="000168D3" w:rsidP="000168D3">
      <w:r w:rsidRPr="009E3753">
        <w:rPr>
          <w:b/>
          <w:bCs/>
        </w:rPr>
        <w:t>Transformer</w:t>
      </w:r>
      <w:r w:rsidRPr="00EF6DEC">
        <w:t>: Proporciona implementaciones de modelos de lenguaje preentrenados de vanguardia, como BERT, GPT-2.</w:t>
      </w:r>
      <w:sdt>
        <w:sdtPr>
          <w:id w:val="-1678580535"/>
          <w:citation/>
        </w:sdtPr>
        <w:sdtContent>
          <w:r w:rsidRPr="00EF6DEC">
            <w:fldChar w:fldCharType="begin"/>
          </w:r>
          <w:r w:rsidRPr="00EF6DEC">
            <w:instrText xml:space="preserve"> CITATION Tra23 \l 1033 </w:instrText>
          </w:r>
          <w:r w:rsidRPr="00EF6DEC">
            <w:fldChar w:fldCharType="separate"/>
          </w:r>
          <w:r>
            <w:rPr>
              <w:noProof/>
            </w:rPr>
            <w:t xml:space="preserve"> </w:t>
          </w:r>
          <w:r w:rsidRPr="006A3F8A">
            <w:rPr>
              <w:noProof/>
            </w:rPr>
            <w:t>(Tranformers Huggin Face, Consultado en nov 22 2023)</w:t>
          </w:r>
          <w:r w:rsidRPr="00EF6DEC">
            <w:fldChar w:fldCharType="end"/>
          </w:r>
        </w:sdtContent>
      </w:sdt>
    </w:p>
    <w:p w14:paraId="0F4E992C" w14:textId="77777777" w:rsidR="000168D3" w:rsidRDefault="000168D3" w:rsidP="000168D3"/>
    <w:p w14:paraId="5556D3A5" w14:textId="77777777" w:rsidR="000168D3" w:rsidRDefault="000168D3" w:rsidP="000168D3">
      <w:pPr>
        <w:pStyle w:val="Ttulo4"/>
      </w:pPr>
      <w:bookmarkStart w:id="455" w:name="_Toc159871874"/>
      <w:r>
        <w:rPr>
          <w:rFonts w:eastAsiaTheme="minorHAnsi"/>
        </w:rPr>
        <w:lastRenderedPageBreak/>
        <w:t>2.2.5.</w:t>
      </w:r>
      <w:r>
        <w:t>3 spaCy</w:t>
      </w:r>
      <w:bookmarkEnd w:id="455"/>
    </w:p>
    <w:p w14:paraId="7F0256A6" w14:textId="77777777" w:rsidR="000168D3" w:rsidRDefault="000168D3" w:rsidP="000168D3">
      <w:r>
        <w:t xml:space="preserve">Con el estudio de esta biblioteca se puede revisar los conceptos en la cadena de procesamiento o pipeline que se dan en los pasos básicos en el NLP.  Las operaciones incluyen Tokenización, lematización, etiquetado, dependencia sintáctica y reconocimiento de nombres de entidades. </w:t>
      </w:r>
      <w:sdt>
        <w:sdtPr>
          <w:id w:val="-209806480"/>
          <w:citation/>
        </w:sdtPr>
        <w:sdtContent>
          <w:r>
            <w:fldChar w:fldCharType="begin"/>
          </w:r>
          <w:r w:rsidRPr="00037C44">
            <w:rPr>
              <w:lang w:val="es-CO"/>
            </w:rPr>
            <w:instrText xml:space="preserve"> CITATION Yul20 \l 1033 </w:instrText>
          </w:r>
          <w:r>
            <w:fldChar w:fldCharType="separate"/>
          </w:r>
          <w:r w:rsidRPr="00546555">
            <w:rPr>
              <w:noProof/>
              <w:lang w:val="es-CO"/>
            </w:rPr>
            <w:t>(Vasiliev, 2020)</w:t>
          </w:r>
          <w:r>
            <w:fldChar w:fldCharType="end"/>
          </w:r>
        </w:sdtContent>
      </w:sdt>
    </w:p>
    <w:p w14:paraId="17C32C39" w14:textId="77777777" w:rsidR="000168D3" w:rsidRDefault="000168D3" w:rsidP="000168D3">
      <w:r w:rsidRPr="00114421">
        <w:t xml:space="preserve">La Figura </w:t>
      </w:r>
      <w:r>
        <w:t>siguiente</w:t>
      </w:r>
      <w:r w:rsidRPr="00114421">
        <w:t xml:space="preserve"> proporciona una descripción simplificada de este proceso</w:t>
      </w:r>
      <w:r>
        <w:t>:</w:t>
      </w:r>
    </w:p>
    <w:p w14:paraId="35843B62" w14:textId="19CE0934" w:rsidR="000168D3" w:rsidRPr="00860A25" w:rsidRDefault="00753C41" w:rsidP="000168D3">
      <w:pPr>
        <w:rPr>
          <w:lang w:val="es-CO"/>
        </w:rPr>
      </w:pPr>
      <w:r>
        <w:rPr>
          <w:noProof/>
        </w:rPr>
        <mc:AlternateContent>
          <mc:Choice Requires="wps">
            <w:drawing>
              <wp:anchor distT="0" distB="0" distL="114300" distR="114300" simplePos="0" relativeHeight="251739136" behindDoc="0" locked="0" layoutInCell="1" allowOverlap="1" wp14:anchorId="1043E10B" wp14:editId="56CEC690">
                <wp:simplePos x="0" y="0"/>
                <wp:positionH relativeFrom="column">
                  <wp:posOffset>367030</wp:posOffset>
                </wp:positionH>
                <wp:positionV relativeFrom="paragraph">
                  <wp:posOffset>1113790</wp:posOffset>
                </wp:positionV>
                <wp:extent cx="4479925" cy="635"/>
                <wp:effectExtent l="0" t="0" r="0" b="0"/>
                <wp:wrapNone/>
                <wp:docPr id="17525618" name="Cuadro de texto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433BC0B7" w14:textId="2878DC9A" w:rsidR="00753C41" w:rsidRPr="00895EBF" w:rsidRDefault="00753C41" w:rsidP="007249CC">
                            <w:pPr>
                              <w:pStyle w:val="Descripcin"/>
                              <w:rPr>
                                <w:rFonts w:eastAsiaTheme="minorHAnsi"/>
                                <w:noProof/>
                                <w:lang w:val="es-ES_tradnl"/>
                              </w:rPr>
                            </w:pPr>
                            <w:bookmarkStart w:id="456" w:name="_Toc159877457"/>
                            <w:r>
                              <w:t xml:space="preserve">Figura </w:t>
                            </w:r>
                            <w:r>
                              <w:fldChar w:fldCharType="begin"/>
                            </w:r>
                            <w:r>
                              <w:instrText xml:space="preserve"> SEQ Figura \* ARABIC </w:instrText>
                            </w:r>
                            <w:r>
                              <w:fldChar w:fldCharType="separate"/>
                            </w:r>
                            <w:r w:rsidR="00AA2DF6">
                              <w:rPr>
                                <w:noProof/>
                              </w:rPr>
                              <w:t>9</w:t>
                            </w:r>
                            <w:r>
                              <w:fldChar w:fldCharType="end"/>
                            </w:r>
                            <w:r>
                              <w:t xml:space="preserve"> </w:t>
                            </w:r>
                            <w:r w:rsidRPr="00ED73D6">
                              <w:t>Vistazo General de los pasos de NLP</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3E10B" id="_x0000_t202" coordsize="21600,21600" o:spt="202" path="m,l,21600r21600,l21600,xe">
                <v:stroke joinstyle="miter"/>
                <v:path gradientshapeok="t" o:connecttype="rect"/>
              </v:shapetype>
              <v:shape id="Cuadro de texto 1" o:spid="_x0000_s1026" type="#_x0000_t202" style="position:absolute;left:0;text-align:left;margin-left:28.9pt;margin-top:87.7pt;width:352.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" stroked="f">
                <v:textbox style="mso-fit-shape-to-text:t" inset="0,0,0,0">
                  <w:txbxContent>
                    <w:p w14:paraId="433BC0B7" w14:textId="2878DC9A" w:rsidR="00753C41" w:rsidRPr="00895EBF" w:rsidRDefault="00753C41" w:rsidP="007249CC">
                      <w:pPr>
                        <w:pStyle w:val="Descripcin"/>
                        <w:rPr>
                          <w:rFonts w:eastAsiaTheme="minorHAnsi"/>
                          <w:noProof/>
                          <w:lang w:val="es-ES_tradnl"/>
                        </w:rPr>
                      </w:pPr>
                      <w:bookmarkStart w:id="457" w:name="_Toc159877457"/>
                      <w:r>
                        <w:t xml:space="preserve">Figura </w:t>
                      </w:r>
                      <w:r>
                        <w:fldChar w:fldCharType="begin"/>
                      </w:r>
                      <w:r>
                        <w:instrText xml:space="preserve"> SEQ Figura \* ARABIC </w:instrText>
                      </w:r>
                      <w:r>
                        <w:fldChar w:fldCharType="separate"/>
                      </w:r>
                      <w:r w:rsidR="00AA2DF6">
                        <w:rPr>
                          <w:noProof/>
                        </w:rPr>
                        <w:t>9</w:t>
                      </w:r>
                      <w:r>
                        <w:fldChar w:fldCharType="end"/>
                      </w:r>
                      <w:r>
                        <w:t xml:space="preserve"> </w:t>
                      </w:r>
                      <w:r w:rsidRPr="00ED73D6">
                        <w:t>Vistazo General de los pasos de NLP</w:t>
                      </w:r>
                      <w:bookmarkEnd w:id="457"/>
                    </w:p>
                  </w:txbxContent>
                </v:textbox>
              </v:shape>
            </w:pict>
          </mc:Fallback>
        </mc:AlternateContent>
      </w:r>
      <w:r w:rsidR="002B2F58">
        <w:rPr>
          <w:noProof/>
        </w:rPr>
        <mc:AlternateContent>
          <mc:Choice Requires="wpg">
            <w:drawing>
              <wp:anchor distT="0" distB="0" distL="114300" distR="114300" simplePos="0" relativeHeight="251711488" behindDoc="0" locked="0" layoutInCell="1" allowOverlap="1" wp14:anchorId="125812A8" wp14:editId="01E0E721">
                <wp:simplePos x="0" y="0"/>
                <wp:positionH relativeFrom="column">
                  <wp:posOffset>367030</wp:posOffset>
                </wp:positionH>
                <wp:positionV relativeFrom="paragraph">
                  <wp:posOffset>31750</wp:posOffset>
                </wp:positionV>
                <wp:extent cx="4479925" cy="1024890"/>
                <wp:effectExtent l="0" t="0" r="15875" b="22860"/>
                <wp:wrapNone/>
                <wp:docPr id="1266945135" name="Grupo 1"/>
                <wp:cNvGraphicFramePr/>
                <a:graphic xmlns:a="http://schemas.openxmlformats.org/drawingml/2006/main">
                  <a:graphicData uri="http://schemas.microsoft.com/office/word/2010/wordprocessingGroup">
                    <wpg:wgp>
                      <wpg:cNvGrpSpPr/>
                      <wpg:grpSpPr>
                        <a:xfrm>
                          <a:off x="0" y="0"/>
                          <a:ext cx="4479925" cy="1024890"/>
                          <a:chOff x="0" y="0"/>
                          <a:chExt cx="4479925" cy="1024890"/>
                        </a:xfrm>
                      </wpg:grpSpPr>
                      <wps:wsp>
                        <wps:cNvPr id="316410187" name="Rectángulo 12"/>
                        <wps:cNvSpPr>
                          <a:spLocks/>
                        </wps:cNvSpPr>
                        <wps:spPr>
                          <a:xfrm>
                            <a:off x="47625" y="647700"/>
                            <a:ext cx="716915" cy="3587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82AA615" w14:textId="77777777" w:rsidR="000168D3" w:rsidRPr="00860A25" w:rsidRDefault="000168D3" w:rsidP="009C109A">
                              <w:pPr>
                                <w:jc w:val="center"/>
                                <w:rPr>
                                  <w:color w:val="0D0D0D" w:themeColor="text1" w:themeTint="F2"/>
                                  <w:sz w:val="14"/>
                                  <w:szCs w:val="14"/>
                                  <w:lang w:val="en-US"/>
                                </w:rPr>
                              </w:pPr>
                              <w:r w:rsidRPr="00860A25">
                                <w:rPr>
                                  <w:color w:val="0D0D0D" w:themeColor="text1" w:themeTint="F2"/>
                                  <w:sz w:val="12"/>
                                  <w:szCs w:val="12"/>
                                  <w:lang w:val="en-US"/>
                                </w:rPr>
                                <w:t>Tokenización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402000" name="Rectángulo 13"/>
                        <wps:cNvSpPr>
                          <a:spLocks/>
                        </wps:cNvSpPr>
                        <wps:spPr>
                          <a:xfrm>
                            <a:off x="962025" y="657225"/>
                            <a:ext cx="716915" cy="358775"/>
                          </a:xfrm>
                          <a:prstGeom prst="rect">
                            <a:avLst/>
                          </a:prstGeom>
                          <a:solidFill>
                            <a:srgbClr val="DDDDDD"/>
                          </a:solidFill>
                          <a:ln w="25400" cap="flat" cmpd="sng" algn="ctr">
                            <a:solidFill>
                              <a:srgbClr val="DDDDDD">
                                <a:shade val="15000"/>
                              </a:srgbClr>
                            </a:solidFill>
                            <a:prstDash val="solid"/>
                          </a:ln>
                          <a:effectLst/>
                        </wps:spPr>
                        <wps:txbx>
                          <w:txbxContent>
                            <w:p w14:paraId="40E40F45" w14:textId="77777777" w:rsidR="000168D3" w:rsidRPr="009C109A" w:rsidRDefault="000168D3" w:rsidP="009C109A">
                              <w:pPr>
                                <w:jc w:val="center"/>
                                <w:rPr>
                                  <w:color w:val="0D0D0D" w:themeColor="text1" w:themeTint="F2"/>
                                  <w:sz w:val="12"/>
                                  <w:szCs w:val="12"/>
                                  <w:lang w:val="en-US"/>
                                </w:rPr>
                              </w:pPr>
                              <w:proofErr w:type="spellStart"/>
                              <w:r w:rsidRPr="009C109A">
                                <w:rPr>
                                  <w:color w:val="0D0D0D" w:themeColor="text1" w:themeTint="F2"/>
                                  <w:sz w:val="12"/>
                                  <w:szCs w:val="12"/>
                                  <w:lang w:val="en-US"/>
                                </w:rPr>
                                <w:t>Lematización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219366" name="Rectángulo 10"/>
                        <wps:cNvSpPr>
                          <a:spLocks/>
                        </wps:cNvSpPr>
                        <wps:spPr>
                          <a:xfrm>
                            <a:off x="1838325" y="666750"/>
                            <a:ext cx="716915" cy="358140"/>
                          </a:xfrm>
                          <a:prstGeom prst="rect">
                            <a:avLst/>
                          </a:prstGeom>
                          <a:ln/>
                        </wps:spPr>
                        <wps:style>
                          <a:lnRef idx="2">
                            <a:schemeClr val="accent5">
                              <a:shade val="15000"/>
                            </a:schemeClr>
                          </a:lnRef>
                          <a:fillRef idx="1">
                            <a:schemeClr val="accent5"/>
                          </a:fillRef>
                          <a:effectRef idx="0">
                            <a:schemeClr val="accent5"/>
                          </a:effectRef>
                          <a:fontRef idx="minor">
                            <a:schemeClr val="lt1"/>
                          </a:fontRef>
                        </wps:style>
                        <wps:txbx>
                          <w:txbxContent>
                            <w:p w14:paraId="0A6384DD" w14:textId="77777777" w:rsidR="000168D3" w:rsidRPr="009C109A" w:rsidRDefault="000168D3" w:rsidP="009C109A">
                              <w:pPr>
                                <w:jc w:val="center"/>
                                <w:rPr>
                                  <w:color w:val="0D0D0D" w:themeColor="text1" w:themeTint="F2"/>
                                  <w:sz w:val="12"/>
                                  <w:szCs w:val="12"/>
                                  <w:lang w:val="en-US"/>
                                </w:rPr>
                              </w:pPr>
                              <w:proofErr w:type="spellStart"/>
                              <w:r w:rsidRPr="009C109A">
                                <w:rPr>
                                  <w:color w:val="0D0D0D" w:themeColor="text1" w:themeTint="F2"/>
                                  <w:sz w:val="12"/>
                                  <w:szCs w:val="12"/>
                                  <w:lang w:val="en-US"/>
                                </w:rPr>
                                <w:t>Etiquetas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433399" name="Rectángulo 11"/>
                        <wps:cNvSpPr>
                          <a:spLocks/>
                        </wps:cNvSpPr>
                        <wps:spPr>
                          <a:xfrm>
                            <a:off x="2695575" y="666750"/>
                            <a:ext cx="716915" cy="358140"/>
                          </a:xfrm>
                          <a:prstGeom prst="rect">
                            <a:avLst/>
                          </a:prstGeom>
                          <a:solidFill>
                            <a:srgbClr val="DDDDDD"/>
                          </a:solidFill>
                          <a:ln w="25400" cap="flat" cmpd="sng" algn="ctr">
                            <a:solidFill>
                              <a:srgbClr val="DDDDDD">
                                <a:shade val="15000"/>
                              </a:srgbClr>
                            </a:solidFill>
                            <a:prstDash val="solid"/>
                          </a:ln>
                          <a:effectLst/>
                        </wps:spPr>
                        <wps:txbx>
                          <w:txbxContent>
                            <w:p w14:paraId="67322933" w14:textId="77777777" w:rsidR="000168D3" w:rsidRPr="009C109A" w:rsidRDefault="000168D3" w:rsidP="009C109A">
                              <w:pPr>
                                <w:jc w:val="center"/>
                                <w:rPr>
                                  <w:color w:val="0D0D0D" w:themeColor="text1" w:themeTint="F2"/>
                                  <w:sz w:val="12"/>
                                  <w:szCs w:val="12"/>
                                  <w:lang w:val="en-US"/>
                                </w:rPr>
                              </w:pPr>
                              <w:proofErr w:type="spellStart"/>
                              <w:r w:rsidRPr="009C109A">
                                <w:rPr>
                                  <w:color w:val="0D0D0D" w:themeColor="text1" w:themeTint="F2"/>
                                  <w:sz w:val="12"/>
                                  <w:szCs w:val="12"/>
                                  <w:lang w:val="en-US"/>
                                </w:rPr>
                                <w:t>Analizando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368318" name="Rectángulo 14"/>
                        <wps:cNvSpPr>
                          <a:spLocks/>
                        </wps:cNvSpPr>
                        <wps:spPr>
                          <a:xfrm>
                            <a:off x="3562350" y="657225"/>
                            <a:ext cx="870585" cy="358775"/>
                          </a:xfrm>
                          <a:prstGeom prst="rect">
                            <a:avLst/>
                          </a:prstGeom>
                          <a:ln/>
                        </wps:spPr>
                        <wps:style>
                          <a:lnRef idx="2">
                            <a:schemeClr val="accent4">
                              <a:shade val="15000"/>
                            </a:schemeClr>
                          </a:lnRef>
                          <a:fillRef idx="1">
                            <a:schemeClr val="accent4"/>
                          </a:fillRef>
                          <a:effectRef idx="0">
                            <a:schemeClr val="accent4"/>
                          </a:effectRef>
                          <a:fontRef idx="minor">
                            <a:schemeClr val="lt1"/>
                          </a:fontRef>
                        </wps:style>
                        <wps:txbx>
                          <w:txbxContent>
                            <w:p w14:paraId="145FF91A" w14:textId="77777777" w:rsidR="000168D3" w:rsidRPr="009C109A" w:rsidRDefault="000168D3" w:rsidP="009C109A">
                              <w:pPr>
                                <w:jc w:val="center"/>
                                <w:rPr>
                                  <w:color w:val="0D0D0D" w:themeColor="text1" w:themeTint="F2"/>
                                  <w:sz w:val="12"/>
                                  <w:szCs w:val="12"/>
                                  <w:lang w:val="en-US"/>
                                </w:rPr>
                              </w:pPr>
                              <w:proofErr w:type="spellStart"/>
                              <w:r w:rsidRPr="009C109A">
                                <w:rPr>
                                  <w:color w:val="0D0D0D" w:themeColor="text1" w:themeTint="F2"/>
                                  <w:sz w:val="12"/>
                                  <w:szCs w:val="12"/>
                                  <w:lang w:val="en-US"/>
                                </w:rPr>
                                <w:t>Reconocimiento</w:t>
                              </w:r>
                              <w:proofErr w:type="spellEnd"/>
                              <w:r w:rsidRPr="009C109A">
                                <w:rPr>
                                  <w:color w:val="0D0D0D" w:themeColor="text1" w:themeTint="F2"/>
                                  <w:sz w:val="12"/>
                                  <w:szCs w:val="12"/>
                                  <w:lang w:val="en-US"/>
                                </w:rPr>
                                <w:t xml:space="preserve"> </w:t>
                              </w:r>
                              <w:proofErr w:type="spellStart"/>
                              <w:r w:rsidRPr="009C109A">
                                <w:rPr>
                                  <w:color w:val="0D0D0D" w:themeColor="text1" w:themeTint="F2"/>
                                  <w:sz w:val="12"/>
                                  <w:szCs w:val="12"/>
                                  <w:lang w:val="en-US"/>
                                </w:rPr>
                                <w:t>entidades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683373" name="Rectángulo 15"/>
                        <wps:cNvSpPr>
                          <a:spLocks/>
                        </wps:cNvSpPr>
                        <wps:spPr>
                          <a:xfrm>
                            <a:off x="0" y="0"/>
                            <a:ext cx="555625" cy="3340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596AB9" w14:textId="77777777" w:rsidR="000168D3" w:rsidRPr="00306024" w:rsidRDefault="000168D3" w:rsidP="009C109A">
                              <w:pPr>
                                <w:jc w:val="center"/>
                                <w:rPr>
                                  <w:b/>
                                  <w:bCs/>
                                  <w:color w:val="0D0D0D" w:themeColor="text1" w:themeTint="F2"/>
                                  <w:sz w:val="12"/>
                                  <w:szCs w:val="12"/>
                                  <w:lang w:val="es-CO"/>
                                </w:rPr>
                              </w:pPr>
                              <w:r w:rsidRPr="00306024">
                                <w:rPr>
                                  <w:b/>
                                  <w:bCs/>
                                  <w:color w:val="0D0D0D" w:themeColor="text1" w:themeTint="F2"/>
                                  <w:sz w:val="12"/>
                                  <w:szCs w:val="12"/>
                                  <w:lang w:val="es-CO"/>
                                </w:rPr>
                                <w:t>Texto Entrada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756236" name="Rectángulo 16"/>
                        <wps:cNvSpPr>
                          <a:spLocks/>
                        </wps:cNvSpPr>
                        <wps:spPr>
                          <a:xfrm>
                            <a:off x="3924300" y="0"/>
                            <a:ext cx="555625" cy="334010"/>
                          </a:xfrm>
                          <a:prstGeom prst="rect">
                            <a:avLst/>
                          </a:prstGeom>
                          <a:solidFill>
                            <a:srgbClr val="DDDDDD"/>
                          </a:solidFill>
                          <a:ln w="25400" cap="flat" cmpd="sng" algn="ctr">
                            <a:solidFill>
                              <a:srgbClr val="DDDDDD">
                                <a:shade val="15000"/>
                              </a:srgbClr>
                            </a:solidFill>
                            <a:prstDash val="solid"/>
                          </a:ln>
                          <a:effectLst/>
                        </wps:spPr>
                        <wps:txbx>
                          <w:txbxContent>
                            <w:p w14:paraId="5FBB4BD7" w14:textId="77777777" w:rsidR="000168D3" w:rsidRPr="00306024" w:rsidRDefault="000168D3" w:rsidP="009C109A">
                              <w:pPr>
                                <w:jc w:val="center"/>
                                <w:rPr>
                                  <w:b/>
                                  <w:bCs/>
                                  <w:color w:val="0D0D0D" w:themeColor="text1" w:themeTint="F2"/>
                                  <w:sz w:val="12"/>
                                  <w:szCs w:val="12"/>
                                  <w:lang w:val="en-US"/>
                                </w:rPr>
                              </w:pPr>
                              <w:proofErr w:type="spellStart"/>
                              <w:r w:rsidRPr="00306024">
                                <w:rPr>
                                  <w:b/>
                                  <w:bCs/>
                                  <w:color w:val="0D0D0D" w:themeColor="text1" w:themeTint="F2"/>
                                  <w:sz w:val="12"/>
                                  <w:szCs w:val="12"/>
                                  <w:lang w:val="en-US"/>
                                </w:rPr>
                                <w:t>Objeto</w:t>
                              </w:r>
                              <w:proofErr w:type="spellEnd"/>
                              <w:r w:rsidRPr="00306024">
                                <w:rPr>
                                  <w:b/>
                                  <w:bCs/>
                                  <w:color w:val="0D0D0D" w:themeColor="text1" w:themeTint="F2"/>
                                  <w:sz w:val="12"/>
                                  <w:szCs w:val="12"/>
                                  <w:lang w:val="en-US"/>
                                </w:rPr>
                                <w:t xml:space="preserve"> 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812A8" id="Grupo 1" o:spid="_x0000_s1027" style="position:absolute;left:0;text-align:left;margin-left:28.9pt;margin-top:2.5pt;width:352.75pt;height:80.7pt;z-index:251711488" coordsize="44799,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">
                <v:rect id="Rectángulo 12" o:spid="_x0000_s1028" style="position:absolute;left:476;top:6477;width:7169;height:3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" fillcolor="#ed7d31 [3205]" strokecolor="#261103 [485]" strokeweight="2pt">
                  <v:path arrowok="t"/>
                  <v:textbox>
                    <w:txbxContent>
                      <w:p w14:paraId="082AA615" w14:textId="77777777" w:rsidR="000168D3" w:rsidRPr="00860A25" w:rsidRDefault="000168D3" w:rsidP="009C109A">
                        <w:pPr>
                          <w:jc w:val="center"/>
                          <w:rPr>
                            <w:color w:val="0D0D0D" w:themeColor="text1" w:themeTint="F2"/>
                            <w:sz w:val="14"/>
                            <w:szCs w:val="14"/>
                            <w:lang w:val="en-US"/>
                          </w:rPr>
                        </w:pPr>
                        <w:r w:rsidRPr="00860A25">
                          <w:rPr>
                            <w:color w:val="0D0D0D" w:themeColor="text1" w:themeTint="F2"/>
                            <w:sz w:val="12"/>
                            <w:szCs w:val="12"/>
                            <w:lang w:val="en-US"/>
                          </w:rPr>
                          <w:t>Tokenización</w:t>
                        </w:r>
                      </w:p>
                    </w:txbxContent>
                  </v:textbox>
                </v:rect>
                <v:rect id="Rectángulo 13" o:spid="_x0000_s1029" style="position:absolute;left:9620;top:6572;width:7169;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" fillcolor="#ddd" strokecolor="#5d5d5d" strokeweight="2pt">
                  <v:path arrowok="t"/>
                  <v:textbox>
                    <w:txbxContent>
                      <w:p w14:paraId="40E40F45" w14:textId="77777777" w:rsidR="000168D3" w:rsidRPr="009C109A" w:rsidRDefault="000168D3" w:rsidP="009C109A">
                        <w:pPr>
                          <w:jc w:val="center"/>
                          <w:rPr>
                            <w:color w:val="0D0D0D" w:themeColor="text1" w:themeTint="F2"/>
                            <w:sz w:val="12"/>
                            <w:szCs w:val="12"/>
                            <w:lang w:val="en-US"/>
                          </w:rPr>
                        </w:pPr>
                        <w:proofErr w:type="spellStart"/>
                        <w:r w:rsidRPr="009C109A">
                          <w:rPr>
                            <w:color w:val="0D0D0D" w:themeColor="text1" w:themeTint="F2"/>
                            <w:sz w:val="12"/>
                            <w:szCs w:val="12"/>
                            <w:lang w:val="en-US"/>
                          </w:rPr>
                          <w:t>Lematización</w:t>
                        </w:r>
                        <w:proofErr w:type="spellEnd"/>
                      </w:p>
                    </w:txbxContent>
                  </v:textbox>
                </v:rect>
                <v:rect id="Rectángulo 10" o:spid="_x0000_s1030" style="position:absolute;left:18383;top:6667;width:7169;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" fillcolor="#5b9bd5 [3208]" strokecolor="#091723 [488]" strokeweight="2pt">
                  <v:path arrowok="t"/>
                  <v:textbox>
                    <w:txbxContent>
                      <w:p w14:paraId="0A6384DD" w14:textId="77777777" w:rsidR="000168D3" w:rsidRPr="009C109A" w:rsidRDefault="000168D3" w:rsidP="009C109A">
                        <w:pPr>
                          <w:jc w:val="center"/>
                          <w:rPr>
                            <w:color w:val="0D0D0D" w:themeColor="text1" w:themeTint="F2"/>
                            <w:sz w:val="12"/>
                            <w:szCs w:val="12"/>
                            <w:lang w:val="en-US"/>
                          </w:rPr>
                        </w:pPr>
                        <w:proofErr w:type="spellStart"/>
                        <w:r w:rsidRPr="009C109A">
                          <w:rPr>
                            <w:color w:val="0D0D0D" w:themeColor="text1" w:themeTint="F2"/>
                            <w:sz w:val="12"/>
                            <w:szCs w:val="12"/>
                            <w:lang w:val="en-US"/>
                          </w:rPr>
                          <w:t>Etiquetas</w:t>
                        </w:r>
                        <w:proofErr w:type="spellEnd"/>
                      </w:p>
                    </w:txbxContent>
                  </v:textbox>
                </v:rect>
                <v:rect id="Rectángulo 11" o:spid="_x0000_s1031" style="position:absolute;left:26955;top:6667;width:7169;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" fillcolor="#ddd" strokecolor="#5d5d5d" strokeweight="2pt">
                  <v:path arrowok="t"/>
                  <v:textbox>
                    <w:txbxContent>
                      <w:p w14:paraId="67322933" w14:textId="77777777" w:rsidR="000168D3" w:rsidRPr="009C109A" w:rsidRDefault="000168D3" w:rsidP="009C109A">
                        <w:pPr>
                          <w:jc w:val="center"/>
                          <w:rPr>
                            <w:color w:val="0D0D0D" w:themeColor="text1" w:themeTint="F2"/>
                            <w:sz w:val="12"/>
                            <w:szCs w:val="12"/>
                            <w:lang w:val="en-US"/>
                          </w:rPr>
                        </w:pPr>
                        <w:proofErr w:type="spellStart"/>
                        <w:r w:rsidRPr="009C109A">
                          <w:rPr>
                            <w:color w:val="0D0D0D" w:themeColor="text1" w:themeTint="F2"/>
                            <w:sz w:val="12"/>
                            <w:szCs w:val="12"/>
                            <w:lang w:val="en-US"/>
                          </w:rPr>
                          <w:t>Analizando</w:t>
                        </w:r>
                        <w:proofErr w:type="spellEnd"/>
                      </w:p>
                    </w:txbxContent>
                  </v:textbox>
                </v:rect>
                <v:rect id="Rectángulo 14" o:spid="_x0000_s1032" style="position:absolute;left:35623;top:6572;width:8706;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" fillcolor="#ffc000 [3207]" strokecolor="#261c00 [487]" strokeweight="2pt">
                  <v:path arrowok="t"/>
                  <v:textbox>
                    <w:txbxContent>
                      <w:p w14:paraId="145FF91A" w14:textId="77777777" w:rsidR="000168D3" w:rsidRPr="009C109A" w:rsidRDefault="000168D3" w:rsidP="009C109A">
                        <w:pPr>
                          <w:jc w:val="center"/>
                          <w:rPr>
                            <w:color w:val="0D0D0D" w:themeColor="text1" w:themeTint="F2"/>
                            <w:sz w:val="12"/>
                            <w:szCs w:val="12"/>
                            <w:lang w:val="en-US"/>
                          </w:rPr>
                        </w:pPr>
                        <w:proofErr w:type="spellStart"/>
                        <w:r w:rsidRPr="009C109A">
                          <w:rPr>
                            <w:color w:val="0D0D0D" w:themeColor="text1" w:themeTint="F2"/>
                            <w:sz w:val="12"/>
                            <w:szCs w:val="12"/>
                            <w:lang w:val="en-US"/>
                          </w:rPr>
                          <w:t>Reconocimiento</w:t>
                        </w:r>
                        <w:proofErr w:type="spellEnd"/>
                        <w:r w:rsidRPr="009C109A">
                          <w:rPr>
                            <w:color w:val="0D0D0D" w:themeColor="text1" w:themeTint="F2"/>
                            <w:sz w:val="12"/>
                            <w:szCs w:val="12"/>
                            <w:lang w:val="en-US"/>
                          </w:rPr>
                          <w:t xml:space="preserve"> </w:t>
                        </w:r>
                        <w:proofErr w:type="spellStart"/>
                        <w:r w:rsidRPr="009C109A">
                          <w:rPr>
                            <w:color w:val="0D0D0D" w:themeColor="text1" w:themeTint="F2"/>
                            <w:sz w:val="12"/>
                            <w:szCs w:val="12"/>
                            <w:lang w:val="en-US"/>
                          </w:rPr>
                          <w:t>entidades</w:t>
                        </w:r>
                        <w:proofErr w:type="spellEnd"/>
                      </w:p>
                    </w:txbxContent>
                  </v:textbox>
                </v:rect>
                <v:rect id="Rectángulo 15" o:spid="_x0000_s1033" style="position:absolute;width:5556;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" fillcolor="#4472c4 [3204]" strokecolor="#09101d [484]" strokeweight="2pt">
                  <v:path arrowok="t"/>
                  <v:textbox>
                    <w:txbxContent>
                      <w:p w14:paraId="2F596AB9" w14:textId="77777777" w:rsidR="000168D3" w:rsidRPr="00306024" w:rsidRDefault="000168D3" w:rsidP="009C109A">
                        <w:pPr>
                          <w:jc w:val="center"/>
                          <w:rPr>
                            <w:b/>
                            <w:bCs/>
                            <w:color w:val="0D0D0D" w:themeColor="text1" w:themeTint="F2"/>
                            <w:sz w:val="12"/>
                            <w:szCs w:val="12"/>
                            <w:lang w:val="es-CO"/>
                          </w:rPr>
                        </w:pPr>
                        <w:r w:rsidRPr="00306024">
                          <w:rPr>
                            <w:b/>
                            <w:bCs/>
                            <w:color w:val="0D0D0D" w:themeColor="text1" w:themeTint="F2"/>
                            <w:sz w:val="12"/>
                            <w:szCs w:val="12"/>
                            <w:lang w:val="es-CO"/>
                          </w:rPr>
                          <w:t>Texto Entrada</w:t>
                        </w:r>
                      </w:p>
                    </w:txbxContent>
                  </v:textbox>
                </v:rect>
                <v:rect id="Rectángulo 16" o:spid="_x0000_s1034" style="position:absolute;left:39243;width:5556;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" fillcolor="#ddd" strokecolor="#5d5d5d" strokeweight="2pt">
                  <v:path arrowok="t"/>
                  <v:textbox>
                    <w:txbxContent>
                      <w:p w14:paraId="5FBB4BD7" w14:textId="77777777" w:rsidR="000168D3" w:rsidRPr="00306024" w:rsidRDefault="000168D3" w:rsidP="009C109A">
                        <w:pPr>
                          <w:jc w:val="center"/>
                          <w:rPr>
                            <w:b/>
                            <w:bCs/>
                            <w:color w:val="0D0D0D" w:themeColor="text1" w:themeTint="F2"/>
                            <w:sz w:val="12"/>
                            <w:szCs w:val="12"/>
                            <w:lang w:val="en-US"/>
                          </w:rPr>
                        </w:pPr>
                        <w:proofErr w:type="spellStart"/>
                        <w:r w:rsidRPr="00306024">
                          <w:rPr>
                            <w:b/>
                            <w:bCs/>
                            <w:color w:val="0D0D0D" w:themeColor="text1" w:themeTint="F2"/>
                            <w:sz w:val="12"/>
                            <w:szCs w:val="12"/>
                            <w:lang w:val="en-US"/>
                          </w:rPr>
                          <w:t>Objeto</w:t>
                        </w:r>
                        <w:proofErr w:type="spellEnd"/>
                        <w:r w:rsidRPr="00306024">
                          <w:rPr>
                            <w:b/>
                            <w:bCs/>
                            <w:color w:val="0D0D0D" w:themeColor="text1" w:themeTint="F2"/>
                            <w:sz w:val="12"/>
                            <w:szCs w:val="12"/>
                            <w:lang w:val="en-US"/>
                          </w:rPr>
                          <w:t xml:space="preserve"> Salida</w:t>
                        </w:r>
                      </w:p>
                    </w:txbxContent>
                  </v:textbox>
                </v:rect>
              </v:group>
            </w:pict>
          </mc:Fallback>
        </mc:AlternateContent>
      </w:r>
      <w:r w:rsidR="006557B6">
        <w:rPr>
          <w:noProof/>
        </w:rPr>
        <mc:AlternateContent>
          <mc:Choice Requires="wps">
            <w:drawing>
              <wp:anchor distT="0" distB="0" distL="114300" distR="114300" simplePos="0" relativeHeight="251712512" behindDoc="0" locked="0" layoutInCell="1" allowOverlap="1" wp14:anchorId="34BDD2AD" wp14:editId="270AE046">
                <wp:simplePos x="0" y="0"/>
                <wp:positionH relativeFrom="column">
                  <wp:posOffset>4326890</wp:posOffset>
                </wp:positionH>
                <wp:positionV relativeFrom="paragraph">
                  <wp:posOffset>426720</wp:posOffset>
                </wp:positionV>
                <wp:extent cx="311150" cy="194310"/>
                <wp:effectExtent l="8255" t="19685" r="54610" b="12065"/>
                <wp:wrapNone/>
                <wp:docPr id="1454022459" name="Conector: angula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11150" cy="194310"/>
                        </a:xfrm>
                        <a:prstGeom prst="bentConnector3">
                          <a:avLst>
                            <a:gd name="adj1" fmla="val 50000"/>
                          </a:avLst>
                        </a:prstGeom>
                        <a:noFill/>
                        <a:ln w="9525">
                          <a:solidFill>
                            <a:schemeClr val="accent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B2D744"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 o:spid="_x0000_s1026" type="#_x0000_t34" style="position:absolute;margin-left:340.7pt;margin-top:33.6pt;width:24.5pt;height:15.3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" strokecolor="#3c6abe [3044]">
                <v:stroke endarrow="block"/>
              </v:shape>
            </w:pict>
          </mc:Fallback>
        </mc:AlternateContent>
      </w:r>
    </w:p>
    <w:p w14:paraId="2CE6ECAE" w14:textId="5A0343BE" w:rsidR="000168D3" w:rsidRPr="00860A25" w:rsidRDefault="000168D3" w:rsidP="000168D3">
      <w:pPr>
        <w:rPr>
          <w:lang w:val="es-CO"/>
        </w:rPr>
      </w:pPr>
    </w:p>
    <w:p w14:paraId="32128D07" w14:textId="6E57FAD5" w:rsidR="000168D3" w:rsidRPr="00860A25" w:rsidRDefault="006557B6" w:rsidP="000168D3">
      <w:pPr>
        <w:rPr>
          <w:lang w:val="es-CO"/>
        </w:rPr>
      </w:pPr>
      <w:r>
        <w:rPr>
          <w:noProof/>
        </w:rPr>
        <mc:AlternateContent>
          <mc:Choice Requires="wps">
            <w:drawing>
              <wp:anchor distT="0" distB="0" distL="114300" distR="114300" simplePos="0" relativeHeight="251707392" behindDoc="0" locked="0" layoutInCell="1" allowOverlap="1" wp14:anchorId="2B82B8BB" wp14:editId="674AAC2D">
                <wp:simplePos x="0" y="0"/>
                <wp:positionH relativeFrom="column">
                  <wp:posOffset>2926080</wp:posOffset>
                </wp:positionH>
                <wp:positionV relativeFrom="paragraph">
                  <wp:posOffset>145415</wp:posOffset>
                </wp:positionV>
                <wp:extent cx="132715" cy="0"/>
                <wp:effectExtent l="6350" t="56515" r="22860" b="57785"/>
                <wp:wrapNone/>
                <wp:docPr id="41976946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715" cy="0"/>
                        </a:xfrm>
                        <a:prstGeom prst="straightConnector1">
                          <a:avLst/>
                        </a:prstGeom>
                        <a:noFill/>
                        <a:ln w="9525">
                          <a:solidFill>
                            <a:srgbClr val="D8D8D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1CB5E5" id="_x0000_t32" coordsize="21600,21600" o:spt="32" o:oned="t" path="m,l21600,21600e" filled="f">
                <v:path arrowok="t" fillok="f" o:connecttype="none"/>
                <o:lock v:ext="edit" shapetype="t"/>
              </v:shapetype>
              <v:shape id="AutoShape 21" o:spid="_x0000_s1026" type="#_x0000_t32" style="position:absolute;margin-left:230.4pt;margin-top:11.45pt;width:10.45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" strokecolor="#d8d8d8">
                <v:stroke endarrow="block"/>
              </v:shape>
            </w:pict>
          </mc:Fallback>
        </mc:AlternateContent>
      </w:r>
      <w:r>
        <w:rPr>
          <w:noProof/>
        </w:rPr>
        <mc:AlternateContent>
          <mc:Choice Requires="wps">
            <w:drawing>
              <wp:anchor distT="0" distB="0" distL="114300" distR="114300" simplePos="0" relativeHeight="251708416" behindDoc="0" locked="0" layoutInCell="1" allowOverlap="1" wp14:anchorId="0E38A5E4" wp14:editId="36BC36E1">
                <wp:simplePos x="0" y="0"/>
                <wp:positionH relativeFrom="column">
                  <wp:posOffset>3776345</wp:posOffset>
                </wp:positionH>
                <wp:positionV relativeFrom="paragraph">
                  <wp:posOffset>140335</wp:posOffset>
                </wp:positionV>
                <wp:extent cx="148590" cy="2540"/>
                <wp:effectExtent l="8890" t="51435" r="23495" b="60325"/>
                <wp:wrapNone/>
                <wp:docPr id="88083662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 cy="2540"/>
                        </a:xfrm>
                        <a:prstGeom prst="bentConnector3">
                          <a:avLst>
                            <a:gd name="adj1" fmla="val 50000"/>
                          </a:avLst>
                        </a:prstGeom>
                        <a:noFill/>
                        <a:ln w="9525">
                          <a:solidFill>
                            <a:srgbClr val="D8D8D8"/>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C0FE43" id="AutoShape 22" o:spid="_x0000_s1026" type="#_x0000_t34" style="position:absolute;margin-left:297.35pt;margin-top:11.05pt;width:11.7pt;height:.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" strokecolor="#d8d8d8">
                <v:stroke endarrow="block"/>
              </v:shape>
            </w:pict>
          </mc:Fallback>
        </mc:AlternateContent>
      </w:r>
      <w:r>
        <w:rPr>
          <w:noProof/>
        </w:rPr>
        <mc:AlternateContent>
          <mc:Choice Requires="wps">
            <w:drawing>
              <wp:anchor distT="0" distB="0" distL="114300" distR="114300" simplePos="0" relativeHeight="251706368" behindDoc="0" locked="0" layoutInCell="1" allowOverlap="1" wp14:anchorId="3D81170B" wp14:editId="6D922B3B">
                <wp:simplePos x="0" y="0"/>
                <wp:positionH relativeFrom="column">
                  <wp:posOffset>2042795</wp:posOffset>
                </wp:positionH>
                <wp:positionV relativeFrom="paragraph">
                  <wp:posOffset>140335</wp:posOffset>
                </wp:positionV>
                <wp:extent cx="166370" cy="5080"/>
                <wp:effectExtent l="8890" t="51435" r="15240" b="57785"/>
                <wp:wrapNone/>
                <wp:docPr id="42584809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370" cy="5080"/>
                        </a:xfrm>
                        <a:prstGeom prst="bentConnector3">
                          <a:avLst>
                            <a:gd name="adj1" fmla="val 50000"/>
                          </a:avLst>
                        </a:prstGeom>
                        <a:noFill/>
                        <a:ln w="9525">
                          <a:solidFill>
                            <a:srgbClr val="D8D8D8"/>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692835" id="AutoShape 20" o:spid="_x0000_s1026" type="#_x0000_t34" style="position:absolute;margin-left:160.85pt;margin-top:11.05pt;width:13.1pt;height:.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" strokecolor="#d8d8d8">
                <v:stroke endarrow="block"/>
              </v:shape>
            </w:pict>
          </mc:Fallback>
        </mc:AlternateContent>
      </w:r>
      <w:r>
        <w:rPr>
          <w:noProof/>
        </w:rPr>
        <mc:AlternateContent>
          <mc:Choice Requires="wps">
            <w:drawing>
              <wp:anchor distT="4294967295" distB="4294967295" distL="114300" distR="114300" simplePos="0" relativeHeight="251705344" behindDoc="0" locked="0" layoutInCell="1" allowOverlap="1" wp14:anchorId="12AD5F4E" wp14:editId="1B9159F1">
                <wp:simplePos x="0" y="0"/>
                <wp:positionH relativeFrom="column">
                  <wp:posOffset>1134745</wp:posOffset>
                </wp:positionH>
                <wp:positionV relativeFrom="paragraph">
                  <wp:posOffset>142239</wp:posOffset>
                </wp:positionV>
                <wp:extent cx="191770" cy="0"/>
                <wp:effectExtent l="0" t="76200" r="0" b="76200"/>
                <wp:wrapNone/>
                <wp:docPr id="1035868113"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1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EB66E3" id="Conector recto de flecha 9" o:spid="_x0000_s1026" type="#_x0000_t32" style="position:absolute;margin-left:89.35pt;margin-top:11.2pt;width:15.1pt;height:0;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" strokecolor="#3c6abe [3044]">
                <v:stroke endarrow="block"/>
                <o:lock v:ext="edit" shapetype="f"/>
              </v:shape>
            </w:pict>
          </mc:Fallback>
        </mc:AlternateContent>
      </w:r>
    </w:p>
    <w:p w14:paraId="0CB919C4" w14:textId="77777777" w:rsidR="000168D3" w:rsidRPr="007B565C" w:rsidRDefault="000168D3" w:rsidP="000168D3">
      <w:pPr>
        <w:keepNext/>
      </w:pPr>
    </w:p>
    <w:p w14:paraId="04D68506" w14:textId="77777777" w:rsidR="000168D3" w:rsidRDefault="000168D3" w:rsidP="000168D3">
      <w:pPr>
        <w:rPr>
          <w:lang w:val="es-ES"/>
        </w:rPr>
      </w:pPr>
      <w:r>
        <w:rPr>
          <w:lang w:val="es-ES"/>
        </w:rPr>
        <w:t>El proceso casi siempre incluye estos pasos Tokenización, lematización, etiquetado de parte del párrafo, análisis y reconocer los nombres de las entidades.</w:t>
      </w:r>
      <w:sdt>
        <w:sdtPr>
          <w:rPr>
            <w:lang w:val="es-ES"/>
          </w:rPr>
          <w:id w:val="138084900"/>
          <w:citation/>
        </w:sdtPr>
        <w:sdtContent>
          <w:r>
            <w:rPr>
              <w:lang w:val="es-ES"/>
            </w:rPr>
            <w:fldChar w:fldCharType="begin"/>
          </w:r>
          <w:r>
            <w:rPr>
              <w:lang w:val="es-CO"/>
            </w:rPr>
            <w:instrText xml:space="preserve">CITATION spa1 \l 1033 </w:instrText>
          </w:r>
          <w:r>
            <w:rPr>
              <w:lang w:val="es-ES"/>
            </w:rPr>
            <w:fldChar w:fldCharType="separate"/>
          </w:r>
          <w:r>
            <w:rPr>
              <w:noProof/>
              <w:lang w:val="es-CO"/>
            </w:rPr>
            <w:t xml:space="preserve"> </w:t>
          </w:r>
          <w:r w:rsidRPr="007B7FD8">
            <w:rPr>
              <w:noProof/>
              <w:lang w:val="es-CO"/>
            </w:rPr>
            <w:t>(The central data structures in spaCy, n.d.)</w:t>
          </w:r>
          <w:r>
            <w:rPr>
              <w:lang w:val="es-ES"/>
            </w:rPr>
            <w:fldChar w:fldCharType="end"/>
          </w:r>
        </w:sdtContent>
      </w:sdt>
    </w:p>
    <w:p w14:paraId="34B9E94F" w14:textId="6B324FC2" w:rsidR="000168D3" w:rsidRPr="00E42C77" w:rsidDel="009E5895" w:rsidRDefault="000168D3" w:rsidP="000168D3">
      <w:pPr>
        <w:rPr>
          <w:del w:id="458" w:author="david gonzalez cano" w:date="2024-02-26T22:42:00Z"/>
          <w:lang w:val="es-ES"/>
        </w:rPr>
      </w:pPr>
    </w:p>
    <w:p w14:paraId="5B384308" w14:textId="77777777" w:rsidR="000168D3" w:rsidRDefault="000168D3" w:rsidP="000168D3">
      <w:pPr>
        <w:pStyle w:val="Ttulo5"/>
        <w:rPr>
          <w:color w:val="auto"/>
          <w:lang w:val="es-ES"/>
        </w:rPr>
      </w:pPr>
      <w:bookmarkStart w:id="459" w:name="_Toc159871875"/>
      <w:r w:rsidRPr="00E42C77">
        <w:rPr>
          <w:rFonts w:eastAsiaTheme="minorHAnsi"/>
          <w:color w:val="auto"/>
        </w:rPr>
        <w:t>2.2.5.</w:t>
      </w:r>
      <w:r w:rsidRPr="00E42C77">
        <w:rPr>
          <w:color w:val="auto"/>
        </w:rPr>
        <w:t xml:space="preserve">3.1 </w:t>
      </w:r>
      <w:r w:rsidRPr="00E42C77">
        <w:rPr>
          <w:color w:val="auto"/>
          <w:lang w:val="es-ES"/>
        </w:rPr>
        <w:t>Tokenización</w:t>
      </w:r>
      <w:bookmarkEnd w:id="459"/>
    </w:p>
    <w:p w14:paraId="187060C0" w14:textId="5CC7CB33" w:rsidR="000168D3" w:rsidRPr="00E42C77" w:rsidDel="009E5895" w:rsidRDefault="000168D3" w:rsidP="000168D3">
      <w:pPr>
        <w:rPr>
          <w:del w:id="460" w:author="david gonzalez cano" w:date="2024-02-26T22:42:00Z"/>
          <w:lang w:val="es-ES"/>
        </w:rPr>
      </w:pPr>
    </w:p>
    <w:p w14:paraId="2A3C6D3C" w14:textId="77777777" w:rsidR="000168D3" w:rsidRDefault="000168D3" w:rsidP="000168D3">
      <w:pPr>
        <w:rPr>
          <w:lang w:val="es-ES"/>
        </w:rPr>
      </w:pPr>
      <w:r>
        <w:rPr>
          <w:lang w:val="es-ES"/>
        </w:rPr>
        <w:t xml:space="preserve">El primer paso dentro del análisis del texto es lo denominado como tokens que es pasar a números las palabras. Utilizando Python y spaCy se puede revisar el siguiente código para entenderlo. </w:t>
      </w:r>
    </w:p>
    <w:p w14:paraId="6B375536" w14:textId="77777777" w:rsidR="000168D3" w:rsidRDefault="000168D3" w:rsidP="000168D3">
      <w:pPr>
        <w:keepNext/>
      </w:pPr>
    </w:p>
    <w:p w14:paraId="44CCDE38" w14:textId="77777777" w:rsidR="000168D3" w:rsidRDefault="000168D3" w:rsidP="000168D3">
      <w:pPr>
        <w:keepNext/>
      </w:pPr>
      <w:r w:rsidRPr="00757B2F">
        <w:rPr>
          <w:noProof/>
          <w:lang w:val="es-CO"/>
        </w:rPr>
        <w:drawing>
          <wp:inline distT="0" distB="0" distL="0" distR="0" wp14:anchorId="14810281" wp14:editId="0D2ECD05">
            <wp:extent cx="3923937" cy="2653167"/>
            <wp:effectExtent l="0" t="0" r="635" b="0"/>
            <wp:docPr id="1367255042" name="Imagen 1" descr="Es un ejemplo del Código de lenguaje python de Tokenización para una oración en  el análisis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5042" name="Imagen 1" descr="Es un ejemplo del Código de lenguaje python de Tokenización para una oración en  el análisis de texto"/>
                    <pic:cNvPicPr/>
                  </pic:nvPicPr>
                  <pic:blipFill>
                    <a:blip r:embed="rId25"/>
                    <a:stretch>
                      <a:fillRect/>
                    </a:stretch>
                  </pic:blipFill>
                  <pic:spPr>
                    <a:xfrm>
                      <a:off x="0" y="0"/>
                      <a:ext cx="3945972" cy="2668066"/>
                    </a:xfrm>
                    <a:prstGeom prst="rect">
                      <a:avLst/>
                    </a:prstGeom>
                  </pic:spPr>
                </pic:pic>
              </a:graphicData>
            </a:graphic>
          </wp:inline>
        </w:drawing>
      </w:r>
    </w:p>
    <w:p w14:paraId="0275EFE0" w14:textId="1CB52D54" w:rsidR="000168D3" w:rsidRDefault="000168D3" w:rsidP="000168D3">
      <w:pPr>
        <w:pStyle w:val="Descripcin"/>
      </w:pPr>
      <w:bookmarkStart w:id="461" w:name="_Toc159877458"/>
      <w:r>
        <w:t xml:space="preserve">Figura </w:t>
      </w:r>
      <w:r>
        <w:fldChar w:fldCharType="begin"/>
      </w:r>
      <w:r>
        <w:instrText xml:space="preserve"> SEQ Figura \* ARABIC </w:instrText>
      </w:r>
      <w:r>
        <w:fldChar w:fldCharType="separate"/>
      </w:r>
      <w:ins w:id="462" w:author="david gonzalez cano" w:date="2024-02-26T22:11:00Z">
        <w:r w:rsidR="00AA2DF6">
          <w:rPr>
            <w:noProof/>
          </w:rPr>
          <w:t>10</w:t>
        </w:r>
      </w:ins>
      <w:del w:id="463" w:author="david gonzalez cano" w:date="2024-02-26T22:11:00Z">
        <w:r w:rsidR="00753C41" w:rsidDel="00AA2DF6">
          <w:rPr>
            <w:noProof/>
          </w:rPr>
          <w:delText>11</w:delText>
        </w:r>
      </w:del>
      <w:r>
        <w:fldChar w:fldCharType="end"/>
      </w:r>
      <w:r>
        <w:t xml:space="preserve"> Ejemplo</w:t>
      </w:r>
      <w:r w:rsidR="00757B2F">
        <w:t xml:space="preserve"> de código Python haciendo</w:t>
      </w:r>
      <w:r>
        <w:t xml:space="preserve"> Tokenización</w:t>
      </w:r>
      <w:r w:rsidR="00757B2F">
        <w:t xml:space="preserve"> en el análisis de texto</w:t>
      </w:r>
      <w:bookmarkEnd w:id="461"/>
    </w:p>
    <w:p w14:paraId="01801C93" w14:textId="77777777" w:rsidR="000168D3" w:rsidRPr="00651515" w:rsidRDefault="000168D3" w:rsidP="009C109A">
      <w:pPr>
        <w:rPr>
          <w:lang w:val="es-ES"/>
        </w:rPr>
      </w:pPr>
    </w:p>
    <w:p w14:paraId="2AD4EFB9" w14:textId="77F922BA" w:rsidR="000168D3" w:rsidRPr="00651515" w:rsidRDefault="000168D3" w:rsidP="009C109A">
      <w:pPr>
        <w:rPr>
          <w:lang w:val="es-ES"/>
        </w:rPr>
      </w:pPr>
      <w:r>
        <w:rPr>
          <w:lang w:val="es-ES"/>
        </w:rPr>
        <w:lastRenderedPageBreak/>
        <w:t>E</w:t>
      </w:r>
      <w:r w:rsidR="00E067A5">
        <w:rPr>
          <w:lang w:val="es-ES"/>
        </w:rPr>
        <w:t>l</w:t>
      </w:r>
      <w:r>
        <w:rPr>
          <w:lang w:val="es-ES"/>
        </w:rPr>
        <w:t xml:space="preserve"> ejemplo se corre en la plataforma de Google Colab y el primer paso es cargar la librería spaCy, en el paso 2 cargar </w:t>
      </w:r>
      <w:r w:rsidR="00B83278">
        <w:rPr>
          <w:lang w:val="es-ES"/>
        </w:rPr>
        <w:t>un paquete</w:t>
      </w:r>
      <w:r>
        <w:rPr>
          <w:lang w:val="es-ES"/>
        </w:rPr>
        <w:t xml:space="preserve"> objeto lenguaje </w:t>
      </w:r>
      <w:r w:rsidRPr="009C109A">
        <w:rPr>
          <w:lang w:val="es-ES"/>
        </w:rPr>
        <w:t>es_core_news_sm</w:t>
      </w:r>
      <w:r>
        <w:rPr>
          <w:lang w:val="es-ES"/>
        </w:rPr>
        <w:t xml:space="preserve"> que </w:t>
      </w:r>
      <w:r w:rsidRPr="00651515">
        <w:rPr>
          <w:lang w:val="es-ES"/>
        </w:rPr>
        <w:t xml:space="preserve">contiene el vocabulario del idioma y otros datos del modelo estadístico.  </w:t>
      </w:r>
      <w:r>
        <w:rPr>
          <w:lang w:val="es-ES"/>
        </w:rPr>
        <w:t>Se llama</w:t>
      </w:r>
      <w:r w:rsidRPr="00651515">
        <w:rPr>
          <w:lang w:val="es-ES"/>
        </w:rPr>
        <w:t xml:space="preserve"> al objeto de lenguaje nlp</w:t>
      </w:r>
      <w:r>
        <w:rPr>
          <w:lang w:val="es-ES"/>
        </w:rPr>
        <w:t xml:space="preserve"> y a </w:t>
      </w:r>
      <w:r w:rsidRPr="00651515">
        <w:rPr>
          <w:lang w:val="es-ES"/>
        </w:rPr>
        <w:t xml:space="preserve">continuación, </w:t>
      </w:r>
      <w:r>
        <w:rPr>
          <w:lang w:val="es-ES"/>
        </w:rPr>
        <w:t xml:space="preserve">se aplica </w:t>
      </w:r>
      <w:r w:rsidRPr="00651515">
        <w:rPr>
          <w:lang w:val="es-ES"/>
        </w:rPr>
        <w:t xml:space="preserve">el objeto recién creado a una oración de muestra, creando una instancia de objeto </w:t>
      </w:r>
      <w:r>
        <w:rPr>
          <w:lang w:val="es-ES"/>
        </w:rPr>
        <w:t>d</w:t>
      </w:r>
      <w:r w:rsidRPr="00651515">
        <w:rPr>
          <w:lang w:val="es-ES"/>
        </w:rPr>
        <w:t xml:space="preserve">oc.  Un objeto </w:t>
      </w:r>
      <w:r>
        <w:rPr>
          <w:lang w:val="es-ES"/>
        </w:rPr>
        <w:t>d</w:t>
      </w:r>
      <w:r w:rsidRPr="00651515">
        <w:rPr>
          <w:lang w:val="es-ES"/>
        </w:rPr>
        <w:t>oc es un contenedor para una secuencia de objetos Token, spaCy lo genera implícitamente en función del texto proporciona</w:t>
      </w:r>
      <w:r>
        <w:rPr>
          <w:lang w:val="es-ES"/>
        </w:rPr>
        <w:t>do</w:t>
      </w:r>
      <w:r w:rsidRPr="00651515">
        <w:rPr>
          <w:lang w:val="es-ES"/>
        </w:rPr>
        <w:t xml:space="preserve">.  En este punto, con </w:t>
      </w:r>
      <w:r>
        <w:rPr>
          <w:lang w:val="es-ES"/>
        </w:rPr>
        <w:t>pocas</w:t>
      </w:r>
      <w:r w:rsidRPr="00651515">
        <w:rPr>
          <w:lang w:val="es-ES"/>
        </w:rPr>
        <w:t xml:space="preserve"> líneas de código, spaCy ha generado la estructura gramatical para la oración de muestra.  Cómo</w:t>
      </w:r>
      <w:r>
        <w:rPr>
          <w:lang w:val="es-ES"/>
        </w:rPr>
        <w:t xml:space="preserve"> se </w:t>
      </w:r>
      <w:r w:rsidRPr="00651515">
        <w:rPr>
          <w:lang w:val="es-ES"/>
        </w:rPr>
        <w:t>utiliza</w:t>
      </w:r>
      <w:r>
        <w:rPr>
          <w:lang w:val="es-ES"/>
        </w:rPr>
        <w:t xml:space="preserve"> </w:t>
      </w:r>
      <w:r w:rsidRPr="00651515">
        <w:rPr>
          <w:lang w:val="es-ES"/>
        </w:rPr>
        <w:t xml:space="preserve">depende </w:t>
      </w:r>
      <w:r>
        <w:rPr>
          <w:lang w:val="es-ES"/>
        </w:rPr>
        <w:t>de la necesidad del proyecto</w:t>
      </w:r>
      <w:r w:rsidRPr="00651515">
        <w:rPr>
          <w:lang w:val="es-ES"/>
        </w:rPr>
        <w:t>.  En este ejemplo muy simple, simplemente imprima el contenido del texto de</w:t>
      </w:r>
      <w:r>
        <w:rPr>
          <w:lang w:val="es-ES"/>
        </w:rPr>
        <w:t xml:space="preserve"> </w:t>
      </w:r>
      <w:r w:rsidRPr="00651515">
        <w:rPr>
          <w:lang w:val="es-ES"/>
        </w:rPr>
        <w:t>cada ficha de la oración de muestra.</w:t>
      </w:r>
    </w:p>
    <w:p w14:paraId="45FD5F26" w14:textId="77777777" w:rsidR="000168D3" w:rsidRPr="00651515" w:rsidRDefault="000168D3" w:rsidP="000168D3">
      <w:pPr>
        <w:rPr>
          <w:lang w:val="es-ES"/>
        </w:rPr>
      </w:pPr>
      <w:r w:rsidRPr="00651515">
        <w:rPr>
          <w:lang w:val="es-ES"/>
        </w:rPr>
        <w:t>El script genera los tokens de la oración de muestra como una lista:</w:t>
      </w:r>
      <w:r>
        <w:rPr>
          <w:lang w:val="es-ES"/>
        </w:rPr>
        <w:t xml:space="preserve"> </w:t>
      </w:r>
    </w:p>
    <w:p w14:paraId="2437FE6C" w14:textId="77777777" w:rsidR="000168D3" w:rsidRPr="00651515" w:rsidRDefault="000168D3" w:rsidP="000168D3">
      <w:pPr>
        <w:rPr>
          <w:lang w:val="es-ES"/>
        </w:rPr>
      </w:pPr>
      <w:r w:rsidRPr="00651515">
        <w:rPr>
          <w:lang w:val="es-ES"/>
        </w:rPr>
        <w:t xml:space="preserve"> ['Yo', 'soy', 'volando', '</w:t>
      </w:r>
      <w:r>
        <w:rPr>
          <w:lang w:val="es-ES"/>
        </w:rPr>
        <w:t>a</w:t>
      </w:r>
      <w:r w:rsidRPr="00651515">
        <w:rPr>
          <w:lang w:val="es-ES"/>
        </w:rPr>
        <w:t>', 'Frisco']</w:t>
      </w:r>
    </w:p>
    <w:p w14:paraId="13284DA7" w14:textId="77777777" w:rsidR="000168D3" w:rsidRDefault="000168D3" w:rsidP="000168D3">
      <w:pPr>
        <w:rPr>
          <w:b/>
          <w:bCs/>
          <w:lang w:val="es-ES"/>
        </w:rPr>
      </w:pPr>
      <w:r w:rsidRPr="00651515">
        <w:rPr>
          <w:lang w:val="es-ES"/>
        </w:rPr>
        <w:t>El contenido del texto (el grupo de caracteres que componen el token, como las letras "</w:t>
      </w:r>
      <w:r>
        <w:rPr>
          <w:lang w:val="es-ES"/>
        </w:rPr>
        <w:t>s</w:t>
      </w:r>
      <w:r w:rsidRPr="00651515">
        <w:rPr>
          <w:lang w:val="es-ES"/>
        </w:rPr>
        <w:t>"</w:t>
      </w:r>
      <w:r>
        <w:rPr>
          <w:lang w:val="es-ES"/>
        </w:rPr>
        <w:t>, “o”</w:t>
      </w:r>
      <w:r w:rsidRPr="00651515">
        <w:rPr>
          <w:lang w:val="es-ES"/>
        </w:rPr>
        <w:t xml:space="preserve"> y "</w:t>
      </w:r>
      <w:r>
        <w:rPr>
          <w:lang w:val="es-ES"/>
        </w:rPr>
        <w:t>y</w:t>
      </w:r>
      <w:r w:rsidRPr="00651515">
        <w:rPr>
          <w:lang w:val="es-ES"/>
        </w:rPr>
        <w:t>" en el token "</w:t>
      </w:r>
      <w:r>
        <w:rPr>
          <w:lang w:val="es-ES"/>
        </w:rPr>
        <w:t>soy</w:t>
      </w:r>
      <w:r w:rsidRPr="00651515">
        <w:rPr>
          <w:lang w:val="es-ES"/>
        </w:rPr>
        <w:t xml:space="preserve">") es sólo una de las muchas propiedades de un objeto Token.  También </w:t>
      </w:r>
      <w:r>
        <w:rPr>
          <w:lang w:val="es-ES"/>
        </w:rPr>
        <w:t>se puede</w:t>
      </w:r>
      <w:r w:rsidRPr="00651515">
        <w:rPr>
          <w:lang w:val="es-ES"/>
        </w:rPr>
        <w:t xml:space="preserve"> extraer varias características lingüísticas asignadas a un token</w:t>
      </w:r>
      <w:r>
        <w:rPr>
          <w:lang w:val="es-ES"/>
        </w:rPr>
        <w:t>.</w:t>
      </w:r>
    </w:p>
    <w:p w14:paraId="0C37C009" w14:textId="77777777" w:rsidR="000168D3" w:rsidRDefault="000168D3" w:rsidP="000168D3">
      <w:pPr>
        <w:rPr>
          <w:b/>
          <w:bCs/>
          <w:lang w:val="es-ES"/>
        </w:rPr>
      </w:pPr>
    </w:p>
    <w:p w14:paraId="51CECDDE" w14:textId="77777777" w:rsidR="000168D3" w:rsidRPr="000C515E" w:rsidRDefault="000168D3" w:rsidP="000168D3">
      <w:pPr>
        <w:pStyle w:val="Ttulo5"/>
        <w:rPr>
          <w:lang w:val="es-ES"/>
        </w:rPr>
      </w:pPr>
      <w:bookmarkStart w:id="464" w:name="_Toc159871876"/>
      <w:r w:rsidRPr="00E42C77">
        <w:rPr>
          <w:rFonts w:eastAsiaTheme="minorHAnsi"/>
          <w:color w:val="auto"/>
        </w:rPr>
        <w:t>2.2.5.</w:t>
      </w:r>
      <w:r w:rsidRPr="00E42C77">
        <w:rPr>
          <w:color w:val="auto"/>
        </w:rPr>
        <w:t>3.</w:t>
      </w:r>
      <w:r>
        <w:rPr>
          <w:color w:val="auto"/>
        </w:rPr>
        <w:t>2</w:t>
      </w:r>
      <w:r w:rsidRPr="00E42C77">
        <w:rPr>
          <w:color w:val="auto"/>
        </w:rPr>
        <w:t xml:space="preserve"> </w:t>
      </w:r>
      <w:r w:rsidRPr="004F06E8">
        <w:t>Lematización</w:t>
      </w:r>
      <w:bookmarkEnd w:id="464"/>
    </w:p>
    <w:p w14:paraId="05BCAB1F" w14:textId="77777777" w:rsidR="000168D3" w:rsidRPr="00E42C77" w:rsidRDefault="000168D3" w:rsidP="000168D3">
      <w:pPr>
        <w:rPr>
          <w:lang w:val="es-ES"/>
        </w:rPr>
      </w:pPr>
      <w:r w:rsidRPr="00E42C77">
        <w:rPr>
          <w:lang w:val="es-ES"/>
        </w:rPr>
        <w:t xml:space="preserve">Un lema es la forma base de un token.  </w:t>
      </w:r>
      <w:r>
        <w:rPr>
          <w:lang w:val="es-ES"/>
        </w:rPr>
        <w:t>Es</w:t>
      </w:r>
      <w:r w:rsidRPr="00E42C77">
        <w:rPr>
          <w:lang w:val="es-ES"/>
        </w:rPr>
        <w:t xml:space="preserve"> la forma en que aparecería el token si estuviera incluido en un diccionario.  Por ejemplo, el lema de la ficha "vola</w:t>
      </w:r>
      <w:r>
        <w:rPr>
          <w:lang w:val="es-ES"/>
        </w:rPr>
        <w:t>ndo</w:t>
      </w:r>
      <w:r w:rsidRPr="00E42C77">
        <w:rPr>
          <w:lang w:val="es-ES"/>
        </w:rPr>
        <w:t>" es "volar".  La lematización es el proceso de reducir las formas de las palabras a su lema. El siguiente script proporciona un ejemplo sencillo de cómo realizar la lematización con espacios:</w:t>
      </w:r>
    </w:p>
    <w:p w14:paraId="31FD8633" w14:textId="77777777" w:rsidR="000168D3" w:rsidRDefault="000168D3" w:rsidP="000168D3">
      <w:pPr>
        <w:keepNext/>
      </w:pPr>
      <w:r>
        <w:rPr>
          <w:noProof/>
        </w:rPr>
        <w:drawing>
          <wp:inline distT="0" distB="0" distL="0" distR="0" wp14:anchorId="0FED3009" wp14:editId="19587EB2">
            <wp:extent cx="5758815" cy="2595245"/>
            <wp:effectExtent l="0" t="0" r="0" b="0"/>
            <wp:docPr id="1330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43" name=""/>
                    <pic:cNvPicPr/>
                  </pic:nvPicPr>
                  <pic:blipFill>
                    <a:blip r:embed="rId26"/>
                    <a:stretch>
                      <a:fillRect/>
                    </a:stretch>
                  </pic:blipFill>
                  <pic:spPr>
                    <a:xfrm>
                      <a:off x="0" y="0"/>
                      <a:ext cx="5758815" cy="2595245"/>
                    </a:xfrm>
                    <a:prstGeom prst="rect">
                      <a:avLst/>
                    </a:prstGeom>
                  </pic:spPr>
                </pic:pic>
              </a:graphicData>
            </a:graphic>
          </wp:inline>
        </w:drawing>
      </w:r>
    </w:p>
    <w:p w14:paraId="6612265F" w14:textId="4BA22282" w:rsidR="000168D3" w:rsidRPr="00E42C77" w:rsidRDefault="000168D3" w:rsidP="000168D3">
      <w:pPr>
        <w:pStyle w:val="Descripcin"/>
      </w:pPr>
      <w:bookmarkStart w:id="465" w:name="_Toc159877459"/>
      <w:r>
        <w:t xml:space="preserve">Figura </w:t>
      </w:r>
      <w:r>
        <w:fldChar w:fldCharType="begin"/>
      </w:r>
      <w:r>
        <w:instrText xml:space="preserve"> SEQ Figura \* ARABIC </w:instrText>
      </w:r>
      <w:r>
        <w:fldChar w:fldCharType="separate"/>
      </w:r>
      <w:ins w:id="466" w:author="david gonzalez cano" w:date="2024-02-26T22:11:00Z">
        <w:r w:rsidR="00AA2DF6">
          <w:rPr>
            <w:noProof/>
          </w:rPr>
          <w:t>11</w:t>
        </w:r>
      </w:ins>
      <w:del w:id="467" w:author="david gonzalez cano" w:date="2024-02-26T22:11:00Z">
        <w:r w:rsidR="00753C41" w:rsidDel="00AA2DF6">
          <w:rPr>
            <w:noProof/>
          </w:rPr>
          <w:delText>12</w:delText>
        </w:r>
      </w:del>
      <w:r>
        <w:fldChar w:fldCharType="end"/>
      </w:r>
      <w:r>
        <w:t xml:space="preserve"> Ejemplo de Lematización</w:t>
      </w:r>
      <w:bookmarkEnd w:id="465"/>
    </w:p>
    <w:p w14:paraId="6156EE2A" w14:textId="77777777" w:rsidR="000168D3" w:rsidRPr="00E42C77" w:rsidRDefault="000168D3" w:rsidP="000168D3">
      <w:pPr>
        <w:rPr>
          <w:lang w:val="es-ES"/>
        </w:rPr>
      </w:pPr>
      <w:r w:rsidRPr="00E42C77">
        <w:rPr>
          <w:lang w:val="es-ES"/>
        </w:rPr>
        <w:t xml:space="preserve"> </w:t>
      </w:r>
    </w:p>
    <w:p w14:paraId="5EFBB16D" w14:textId="77777777" w:rsidR="000168D3" w:rsidRDefault="000168D3" w:rsidP="000168D3">
      <w:pPr>
        <w:rPr>
          <w:lang w:val="es-ES"/>
        </w:rPr>
      </w:pPr>
      <w:r w:rsidRPr="00E42C77">
        <w:rPr>
          <w:lang w:val="es-ES"/>
        </w:rPr>
        <w:lastRenderedPageBreak/>
        <w:t>Las primeras</w:t>
      </w:r>
      <w:r>
        <w:rPr>
          <w:lang w:val="es-ES"/>
        </w:rPr>
        <w:t xml:space="preserve"> l</w:t>
      </w:r>
      <w:r w:rsidRPr="00E42C77">
        <w:rPr>
          <w:lang w:val="es-ES"/>
        </w:rPr>
        <w:t>íneas son las mismas que las de</w:t>
      </w:r>
      <w:r>
        <w:rPr>
          <w:lang w:val="es-ES"/>
        </w:rPr>
        <w:t xml:space="preserve">l código de Tokenización </w:t>
      </w:r>
      <w:r w:rsidRPr="00E42C77">
        <w:rPr>
          <w:lang w:val="es-ES"/>
        </w:rPr>
        <w:t xml:space="preserve">creando un objeto </w:t>
      </w:r>
      <w:r>
        <w:rPr>
          <w:lang w:val="es-ES"/>
        </w:rPr>
        <w:t>d</w:t>
      </w:r>
      <w:r w:rsidRPr="00E42C77">
        <w:rPr>
          <w:lang w:val="es-ES"/>
        </w:rPr>
        <w:t>oc a través del cual puede acceder a la estructura gramatical de la oración</w:t>
      </w:r>
      <w:r>
        <w:rPr>
          <w:lang w:val="es-ES"/>
        </w:rPr>
        <w:t xml:space="preserve">. En la </w:t>
      </w:r>
      <w:r w:rsidRPr="00E42C77">
        <w:rPr>
          <w:lang w:val="es-ES"/>
        </w:rPr>
        <w:t xml:space="preserve">gramática, la estructura de una oración es la disposición de palabras individuales, así como de frases y cláusulas en una oración. El significado gramatical de una oración depende de esta organización estructural. Una vez que tenga un objeto Doc que contenga los tokens de su oración de ejemplo, itere sobre esos tokens en un bucle y luego imprima el contenido de texto de un token junto con su lema correspondiente.  Este script produce el siguiente resultado </w:t>
      </w:r>
    </w:p>
    <w:p w14:paraId="78D27936" w14:textId="77777777" w:rsidR="000168D3" w:rsidRDefault="000168D3" w:rsidP="000168D3">
      <w:pPr>
        <w:keepNext/>
      </w:pPr>
      <w:r>
        <w:rPr>
          <w:noProof/>
        </w:rPr>
        <w:drawing>
          <wp:inline distT="0" distB="0" distL="0" distR="0" wp14:anchorId="730139B1" wp14:editId="6BF04149">
            <wp:extent cx="2852057" cy="2299197"/>
            <wp:effectExtent l="0" t="0" r="5715" b="6350"/>
            <wp:docPr id="199349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061" name=""/>
                    <pic:cNvPicPr/>
                  </pic:nvPicPr>
                  <pic:blipFill>
                    <a:blip r:embed="rId27"/>
                    <a:stretch>
                      <a:fillRect/>
                    </a:stretch>
                  </pic:blipFill>
                  <pic:spPr>
                    <a:xfrm>
                      <a:off x="0" y="0"/>
                      <a:ext cx="2855942" cy="2302329"/>
                    </a:xfrm>
                    <a:prstGeom prst="rect">
                      <a:avLst/>
                    </a:prstGeom>
                  </pic:spPr>
                </pic:pic>
              </a:graphicData>
            </a:graphic>
          </wp:inline>
        </w:drawing>
      </w:r>
    </w:p>
    <w:p w14:paraId="3D810BEC" w14:textId="106E2253" w:rsidR="000168D3" w:rsidRPr="00E42C77" w:rsidRDefault="000168D3" w:rsidP="000168D3">
      <w:pPr>
        <w:pStyle w:val="Descripcin"/>
      </w:pPr>
      <w:bookmarkStart w:id="468" w:name="_Toc159877460"/>
      <w:r>
        <w:t xml:space="preserve">Figura </w:t>
      </w:r>
      <w:r>
        <w:fldChar w:fldCharType="begin"/>
      </w:r>
      <w:r>
        <w:instrText xml:space="preserve"> SEQ Figura \* ARABIC </w:instrText>
      </w:r>
      <w:r>
        <w:fldChar w:fldCharType="separate"/>
      </w:r>
      <w:ins w:id="469" w:author="david gonzalez cano" w:date="2024-02-26T22:11:00Z">
        <w:r w:rsidR="00AA2DF6">
          <w:rPr>
            <w:noProof/>
          </w:rPr>
          <w:t>12</w:t>
        </w:r>
      </w:ins>
      <w:del w:id="470" w:author="david gonzalez cano" w:date="2024-02-26T22:11:00Z">
        <w:r w:rsidR="00753C41" w:rsidDel="00AA2DF6">
          <w:rPr>
            <w:noProof/>
          </w:rPr>
          <w:delText>13</w:delText>
        </w:r>
      </w:del>
      <w:r>
        <w:fldChar w:fldCharType="end"/>
      </w:r>
      <w:r>
        <w:t xml:space="preserve"> Resultado del ejemplo Lematización</w:t>
      </w:r>
      <w:bookmarkEnd w:id="468"/>
    </w:p>
    <w:p w14:paraId="1AB32797" w14:textId="77777777" w:rsidR="000168D3" w:rsidRPr="00E42C77" w:rsidRDefault="000168D3" w:rsidP="000168D3">
      <w:pPr>
        <w:rPr>
          <w:lang w:val="es-ES"/>
        </w:rPr>
      </w:pPr>
      <w:r>
        <w:rPr>
          <w:lang w:val="es-ES"/>
        </w:rPr>
        <w:t>En la figura l</w:t>
      </w:r>
      <w:r w:rsidRPr="00E42C77">
        <w:rPr>
          <w:lang w:val="es-ES"/>
        </w:rPr>
        <w:t>a columna de la izquierda contiene las fichas</w:t>
      </w:r>
      <w:r>
        <w:rPr>
          <w:lang w:val="es-ES"/>
        </w:rPr>
        <w:t>(tokens)</w:t>
      </w:r>
      <w:r w:rsidRPr="00E42C77">
        <w:rPr>
          <w:lang w:val="es-ES"/>
        </w:rPr>
        <w:t xml:space="preserve"> y la columna de la derecha contiene sus lemas.</w:t>
      </w:r>
    </w:p>
    <w:p w14:paraId="660290F0" w14:textId="6ED0EBBC" w:rsidR="000168D3" w:rsidRPr="004F06E8" w:rsidRDefault="000168D3" w:rsidP="000168D3">
      <w:pPr>
        <w:rPr>
          <w:b/>
          <w:bCs/>
          <w:lang w:val="es-ES"/>
        </w:rPr>
      </w:pPr>
      <w:r w:rsidRPr="004F06E8">
        <w:rPr>
          <w:b/>
          <w:bCs/>
          <w:lang w:val="es-ES"/>
        </w:rPr>
        <w:t>Aplicar la lematización para el reconocimiento de significado</w:t>
      </w:r>
    </w:p>
    <w:p w14:paraId="0B7F332A" w14:textId="0760C10B" w:rsidR="000168D3" w:rsidRPr="00E42C77" w:rsidRDefault="000168D3" w:rsidP="000168D3">
      <w:pPr>
        <w:rPr>
          <w:lang w:val="es-ES"/>
        </w:rPr>
      </w:pPr>
      <w:r w:rsidRPr="00E42C77">
        <w:rPr>
          <w:lang w:val="es-ES"/>
        </w:rPr>
        <w:t>La lematización es un paso importante en la tarea de reconocimiento de significado.  Para ver cómo, volvamos a la frase de ejemplo anterior:</w:t>
      </w:r>
    </w:p>
    <w:p w14:paraId="29DA7BEB" w14:textId="7B10B2EF" w:rsidR="000168D3" w:rsidRPr="002144D1" w:rsidRDefault="000168D3" w:rsidP="000168D3">
      <w:pPr>
        <w:ind w:left="1416"/>
        <w:rPr>
          <w:i/>
          <w:iCs/>
          <w:lang w:val="es-ES"/>
        </w:rPr>
      </w:pPr>
      <w:r w:rsidRPr="002144D1">
        <w:rPr>
          <w:i/>
          <w:iCs/>
          <w:lang w:val="es-ES"/>
        </w:rPr>
        <w:t xml:space="preserve"> Estoy volando a Frisco.</w:t>
      </w:r>
    </w:p>
    <w:p w14:paraId="598CF650" w14:textId="6051EC7E" w:rsidR="001C601C" w:rsidRDefault="00AA1327" w:rsidP="000168D3">
      <w:pPr>
        <w:rPr>
          <w:lang w:val="es-ES"/>
        </w:rPr>
      </w:pPr>
      <w:r>
        <w:rPr>
          <w:noProof/>
        </w:rPr>
        <mc:AlternateContent>
          <mc:Choice Requires="wps">
            <w:drawing>
              <wp:anchor distT="0" distB="0" distL="114300" distR="114300" simplePos="0" relativeHeight="251737088" behindDoc="0" locked="0" layoutInCell="1" allowOverlap="1" wp14:anchorId="177FB2CD" wp14:editId="677AEFA6">
                <wp:simplePos x="0" y="0"/>
                <wp:positionH relativeFrom="column">
                  <wp:posOffset>-147320</wp:posOffset>
                </wp:positionH>
                <wp:positionV relativeFrom="paragraph">
                  <wp:posOffset>1623695</wp:posOffset>
                </wp:positionV>
                <wp:extent cx="5676900" cy="635"/>
                <wp:effectExtent l="0" t="0" r="0" b="0"/>
                <wp:wrapNone/>
                <wp:docPr id="355085927" name="Cuadro de texto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50F32AF0" w14:textId="55120FCE" w:rsidR="00AA1327" w:rsidRPr="00EC40F9" w:rsidRDefault="00AA1327" w:rsidP="00AA1327">
                            <w:pPr>
                              <w:pStyle w:val="Descripcin"/>
                              <w:rPr>
                                <w:rFonts w:eastAsiaTheme="minorHAnsi"/>
                                <w:noProof/>
                              </w:rPr>
                            </w:pPr>
                            <w:bookmarkStart w:id="471" w:name="_Toc159877461"/>
                            <w:r>
                              <w:t xml:space="preserve">Figura </w:t>
                            </w:r>
                            <w:r>
                              <w:fldChar w:fldCharType="begin"/>
                            </w:r>
                            <w:r>
                              <w:instrText xml:space="preserve"> SEQ Figura \* ARABIC </w:instrText>
                            </w:r>
                            <w:r>
                              <w:fldChar w:fldCharType="separate"/>
                            </w:r>
                            <w:ins w:id="472" w:author="david gonzalez cano" w:date="2024-02-26T22:11:00Z">
                              <w:r w:rsidR="00AA2DF6">
                                <w:rPr>
                                  <w:noProof/>
                                </w:rPr>
                                <w:t>13</w:t>
                              </w:r>
                            </w:ins>
                            <w:del w:id="473" w:author="david gonzalez cano" w:date="2024-02-26T22:11:00Z">
                              <w:r w:rsidR="00753C41" w:rsidDel="00AA2DF6">
                                <w:rPr>
                                  <w:noProof/>
                                </w:rPr>
                                <w:delText>14</w:delText>
                              </w:r>
                            </w:del>
                            <w:r>
                              <w:fldChar w:fldCharType="end"/>
                            </w:r>
                            <w:r>
                              <w:t xml:space="preserve"> </w:t>
                            </w:r>
                            <w:r w:rsidRPr="00BE0F19">
                              <w:t>Usando Lematización en un requerimiento de un cliente con parte de la palabra</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FB2CD" id="_x0000_s1035" type="#_x0000_t202" style="position:absolute;left:0;text-align:left;margin-left:-11.6pt;margin-top:127.85pt;width:44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omR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57ZRCkmLzj9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" stroked="f">
                <v:textbox style="mso-fit-shape-to-text:t" inset="0,0,0,0">
                  <w:txbxContent>
                    <w:p w14:paraId="50F32AF0" w14:textId="55120FCE" w:rsidR="00AA1327" w:rsidRPr="00EC40F9" w:rsidRDefault="00AA1327" w:rsidP="00AA1327">
                      <w:pPr>
                        <w:pStyle w:val="Descripcin"/>
                        <w:rPr>
                          <w:rFonts w:eastAsiaTheme="minorHAnsi"/>
                          <w:noProof/>
                        </w:rPr>
                      </w:pPr>
                      <w:bookmarkStart w:id="474" w:name="_Toc159877461"/>
                      <w:r>
                        <w:t xml:space="preserve">Figura </w:t>
                      </w:r>
                      <w:r>
                        <w:fldChar w:fldCharType="begin"/>
                      </w:r>
                      <w:r>
                        <w:instrText xml:space="preserve"> SEQ Figura \* ARABIC </w:instrText>
                      </w:r>
                      <w:r>
                        <w:fldChar w:fldCharType="separate"/>
                      </w:r>
                      <w:ins w:id="475" w:author="david gonzalez cano" w:date="2024-02-26T22:11:00Z">
                        <w:r w:rsidR="00AA2DF6">
                          <w:rPr>
                            <w:noProof/>
                          </w:rPr>
                          <w:t>13</w:t>
                        </w:r>
                      </w:ins>
                      <w:del w:id="476" w:author="david gonzalez cano" w:date="2024-02-26T22:11:00Z">
                        <w:r w:rsidR="00753C41" w:rsidDel="00AA2DF6">
                          <w:rPr>
                            <w:noProof/>
                          </w:rPr>
                          <w:delText>14</w:delText>
                        </w:r>
                      </w:del>
                      <w:r>
                        <w:fldChar w:fldCharType="end"/>
                      </w:r>
                      <w:r>
                        <w:t xml:space="preserve"> </w:t>
                      </w:r>
                      <w:r w:rsidRPr="00BE0F19">
                        <w:t>Usando Lematización en un requerimiento de un cliente con parte de la palabra</w:t>
                      </w:r>
                      <w:bookmarkEnd w:id="474"/>
                    </w:p>
                  </w:txbxContent>
                </v:textbox>
              </v:shape>
            </w:pict>
          </mc:Fallback>
        </mc:AlternateContent>
      </w:r>
      <w:r>
        <w:rPr>
          <w:noProof/>
          <w:lang w:val="es-ES"/>
        </w:rPr>
        <mc:AlternateContent>
          <mc:Choice Requires="wpg">
            <w:drawing>
              <wp:anchor distT="0" distB="0" distL="114300" distR="114300" simplePos="0" relativeHeight="251735040" behindDoc="0" locked="0" layoutInCell="1" allowOverlap="1" wp14:anchorId="52E32543" wp14:editId="664E1A87">
                <wp:simplePos x="0" y="0"/>
                <wp:positionH relativeFrom="column">
                  <wp:posOffset>-147320</wp:posOffset>
                </wp:positionH>
                <wp:positionV relativeFrom="paragraph">
                  <wp:posOffset>1014095</wp:posOffset>
                </wp:positionV>
                <wp:extent cx="5676900" cy="552450"/>
                <wp:effectExtent l="0" t="0" r="19050" b="19050"/>
                <wp:wrapNone/>
                <wp:docPr id="1574345495" name="Grupo 29"/>
                <wp:cNvGraphicFramePr/>
                <a:graphic xmlns:a="http://schemas.openxmlformats.org/drawingml/2006/main">
                  <a:graphicData uri="http://schemas.microsoft.com/office/word/2010/wordprocessingGroup">
                    <wpg:wgp>
                      <wpg:cNvGrpSpPr/>
                      <wpg:grpSpPr>
                        <a:xfrm>
                          <a:off x="0" y="0"/>
                          <a:ext cx="5676900" cy="552450"/>
                          <a:chOff x="0" y="0"/>
                          <a:chExt cx="5676900" cy="552450"/>
                        </a:xfrm>
                      </wpg:grpSpPr>
                      <wps:wsp>
                        <wps:cNvPr id="837539259" name="Rectángulo 8"/>
                        <wps:cNvSpPr/>
                        <wps:spPr>
                          <a:xfrm>
                            <a:off x="1457325" y="161925"/>
                            <a:ext cx="1057275" cy="24765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D4DFF6D" w14:textId="77777777" w:rsidR="00F814DA" w:rsidRPr="00AA1327" w:rsidRDefault="00F814DA" w:rsidP="00F814DA">
                              <w:pPr>
                                <w:rPr>
                                  <w:rFonts w:cs="Arial"/>
                                  <w:sz w:val="16"/>
                                  <w:szCs w:val="16"/>
                                  <w:lang w:val="en-US"/>
                                </w:rPr>
                              </w:pPr>
                              <w:r w:rsidRPr="00AA1327">
                                <w:rPr>
                                  <w:rFonts w:cs="Arial"/>
                                  <w:sz w:val="16"/>
                                  <w:szCs w:val="16"/>
                                  <w:lang w:val="en-US"/>
                                </w:rPr>
                                <w:t xml:space="preserve">APLICACION </w:t>
                              </w:r>
                              <w:r w:rsidRPr="00AA1327">
                                <w:rPr>
                                  <w:rFonts w:cs="Arial"/>
                                  <w:b/>
                                  <w:bCs/>
                                  <w:sz w:val="16"/>
                                  <w:szCs w:val="16"/>
                                  <w:lang w:val="en-US"/>
                                </w:rPr>
                                <w:t>NLP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646927" name="Rectángulo: esquinas superiores, una redondeada y la otra cortada 9"/>
                        <wps:cNvSpPr/>
                        <wps:spPr>
                          <a:xfrm>
                            <a:off x="2571750" y="0"/>
                            <a:ext cx="1924050" cy="552450"/>
                          </a:xfrm>
                          <a:prstGeom prst="snip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7DB06CC" w14:textId="2BA047A1" w:rsidR="002D7831" w:rsidRPr="00AA1327" w:rsidRDefault="00F814DA" w:rsidP="00F814DA">
                              <w:pPr>
                                <w:jc w:val="center"/>
                                <w:rPr>
                                  <w:rFonts w:cs="Arial"/>
                                  <w:sz w:val="16"/>
                                  <w:szCs w:val="16"/>
                                  <w:lang w:val="es-CO"/>
                                </w:rPr>
                              </w:pPr>
                              <w:r w:rsidRPr="00AA1327">
                                <w:rPr>
                                  <w:rFonts w:cs="Arial"/>
                                  <w:sz w:val="16"/>
                                  <w:szCs w:val="16"/>
                                  <w:lang w:val="es-CO"/>
                                </w:rPr>
                                <w:t>FORMA DEL VIAJE: VOLAR</w:t>
                              </w:r>
                            </w:p>
                            <w:p w14:paraId="74D2862B" w14:textId="2E4AD506" w:rsidR="00F814DA" w:rsidRPr="00AA1327" w:rsidRDefault="00F814DA" w:rsidP="00F814DA">
                              <w:pPr>
                                <w:jc w:val="center"/>
                                <w:rPr>
                                  <w:rFonts w:cs="Arial"/>
                                  <w:sz w:val="16"/>
                                  <w:szCs w:val="16"/>
                                  <w:lang w:val="es-CO"/>
                                </w:rPr>
                              </w:pPr>
                              <w:r w:rsidRPr="00AA1327">
                                <w:rPr>
                                  <w:rFonts w:cs="Arial"/>
                                  <w:sz w:val="16"/>
                                  <w:szCs w:val="16"/>
                                  <w:lang w:val="es-CO"/>
                                </w:rPr>
                                <w:t xml:space="preserve">DESTINO: </w:t>
                              </w:r>
                              <w:r w:rsidRPr="00AA1327">
                                <w:rPr>
                                  <w:rStyle w:val="Ttulo3Car"/>
                                  <w:sz w:val="16"/>
                                  <w:szCs w:val="16"/>
                                </w:rPr>
                                <w:t>SAN FRANCISCO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453389" name="Rectángulo: esquinas superiores redondeadas 10"/>
                        <wps:cNvSpPr/>
                        <wps:spPr>
                          <a:xfrm>
                            <a:off x="0" y="66675"/>
                            <a:ext cx="1390650" cy="371475"/>
                          </a:xfrm>
                          <a:prstGeom prst="round2Same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4B722119" w14:textId="77777777" w:rsidR="00F814DA" w:rsidRPr="00AA1327" w:rsidRDefault="00F814DA" w:rsidP="00F814DA">
                              <w:pPr>
                                <w:jc w:val="center"/>
                                <w:rPr>
                                  <w:sz w:val="16"/>
                                  <w:szCs w:val="16"/>
                                </w:rPr>
                              </w:pPr>
                              <w:r w:rsidRPr="00AA1327">
                                <w:rPr>
                                  <w:sz w:val="16"/>
                                  <w:szCs w:val="16"/>
                                  <w:lang w:val="es-ES"/>
                                </w:rPr>
                                <w:t xml:space="preserve">Estoy volando a </w:t>
                              </w:r>
                              <w:r w:rsidRPr="00AA1327">
                                <w:rPr>
                                  <w:rStyle w:val="Ttulo4Car"/>
                                  <w:sz w:val="16"/>
                                  <w:szCs w:val="16"/>
                                  <w:lang w:val="es-ES"/>
                                </w:rPr>
                                <w:t>Frisco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571322" name="Rectángulo 27"/>
                        <wps:cNvSpPr/>
                        <wps:spPr>
                          <a:xfrm>
                            <a:off x="4591050" y="142875"/>
                            <a:ext cx="1085850"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C55B8E" w14:textId="337331BF" w:rsidR="002D7831" w:rsidRPr="00AA1327" w:rsidRDefault="002D7831" w:rsidP="00AA1327">
                              <w:pPr>
                                <w:jc w:val="center"/>
                                <w:rPr>
                                  <w:sz w:val="18"/>
                                  <w:szCs w:val="18"/>
                                  <w:lang w:val="en-US"/>
                                </w:rPr>
                              </w:pPr>
                              <w:proofErr w:type="spellStart"/>
                              <w:r w:rsidRPr="00AA1327">
                                <w:rPr>
                                  <w:sz w:val="18"/>
                                  <w:szCs w:val="18"/>
                                  <w:lang w:val="en-US"/>
                                </w:rPr>
                                <w:t>Reserva</w:t>
                              </w:r>
                              <w:proofErr w:type="spellEnd"/>
                              <w:r w:rsidRPr="00AA1327">
                                <w:rPr>
                                  <w:sz w:val="18"/>
                                  <w:szCs w:val="18"/>
                                  <w:lang w:val="en-US"/>
                                </w:rPr>
                                <w:t xml:space="preserve"> </w:t>
                              </w:r>
                              <w:proofErr w:type="spellStart"/>
                              <w:r w:rsidRPr="00AA1327">
                                <w:rPr>
                                  <w:sz w:val="18"/>
                                  <w:szCs w:val="18"/>
                                  <w:lang w:val="en-US"/>
                                </w:rPr>
                                <w:t>voleto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E32543" id="Grupo 29" o:spid="_x0000_s1036" style="position:absolute;left:0;text-align:left;margin-left:-11.6pt;margin-top:79.85pt;width:447pt;height:43.5pt;z-index:251735040" coordsize="56769,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">
                <v:rect id="Rectángulo 8" o:spid="_x0000_s1037" style="position:absolute;left:14573;top:1619;width:10573;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" fillcolor="#5b9bd5 [3208]" strokecolor="#091723 [488]" strokeweight="2pt">
                  <v:textbox>
                    <w:txbxContent>
                      <w:p w14:paraId="6D4DFF6D" w14:textId="77777777" w:rsidR="00F814DA" w:rsidRPr="00AA1327" w:rsidRDefault="00F814DA" w:rsidP="00F814DA">
                        <w:pPr>
                          <w:rPr>
                            <w:rFonts w:cs="Arial"/>
                            <w:sz w:val="16"/>
                            <w:szCs w:val="16"/>
                            <w:lang w:val="en-US"/>
                          </w:rPr>
                        </w:pPr>
                        <w:r w:rsidRPr="00AA1327">
                          <w:rPr>
                            <w:rFonts w:cs="Arial"/>
                            <w:sz w:val="16"/>
                            <w:szCs w:val="16"/>
                            <w:lang w:val="en-US"/>
                          </w:rPr>
                          <w:t xml:space="preserve">APLICACION </w:t>
                        </w:r>
                        <w:r w:rsidRPr="00AA1327">
                          <w:rPr>
                            <w:rFonts w:cs="Arial"/>
                            <w:b/>
                            <w:bCs/>
                            <w:sz w:val="16"/>
                            <w:szCs w:val="16"/>
                            <w:lang w:val="en-US"/>
                          </w:rPr>
                          <w:t>NLP</w:t>
                        </w:r>
                      </w:p>
                    </w:txbxContent>
                  </v:textbox>
                </v:rect>
                <v:shape id="Rectángulo: esquinas superiores, una redondeada y la otra cortada 9" o:spid="_x0000_s1038" style="position:absolute;left:25717;width:19241;height:5524;visibility:visible;mso-wrap-style:square;v-text-anchor:middle" coordsize="1924050,5524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" adj="-11796480,,5400" path="m92077,l1831973,r92077,92077l1924050,552450,,552450,,92077c,41224,41224,,92077,xe" fillcolor="#5b9bd5 [3208]" strokecolor="#091723 [488]" strokeweight="2pt">
                  <v:stroke joinstyle="miter"/>
                  <v:formulas/>
                  <v:path arrowok="t" o:connecttype="custom" o:connectlocs="92077,0;1831973,0;1924050,92077;1924050,552450;0,552450;0,92077;92077,0" o:connectangles="0,0,0,0,0,0,0" textboxrect="0,0,1924050,552450"/>
                  <v:textbox>
                    <w:txbxContent>
                      <w:p w14:paraId="07DB06CC" w14:textId="2BA047A1" w:rsidR="002D7831" w:rsidRPr="00AA1327" w:rsidRDefault="00F814DA" w:rsidP="00F814DA">
                        <w:pPr>
                          <w:jc w:val="center"/>
                          <w:rPr>
                            <w:rFonts w:cs="Arial"/>
                            <w:sz w:val="16"/>
                            <w:szCs w:val="16"/>
                            <w:lang w:val="es-CO"/>
                          </w:rPr>
                        </w:pPr>
                        <w:r w:rsidRPr="00AA1327">
                          <w:rPr>
                            <w:rFonts w:cs="Arial"/>
                            <w:sz w:val="16"/>
                            <w:szCs w:val="16"/>
                            <w:lang w:val="es-CO"/>
                          </w:rPr>
                          <w:t>FORMA DEL VIAJE: VOLAR</w:t>
                        </w:r>
                      </w:p>
                      <w:p w14:paraId="74D2862B" w14:textId="2E4AD506" w:rsidR="00F814DA" w:rsidRPr="00AA1327" w:rsidRDefault="00F814DA" w:rsidP="00F814DA">
                        <w:pPr>
                          <w:jc w:val="center"/>
                          <w:rPr>
                            <w:rFonts w:cs="Arial"/>
                            <w:sz w:val="16"/>
                            <w:szCs w:val="16"/>
                            <w:lang w:val="es-CO"/>
                          </w:rPr>
                        </w:pPr>
                        <w:r w:rsidRPr="00AA1327">
                          <w:rPr>
                            <w:rFonts w:cs="Arial"/>
                            <w:sz w:val="16"/>
                            <w:szCs w:val="16"/>
                            <w:lang w:val="es-CO"/>
                          </w:rPr>
                          <w:t xml:space="preserve">DESTINO: </w:t>
                        </w:r>
                        <w:r w:rsidRPr="00AA1327">
                          <w:rPr>
                            <w:rStyle w:val="Ttulo3Car"/>
                            <w:sz w:val="16"/>
                            <w:szCs w:val="16"/>
                          </w:rPr>
                          <w:t>SAN FRANCISCO</w:t>
                        </w:r>
                      </w:p>
                    </w:txbxContent>
                  </v:textbox>
                </v:shape>
                <v:shape id="Rectángulo: esquinas superiores redondeadas 10" o:spid="_x0000_s1039" style="position:absolute;top:666;width:13906;height:3715;visibility:visible;mso-wrap-style:square;v-text-anchor:middle" coordsize="1390650,3714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" adj="-11796480,,5400" path="m61914,l1328736,v34194,,61914,27720,61914,61914l1390650,371475r,l,371475r,l,61914c,27720,27720,,61914,xe" fillcolor="#ffc000 [3207]" strokecolor="#261c00 [487]" strokeweight="2pt">
                  <v:stroke joinstyle="miter"/>
                  <v:formulas/>
                  <v:path arrowok="t" o:connecttype="custom" o:connectlocs="61914,0;1328736,0;1390650,61914;1390650,371475;1390650,371475;0,371475;0,371475;0,61914;61914,0" o:connectangles="0,0,0,0,0,0,0,0,0" textboxrect="0,0,1390650,371475"/>
                  <v:textbox>
                    <w:txbxContent>
                      <w:p w14:paraId="4B722119" w14:textId="77777777" w:rsidR="00F814DA" w:rsidRPr="00AA1327" w:rsidRDefault="00F814DA" w:rsidP="00F814DA">
                        <w:pPr>
                          <w:jc w:val="center"/>
                          <w:rPr>
                            <w:sz w:val="16"/>
                            <w:szCs w:val="16"/>
                          </w:rPr>
                        </w:pPr>
                        <w:r w:rsidRPr="00AA1327">
                          <w:rPr>
                            <w:sz w:val="16"/>
                            <w:szCs w:val="16"/>
                            <w:lang w:val="es-ES"/>
                          </w:rPr>
                          <w:t xml:space="preserve">Estoy volando a </w:t>
                        </w:r>
                        <w:r w:rsidRPr="00AA1327">
                          <w:rPr>
                            <w:rStyle w:val="Ttulo4Car"/>
                            <w:sz w:val="16"/>
                            <w:szCs w:val="16"/>
                            <w:lang w:val="es-ES"/>
                          </w:rPr>
                          <w:t>Frisco</w:t>
                        </w:r>
                      </w:p>
                    </w:txbxContent>
                  </v:textbox>
                </v:shape>
                <v:rect id="Rectángulo 27" o:spid="_x0000_s1040" style="position:absolute;left:45910;top:1428;width:10859;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" fillcolor="#4472c4 [3204]" strokecolor="#09101d [484]" strokeweight="2pt">
                  <v:textbox>
                    <w:txbxContent>
                      <w:p w14:paraId="6DC55B8E" w14:textId="337331BF" w:rsidR="002D7831" w:rsidRPr="00AA1327" w:rsidRDefault="002D7831" w:rsidP="00AA1327">
                        <w:pPr>
                          <w:jc w:val="center"/>
                          <w:rPr>
                            <w:sz w:val="18"/>
                            <w:szCs w:val="18"/>
                            <w:lang w:val="en-US"/>
                          </w:rPr>
                        </w:pPr>
                        <w:proofErr w:type="spellStart"/>
                        <w:r w:rsidRPr="00AA1327">
                          <w:rPr>
                            <w:sz w:val="18"/>
                            <w:szCs w:val="18"/>
                            <w:lang w:val="en-US"/>
                          </w:rPr>
                          <w:t>Reserva</w:t>
                        </w:r>
                        <w:proofErr w:type="spellEnd"/>
                        <w:r w:rsidRPr="00AA1327">
                          <w:rPr>
                            <w:sz w:val="18"/>
                            <w:szCs w:val="18"/>
                            <w:lang w:val="en-US"/>
                          </w:rPr>
                          <w:t xml:space="preserve"> </w:t>
                        </w:r>
                        <w:proofErr w:type="spellStart"/>
                        <w:r w:rsidRPr="00AA1327">
                          <w:rPr>
                            <w:sz w:val="18"/>
                            <w:szCs w:val="18"/>
                            <w:lang w:val="en-US"/>
                          </w:rPr>
                          <w:t>voleto</w:t>
                        </w:r>
                        <w:proofErr w:type="spellEnd"/>
                      </w:p>
                    </w:txbxContent>
                  </v:textbox>
                </v:rect>
              </v:group>
            </w:pict>
          </mc:Fallback>
        </mc:AlternateContent>
      </w:r>
      <w:r w:rsidR="000168D3" w:rsidRPr="00E42C77">
        <w:rPr>
          <w:lang w:val="es-ES"/>
        </w:rPr>
        <w:t xml:space="preserve">Supongamos que esta oración se envió a una aplicación de </w:t>
      </w:r>
      <w:r w:rsidR="000168D3" w:rsidRPr="00AA1327">
        <w:rPr>
          <w:b/>
          <w:bCs/>
          <w:lang w:val="es-ES"/>
        </w:rPr>
        <w:t>N</w:t>
      </w:r>
      <w:r w:rsidR="00856A85" w:rsidRPr="00AA1327">
        <w:rPr>
          <w:b/>
          <w:bCs/>
          <w:lang w:val="es-ES"/>
        </w:rPr>
        <w:t>LP</w:t>
      </w:r>
      <w:r w:rsidR="000168D3" w:rsidRPr="00E42C77">
        <w:rPr>
          <w:lang w:val="es-ES"/>
        </w:rPr>
        <w:t xml:space="preserve"> que interactúa con un sistema en línea que proporciona una API para reservar boletos para viajes.  La aplicación procesa la solicitud de un cliente, extrae de ella la información necesaria y luego la pasa a la API subyacente.  Este diseño podría parecerse al que se muestra en la Figura </w:t>
      </w:r>
    </w:p>
    <w:p w14:paraId="49D5BCAC" w14:textId="5996AD5E" w:rsidR="00F814DA" w:rsidRDefault="00F814DA" w:rsidP="000168D3">
      <w:pPr>
        <w:rPr>
          <w:lang w:val="es-ES"/>
        </w:rPr>
      </w:pPr>
    </w:p>
    <w:p w14:paraId="040858B0" w14:textId="41EA84A6" w:rsidR="00F814DA" w:rsidRPr="00E42C77" w:rsidRDefault="00F814DA" w:rsidP="00F814DA">
      <w:pPr>
        <w:rPr>
          <w:lang w:val="es-ES"/>
        </w:rPr>
      </w:pPr>
    </w:p>
    <w:p w14:paraId="01458DCA" w14:textId="77777777" w:rsidR="0038166E" w:rsidRDefault="0038166E" w:rsidP="000168D3">
      <w:pPr>
        <w:rPr>
          <w:lang w:val="es-ES"/>
        </w:rPr>
      </w:pPr>
    </w:p>
    <w:p w14:paraId="7AFADEE7" w14:textId="4A74E36C" w:rsidR="000168D3" w:rsidRPr="00AF6743" w:rsidRDefault="000168D3" w:rsidP="000168D3">
      <w:pPr>
        <w:rPr>
          <w:lang w:val="es-ES"/>
        </w:rPr>
      </w:pPr>
      <w:r w:rsidRPr="00AF6743">
        <w:rPr>
          <w:lang w:val="es-ES"/>
        </w:rPr>
        <w:lastRenderedPageBreak/>
        <w:t>La aplicación NLP intenta obtener la siguiente información a partir de la solicitud de un cliente: una forma de viaje (avión, tren, autobús, etc.) y un destino.  La aplicación debe determinar primero si el cliente desea un billete de avión, de tren o de autobús.  Para determinar esto, la aplicación busca una palabra que coincida con una de las palabras clave en la lista predefinida.  Una forma sencilla de simplificar la búsqueda de estas palabras clave es convertir primero todas las palabras de una oración que se está procesando en sus lemas.  En ese caso, la lista predefinida de palabras clave será mucho más corta y clara.  Por ejemplo, no será necesario incluir todas las formas de la palabra volar como "volar", "volando", "</w:t>
      </w:r>
      <w:proofErr w:type="spellStart"/>
      <w:r w:rsidRPr="00AF6743">
        <w:rPr>
          <w:lang w:val="es-ES"/>
        </w:rPr>
        <w:t>volo</w:t>
      </w:r>
      <w:proofErr w:type="spellEnd"/>
      <w:r w:rsidRPr="00AF6743">
        <w:rPr>
          <w:lang w:val="es-ES"/>
        </w:rPr>
        <w:t>" y "volado” para que sirva como indicador de que el cliente quiere un boleto aéreo, reduciendo todas las variantes posibles a la forma básica de la palabra, es decir, "volar".</w:t>
      </w:r>
    </w:p>
    <w:p w14:paraId="73514F59" w14:textId="03F3D6A1" w:rsidR="000168D3" w:rsidRPr="006D66F2" w:rsidRDefault="000168D3" w:rsidP="000168D3">
      <w:pPr>
        <w:rPr>
          <w:lang w:val="es-ES"/>
        </w:rPr>
      </w:pPr>
      <w:r w:rsidRPr="006D66F2">
        <w:rPr>
          <w:lang w:val="es-ES"/>
        </w:rPr>
        <w:t>La lematización también resulta útil cuando la aplicación intenta determinar un destino a partir de una solicitud enviada.  Hay muchos apodos para las ciudades del mundo.  pero el sistema que reserva los billetes requiere nombres oficiales.  Por supuesto, el Tokenizer predeterminado que realiza la lematización no sabrá la diferencia entre apodos y nombres oficiales de ciudades, países, etc.  Para resolver este problema, puede agregar reglas de casos especiales a una instancia de Tokenizer existente.</w:t>
      </w:r>
      <w:r w:rsidR="0038166E">
        <w:rPr>
          <w:lang w:val="es-ES"/>
        </w:rPr>
        <w:t xml:space="preserve"> </w:t>
      </w:r>
      <w:r w:rsidRPr="006D66F2">
        <w:rPr>
          <w:lang w:val="es-ES"/>
        </w:rPr>
        <w:t>El siguiente script ilustra cómo podría implementar la lematización para el ejemplo de las ciudades de destino.  Imprime los lemas de las palabras que componen la oración.</w:t>
      </w:r>
    </w:p>
    <w:p w14:paraId="5CE6E273" w14:textId="77777777" w:rsidR="00AA1327" w:rsidRDefault="000168D3" w:rsidP="00AA1327">
      <w:pPr>
        <w:keepNext/>
      </w:pPr>
      <w:r>
        <w:rPr>
          <w:noProof/>
        </w:rPr>
        <w:drawing>
          <wp:inline distT="0" distB="0" distL="0" distR="0" wp14:anchorId="22E2B9A7" wp14:editId="1E8110A8">
            <wp:extent cx="4725381" cy="3627782"/>
            <wp:effectExtent l="0" t="0" r="0" b="0"/>
            <wp:docPr id="1017060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0753" name=""/>
                    <pic:cNvPicPr/>
                  </pic:nvPicPr>
                  <pic:blipFill>
                    <a:blip r:embed="rId28"/>
                    <a:stretch>
                      <a:fillRect/>
                    </a:stretch>
                  </pic:blipFill>
                  <pic:spPr>
                    <a:xfrm>
                      <a:off x="0" y="0"/>
                      <a:ext cx="4744049" cy="3642114"/>
                    </a:xfrm>
                    <a:prstGeom prst="rect">
                      <a:avLst/>
                    </a:prstGeom>
                  </pic:spPr>
                </pic:pic>
              </a:graphicData>
            </a:graphic>
          </wp:inline>
        </w:drawing>
      </w:r>
    </w:p>
    <w:p w14:paraId="5B5D01FA" w14:textId="2EF22911" w:rsidR="000168D3" w:rsidRPr="00235F6A" w:rsidRDefault="00AA1327" w:rsidP="00AA1327">
      <w:pPr>
        <w:pStyle w:val="Descripcin"/>
        <w:rPr>
          <w:b/>
          <w:bCs/>
          <w:lang w:val="es-CO"/>
        </w:rPr>
      </w:pPr>
      <w:bookmarkStart w:id="477" w:name="_Toc159877462"/>
      <w:r>
        <w:t xml:space="preserve">Figura </w:t>
      </w:r>
      <w:r>
        <w:fldChar w:fldCharType="begin"/>
      </w:r>
      <w:r>
        <w:instrText xml:space="preserve"> SEQ Figura \* ARABIC </w:instrText>
      </w:r>
      <w:r>
        <w:fldChar w:fldCharType="separate"/>
      </w:r>
      <w:ins w:id="478" w:author="david gonzalez cano" w:date="2024-02-26T22:11:00Z">
        <w:r w:rsidR="00AA2DF6">
          <w:rPr>
            <w:noProof/>
          </w:rPr>
          <w:t>14</w:t>
        </w:r>
      </w:ins>
      <w:del w:id="479" w:author="david gonzalez cano" w:date="2024-02-26T22:11:00Z">
        <w:r w:rsidR="00753C41" w:rsidDel="00AA2DF6">
          <w:rPr>
            <w:noProof/>
          </w:rPr>
          <w:delText>15</w:delText>
        </w:r>
      </w:del>
      <w:r>
        <w:fldChar w:fldCharType="end"/>
      </w:r>
      <w:r>
        <w:t xml:space="preserve"> Ejemplo Código Python usando biblioteca Spacy para lematización</w:t>
      </w:r>
      <w:bookmarkEnd w:id="477"/>
    </w:p>
    <w:p w14:paraId="1A21AC50" w14:textId="77777777" w:rsidR="000168D3" w:rsidRPr="006D66F2" w:rsidRDefault="000168D3" w:rsidP="000168D3">
      <w:pPr>
        <w:rPr>
          <w:lang w:val="es-ES"/>
        </w:rPr>
      </w:pPr>
    </w:p>
    <w:p w14:paraId="18DC4066" w14:textId="77777777" w:rsidR="000168D3" w:rsidRPr="006D66F2" w:rsidRDefault="000168D3" w:rsidP="000168D3">
      <w:pPr>
        <w:rPr>
          <w:lang w:val="es-ES"/>
        </w:rPr>
      </w:pPr>
      <w:r w:rsidRPr="006D66F2">
        <w:rPr>
          <w:lang w:val="es-ES"/>
        </w:rPr>
        <w:lastRenderedPageBreak/>
        <w:t>Se define un caso especial para la palabra Frisco reemplazando su lema predeterminado por San Francisco.  Luego agrega este caso especial a la instancia de Tokenizer.  Una vez agregada, la instancia de Tokenizer usará este caso especial cada vez que se le solicite el lema de Frisco.  Para asegurarse de que todo funcione como se esperaba, imprima los lemas de las palabras de la oración.  El script genera el siguiente resultado:</w:t>
      </w:r>
    </w:p>
    <w:p w14:paraId="549F3988" w14:textId="77777777" w:rsidR="000168D3" w:rsidRPr="006D66F2" w:rsidRDefault="000168D3" w:rsidP="000168D3">
      <w:pPr>
        <w:rPr>
          <w:lang w:val="es-ES"/>
        </w:rPr>
      </w:pPr>
      <w:r w:rsidRPr="006D66F2">
        <w:rPr>
          <w:lang w:val="es-ES"/>
        </w:rPr>
        <w:t>[‘Estoy’, 'volando', 'a', 'Frisco']</w:t>
      </w:r>
    </w:p>
    <w:p w14:paraId="7B6F043F" w14:textId="77777777" w:rsidR="000168D3" w:rsidRPr="006D66F2" w:rsidRDefault="000168D3" w:rsidP="000168D3">
      <w:pPr>
        <w:rPr>
          <w:lang w:val="es-ES"/>
        </w:rPr>
      </w:pPr>
      <w:r w:rsidRPr="006D66F2">
        <w:rPr>
          <w:lang w:val="es-ES"/>
        </w:rPr>
        <w:t xml:space="preserve"> ['-PRON-', 'estar', 'volar', 'a', 'San Francisco']</w:t>
      </w:r>
    </w:p>
    <w:p w14:paraId="6D02F007" w14:textId="77777777" w:rsidR="000168D3" w:rsidRPr="006D66F2" w:rsidRDefault="000168D3" w:rsidP="000168D3">
      <w:pPr>
        <w:rPr>
          <w:lang w:val="es-ES"/>
        </w:rPr>
      </w:pPr>
      <w:r w:rsidRPr="006D66F2">
        <w:rPr>
          <w:lang w:val="es-ES"/>
        </w:rPr>
        <w:t xml:space="preserve"> El resultado enumera los lemas de todas las palabras que aparecen en la oración con la excepción de Frisco, para el cual enumera San Francisco.</w:t>
      </w:r>
    </w:p>
    <w:p w14:paraId="5390AAEA" w14:textId="77777777" w:rsidR="000168D3" w:rsidRDefault="000168D3" w:rsidP="000168D3">
      <w:pPr>
        <w:pStyle w:val="Ttulo5"/>
      </w:pPr>
      <w:bookmarkStart w:id="480" w:name="_Toc159871877"/>
      <w:r w:rsidRPr="006D66F2">
        <w:rPr>
          <w:rFonts w:eastAsiaTheme="minorHAnsi"/>
          <w:lang w:val="es-ES"/>
        </w:rPr>
        <w:t>2.2.5.</w:t>
      </w:r>
      <w:r w:rsidRPr="006D66F2">
        <w:rPr>
          <w:lang w:val="es-ES"/>
        </w:rPr>
        <w:t>3.3</w:t>
      </w:r>
      <w:r w:rsidRPr="00E42C77">
        <w:t xml:space="preserve"> </w:t>
      </w:r>
      <w:r>
        <w:t>Etiqueta</w:t>
      </w:r>
      <w:bookmarkEnd w:id="480"/>
    </w:p>
    <w:p w14:paraId="598B2571" w14:textId="77777777" w:rsidR="000168D3" w:rsidRPr="006D66F2" w:rsidRDefault="000168D3" w:rsidP="000168D3">
      <w:pPr>
        <w:rPr>
          <w:lang w:val="es-ES"/>
        </w:rPr>
      </w:pPr>
      <w:r w:rsidRPr="006D66F2">
        <w:rPr>
          <w:lang w:val="es-ES"/>
        </w:rPr>
        <w:t>Etiquetar una parte de la oración es decir que parte de la oración es la palabra o el texto analizado, ya sea un sustantivo, verbo, abjetivo, adverbio, conjunción y otros que son gramaticalmente determinados en la estructura de la oración. Una palabra puede actuar como otra parte de la oración, dependiendo del contexto,</w:t>
      </w:r>
    </w:p>
    <w:p w14:paraId="4A283F49" w14:textId="77777777" w:rsidR="000168D3" w:rsidRPr="006D66F2" w:rsidRDefault="000168D3" w:rsidP="000168D3">
      <w:pPr>
        <w:rPr>
          <w:lang w:val="es-ES"/>
        </w:rPr>
      </w:pPr>
      <w:r w:rsidRPr="006D66F2">
        <w:rPr>
          <w:lang w:val="es-ES"/>
        </w:rPr>
        <w:t>En spaCy, las etiquetas de parte de la oración pueden incluir información detallada sobre un token.  En el caso de los verbos, podrían indicarle las siguientes características: tiempo ya sea pasado, presente o futuro, o que aspecto ya sea simple, progresivo o perfecto, y en qué persona primera, segunda o tercera y si es singular o plural</w:t>
      </w:r>
    </w:p>
    <w:p w14:paraId="0510A831" w14:textId="00FD8F0E" w:rsidR="000168D3" w:rsidRPr="006D66F2" w:rsidRDefault="000168D3" w:rsidP="000168D3">
      <w:pPr>
        <w:rPr>
          <w:lang w:val="es-ES"/>
        </w:rPr>
      </w:pPr>
      <w:r w:rsidRPr="006D66F2">
        <w:rPr>
          <w:lang w:val="es-ES"/>
        </w:rPr>
        <w:t xml:space="preserve">Extraer estas etiquetas de partes de la oración verbal puede ayudar a identificar la intención de un usuario cuando la Tokenización y la lematización por sí solas no son suficientes.  Por ejemplo, el script de lematización para la aplicación de reserva de boletos en la sección anterior no decidirá cómo la aplicación de </w:t>
      </w:r>
      <w:r w:rsidR="00E00CC5">
        <w:rPr>
          <w:lang w:val="es-ES"/>
        </w:rPr>
        <w:t>NLP</w:t>
      </w:r>
      <w:r w:rsidRPr="006D66F2">
        <w:rPr>
          <w:lang w:val="es-ES"/>
        </w:rPr>
        <w:t xml:space="preserve"> elige palabras en una oración para redactar una solicitud a la API subyacente.  En una situación real, hacerlo podría resultar bastante complicado.  Por ejemplo, la solicitud de un cliente puede constar de más de una frase: </w:t>
      </w:r>
    </w:p>
    <w:p w14:paraId="6B111D04" w14:textId="2401A722" w:rsidR="000168D3" w:rsidRPr="006D66F2" w:rsidRDefault="000168D3" w:rsidP="000168D3">
      <w:pPr>
        <w:rPr>
          <w:lang w:val="es-ES"/>
        </w:rPr>
      </w:pPr>
      <w:r w:rsidRPr="006D66F2">
        <w:rPr>
          <w:lang w:val="es-ES"/>
        </w:rPr>
        <w:t xml:space="preserve">- He volado a Los </w:t>
      </w:r>
      <w:r w:rsidR="00B83278" w:rsidRPr="006D66F2">
        <w:rPr>
          <w:lang w:val="es-ES"/>
        </w:rPr>
        <w:t>Ángeles (</w:t>
      </w:r>
      <w:r w:rsidRPr="006D66F2">
        <w:rPr>
          <w:lang w:val="es-ES"/>
        </w:rPr>
        <w:t>LA).  Ahora estoy volando a Frisco.</w:t>
      </w:r>
    </w:p>
    <w:p w14:paraId="0A930BA8" w14:textId="77777777" w:rsidR="000168D3" w:rsidRPr="006D66F2" w:rsidRDefault="000168D3" w:rsidP="000168D3">
      <w:pPr>
        <w:rPr>
          <w:lang w:val="es-ES"/>
        </w:rPr>
      </w:pPr>
      <w:r w:rsidRPr="006D66F2">
        <w:rPr>
          <w:lang w:val="es-ES"/>
        </w:rPr>
        <w:t xml:space="preserve"> Para estas oraciones, los resultados de la lematización serían los siguientes:</w:t>
      </w:r>
    </w:p>
    <w:p w14:paraId="4632E068" w14:textId="77777777" w:rsidR="000168D3" w:rsidRPr="006D66F2" w:rsidRDefault="000168D3" w:rsidP="000168D3">
      <w:pPr>
        <w:rPr>
          <w:lang w:val="es-ES"/>
        </w:rPr>
      </w:pPr>
      <w:r w:rsidRPr="006D66F2">
        <w:rPr>
          <w:lang w:val="es-ES"/>
        </w:rPr>
        <w:t xml:space="preserve"> ['-PRON-', 'tener', 'volar', 'a', 'LA', '', 'ahora', '-PRON-', 'ser', 'volar', 'a', 'San Francisco','.]</w:t>
      </w:r>
    </w:p>
    <w:p w14:paraId="28D7CE59" w14:textId="77777777" w:rsidR="000168D3" w:rsidRPr="006D66F2" w:rsidRDefault="000168D3" w:rsidP="000168D3">
      <w:pPr>
        <w:rPr>
          <w:lang w:val="es-ES"/>
        </w:rPr>
      </w:pPr>
      <w:r w:rsidRPr="006D66F2">
        <w:rPr>
          <w:lang w:val="es-ES"/>
        </w:rPr>
        <w:t xml:space="preserve">En este caso, realizar la lematización por sí sola no es suficiente; la aplicación podría considerar los lemas "volar" y "LA" de la primera oración como palabras clave.  indicando que el cliente tiene la intención de volar a Los Ángeles cuando en realidad el cliente tiene la intención de volar a San Francisco. Parte del problema es que la lematización cambia los </w:t>
      </w:r>
      <w:r w:rsidRPr="006D66F2">
        <w:rPr>
          <w:lang w:val="es-ES"/>
        </w:rPr>
        <w:lastRenderedPageBreak/>
        <w:t>verbos a sus formas infinitivas, lo que dificulta saber el papel que desempeñan en una oración.  Aquí es donde entran en juego las etiquetas de parte de la oración.  En español parte de la frase incluye sustantivo, pronombre, determinante, adjetivo, verbo, adverbio, preposición, conjunción e interjección.</w:t>
      </w:r>
    </w:p>
    <w:p w14:paraId="6B82EB92" w14:textId="6E75800A" w:rsidR="000168D3" w:rsidRPr="006D66F2" w:rsidRDefault="000168D3" w:rsidP="000168D3">
      <w:pPr>
        <w:rPr>
          <w:lang w:val="es-ES"/>
        </w:rPr>
      </w:pPr>
      <w:r w:rsidRPr="006D66F2">
        <w:rPr>
          <w:lang w:val="es-ES"/>
        </w:rPr>
        <w:t xml:space="preserve">Las marcas y otras se denominan partes de la oración específicas del curso y están disponibles como un conjunto fijo de etiquetas a través de los atributos </w:t>
      </w:r>
      <w:proofErr w:type="spellStart"/>
      <w:r w:rsidRPr="006D66F2">
        <w:rPr>
          <w:lang w:val="es-ES"/>
        </w:rPr>
        <w:t>Token.pos</w:t>
      </w:r>
      <w:proofErr w:type="spellEnd"/>
      <w:r w:rsidRPr="006D66F2">
        <w:rPr>
          <w:lang w:val="es-ES"/>
        </w:rPr>
        <w:t xml:space="preserve"> (int) y </w:t>
      </w:r>
      <w:proofErr w:type="spellStart"/>
      <w:r w:rsidRPr="006D66F2">
        <w:rPr>
          <w:lang w:val="es-ES"/>
        </w:rPr>
        <w:t>Token.pos</w:t>
      </w:r>
      <w:proofErr w:type="spellEnd"/>
      <w:r w:rsidRPr="006D66F2">
        <w:rPr>
          <w:lang w:val="es-ES"/>
        </w:rPr>
        <w:t xml:space="preserve"> (</w:t>
      </w:r>
      <w:r w:rsidR="00B83278" w:rsidRPr="006D66F2">
        <w:rPr>
          <w:lang w:val="es-ES"/>
        </w:rPr>
        <w:t>Unicode</w:t>
      </w:r>
      <w:r w:rsidRPr="006D66F2">
        <w:rPr>
          <w:lang w:val="es-ES"/>
        </w:rPr>
        <w:t>).</w:t>
      </w:r>
    </w:p>
    <w:p w14:paraId="18942E43" w14:textId="77777777" w:rsidR="000168D3" w:rsidRPr="006D66F2" w:rsidRDefault="000168D3" w:rsidP="000168D3">
      <w:pPr>
        <w:rPr>
          <w:lang w:val="es-ES"/>
        </w:rPr>
      </w:pPr>
      <w:r w:rsidRPr="006D66F2">
        <w:rPr>
          <w:lang w:val="es-ES"/>
        </w:rPr>
        <w:t xml:space="preserve">Además, spaCy ofrece etiquetas que son parte de la oración detalladas que brindan información más detallada sobre un token, cubriendo características morfológicas, como tiempos verbales y tipos de pronombres.  Naturalmente, la lista de partes de la oración detalladas contiene muchas más etiquetas que la lista detallada.  Las etiquetas de parte de la oración detalladas están disponibles como </w:t>
      </w:r>
      <w:proofErr w:type="spellStart"/>
      <w:r w:rsidRPr="006D66F2">
        <w:rPr>
          <w:lang w:val="es-ES"/>
        </w:rPr>
        <w:t>Token.tag</w:t>
      </w:r>
      <w:proofErr w:type="spellEnd"/>
      <w:r w:rsidRPr="006D66F2">
        <w:rPr>
          <w:lang w:val="es-ES"/>
        </w:rPr>
        <w:t xml:space="preserve">(int) y atributos </w:t>
      </w:r>
      <w:proofErr w:type="spellStart"/>
      <w:r w:rsidRPr="006D66F2">
        <w:rPr>
          <w:lang w:val="es-ES"/>
        </w:rPr>
        <w:t>token.tag</w:t>
      </w:r>
      <w:proofErr w:type="spellEnd"/>
      <w:r w:rsidRPr="006D66F2">
        <w:rPr>
          <w:lang w:val="es-ES"/>
        </w:rPr>
        <w:t>_((Unicode).</w:t>
      </w:r>
    </w:p>
    <w:tbl>
      <w:tblPr>
        <w:tblStyle w:val="Tablaconcuadrcula"/>
        <w:tblW w:w="0" w:type="auto"/>
        <w:tblLook w:val="04A0" w:firstRow="1" w:lastRow="0" w:firstColumn="1" w:lastColumn="0" w:noHBand="0" w:noVBand="1"/>
      </w:tblPr>
      <w:tblGrid>
        <w:gridCol w:w="3685"/>
        <w:gridCol w:w="3690"/>
      </w:tblGrid>
      <w:tr w:rsidR="000168D3" w:rsidRPr="006D66F2" w14:paraId="5B5C0F57" w14:textId="77777777" w:rsidTr="007105F0">
        <w:tc>
          <w:tcPr>
            <w:tcW w:w="3685" w:type="dxa"/>
          </w:tcPr>
          <w:p w14:paraId="07BF7B50" w14:textId="77777777" w:rsidR="000168D3" w:rsidRPr="00CA481D" w:rsidRDefault="000168D3" w:rsidP="007105F0">
            <w:pPr>
              <w:spacing w:line="240" w:lineRule="auto"/>
              <w:rPr>
                <w:b/>
                <w:bCs/>
                <w:u w:val="single"/>
              </w:rPr>
            </w:pPr>
            <w:r w:rsidRPr="00CA481D">
              <w:rPr>
                <w:b/>
                <w:bCs/>
                <w:u w:val="single"/>
              </w:rPr>
              <w:t>Etiquetas POS</w:t>
            </w:r>
          </w:p>
          <w:p w14:paraId="57EA5DAA" w14:textId="77777777" w:rsidR="000168D3" w:rsidRPr="006D66F2" w:rsidRDefault="000168D3" w:rsidP="007105F0">
            <w:pPr>
              <w:spacing w:line="240" w:lineRule="auto"/>
            </w:pPr>
            <w:r w:rsidRPr="006D66F2">
              <w:t>`NOUN`: Sustantivo</w:t>
            </w:r>
          </w:p>
          <w:p w14:paraId="55182609" w14:textId="77777777" w:rsidR="000168D3" w:rsidRPr="006D66F2" w:rsidRDefault="000168D3" w:rsidP="007105F0">
            <w:pPr>
              <w:spacing w:line="240" w:lineRule="auto"/>
            </w:pPr>
            <w:r w:rsidRPr="006D66F2">
              <w:t>`VERB`: Verbo</w:t>
            </w:r>
          </w:p>
          <w:p w14:paraId="1A781AF6" w14:textId="77777777" w:rsidR="000168D3" w:rsidRPr="006D66F2" w:rsidRDefault="000168D3" w:rsidP="007105F0">
            <w:pPr>
              <w:spacing w:line="240" w:lineRule="auto"/>
            </w:pPr>
            <w:r w:rsidRPr="006D66F2">
              <w:t>`ADJ`: Adjetivo</w:t>
            </w:r>
          </w:p>
          <w:p w14:paraId="0CAF143B" w14:textId="77777777" w:rsidR="000168D3" w:rsidRPr="006D66F2" w:rsidRDefault="000168D3" w:rsidP="007105F0">
            <w:pPr>
              <w:spacing w:line="240" w:lineRule="auto"/>
            </w:pPr>
            <w:r w:rsidRPr="006D66F2">
              <w:t>`ADV`: Adverbio</w:t>
            </w:r>
          </w:p>
          <w:p w14:paraId="33A7CC23" w14:textId="77777777" w:rsidR="000168D3" w:rsidRDefault="000168D3" w:rsidP="007105F0">
            <w:pPr>
              <w:spacing w:after="200" w:line="240" w:lineRule="auto"/>
            </w:pPr>
            <w:r w:rsidRPr="006D66F2">
              <w:t>`PRON`: Pronombre</w:t>
            </w:r>
          </w:p>
          <w:p w14:paraId="474F371A" w14:textId="77777777" w:rsidR="000168D3" w:rsidRPr="006D66F2" w:rsidRDefault="000168D3" w:rsidP="007105F0">
            <w:pPr>
              <w:spacing w:line="240" w:lineRule="auto"/>
            </w:pPr>
            <w:r w:rsidRPr="006D66F2">
              <w:t>`DET`: Determinante</w:t>
            </w:r>
          </w:p>
          <w:p w14:paraId="4501B8DC" w14:textId="77777777" w:rsidR="000168D3" w:rsidRPr="006D66F2" w:rsidRDefault="000168D3" w:rsidP="007105F0">
            <w:pPr>
              <w:spacing w:line="240" w:lineRule="auto"/>
            </w:pPr>
            <w:r w:rsidRPr="006D66F2">
              <w:t>`ADP`: Adposición (preposición o postposición)</w:t>
            </w:r>
          </w:p>
          <w:p w14:paraId="6E1DB6A5" w14:textId="77777777" w:rsidR="000168D3" w:rsidRPr="006D66F2" w:rsidRDefault="000168D3" w:rsidP="007105F0">
            <w:pPr>
              <w:spacing w:line="240" w:lineRule="auto"/>
            </w:pPr>
            <w:r w:rsidRPr="006D66F2">
              <w:t>`CONJ`: Conjunción</w:t>
            </w:r>
          </w:p>
          <w:p w14:paraId="04F4D946" w14:textId="77777777" w:rsidR="000168D3" w:rsidRDefault="000168D3" w:rsidP="007105F0">
            <w:pPr>
              <w:spacing w:after="200" w:line="240" w:lineRule="auto"/>
            </w:pPr>
            <w:r w:rsidRPr="006D66F2">
              <w:t>`INTJ`: Interjección</w:t>
            </w:r>
          </w:p>
          <w:p w14:paraId="403FF353" w14:textId="77777777" w:rsidR="000168D3" w:rsidRPr="006D66F2" w:rsidRDefault="000168D3" w:rsidP="007105F0">
            <w:pPr>
              <w:spacing w:after="200" w:line="240" w:lineRule="auto"/>
            </w:pPr>
            <w:r w:rsidRPr="006D66F2">
              <w:t>`NUM`: Númer</w:t>
            </w:r>
            <w:r>
              <w:t>o</w:t>
            </w:r>
          </w:p>
        </w:tc>
        <w:tc>
          <w:tcPr>
            <w:tcW w:w="3690" w:type="dxa"/>
          </w:tcPr>
          <w:p w14:paraId="70668706" w14:textId="77777777" w:rsidR="000168D3" w:rsidRPr="00CA481D" w:rsidRDefault="000168D3" w:rsidP="007105F0">
            <w:pPr>
              <w:spacing w:line="240" w:lineRule="auto"/>
              <w:rPr>
                <w:b/>
                <w:bCs/>
                <w:u w:val="single"/>
              </w:rPr>
            </w:pPr>
            <w:r w:rsidRPr="00CA481D">
              <w:rPr>
                <w:b/>
                <w:bCs/>
                <w:u w:val="single"/>
              </w:rPr>
              <w:t>Etiquetas de Dependencia</w:t>
            </w:r>
          </w:p>
          <w:p w14:paraId="2856E326" w14:textId="77777777" w:rsidR="000168D3" w:rsidRPr="006D66F2" w:rsidRDefault="000168D3" w:rsidP="007105F0">
            <w:pPr>
              <w:spacing w:line="240" w:lineRule="auto"/>
            </w:pPr>
            <w:r w:rsidRPr="006D66F2">
              <w:t>`</w:t>
            </w:r>
            <w:proofErr w:type="spellStart"/>
            <w:r w:rsidRPr="006D66F2">
              <w:t>nsubj</w:t>
            </w:r>
            <w:proofErr w:type="spellEnd"/>
            <w:r w:rsidRPr="006D66F2">
              <w:t>`: Sujeto nominal</w:t>
            </w:r>
          </w:p>
          <w:p w14:paraId="2854E6EC" w14:textId="77777777" w:rsidR="000168D3" w:rsidRPr="006D66F2" w:rsidRDefault="000168D3" w:rsidP="007105F0">
            <w:pPr>
              <w:spacing w:line="240" w:lineRule="auto"/>
            </w:pPr>
            <w:r w:rsidRPr="006D66F2">
              <w:t>`ROOT`: Raíz de la oración</w:t>
            </w:r>
          </w:p>
          <w:p w14:paraId="5C2BB576" w14:textId="77777777" w:rsidR="000168D3" w:rsidRPr="006D66F2" w:rsidRDefault="000168D3" w:rsidP="007105F0">
            <w:pPr>
              <w:spacing w:line="240" w:lineRule="auto"/>
            </w:pPr>
            <w:r w:rsidRPr="006D66F2">
              <w:t>`</w:t>
            </w:r>
            <w:proofErr w:type="spellStart"/>
            <w:r w:rsidRPr="006D66F2">
              <w:t>dobj</w:t>
            </w:r>
            <w:proofErr w:type="spellEnd"/>
            <w:r w:rsidRPr="006D66F2">
              <w:t>`: Objeto directo</w:t>
            </w:r>
          </w:p>
          <w:p w14:paraId="13DD65E2" w14:textId="77777777" w:rsidR="000168D3" w:rsidRPr="006D66F2" w:rsidRDefault="000168D3" w:rsidP="007105F0">
            <w:pPr>
              <w:spacing w:line="240" w:lineRule="auto"/>
            </w:pPr>
            <w:r w:rsidRPr="006D66F2">
              <w:t>`</w:t>
            </w:r>
            <w:proofErr w:type="spellStart"/>
            <w:r w:rsidRPr="006D66F2">
              <w:t>nmod</w:t>
            </w:r>
            <w:proofErr w:type="spellEnd"/>
            <w:r w:rsidRPr="006D66F2">
              <w:t>`: Modificador nominal</w:t>
            </w:r>
          </w:p>
          <w:p w14:paraId="2F9A45CD" w14:textId="77777777" w:rsidR="000168D3" w:rsidRPr="006D66F2" w:rsidRDefault="000168D3" w:rsidP="007105F0">
            <w:pPr>
              <w:spacing w:line="240" w:lineRule="auto"/>
            </w:pPr>
            <w:r w:rsidRPr="006D66F2">
              <w:t>`</w:t>
            </w:r>
            <w:proofErr w:type="spellStart"/>
            <w:r w:rsidRPr="006D66F2">
              <w:t>amod</w:t>
            </w:r>
            <w:proofErr w:type="spellEnd"/>
            <w:r w:rsidRPr="006D66F2">
              <w:t>`: Modificador adjetival</w:t>
            </w:r>
          </w:p>
          <w:p w14:paraId="4C7493E0" w14:textId="77777777" w:rsidR="000168D3" w:rsidRPr="006D66F2" w:rsidRDefault="000168D3" w:rsidP="007105F0">
            <w:pPr>
              <w:spacing w:line="240" w:lineRule="auto"/>
            </w:pPr>
            <w:r w:rsidRPr="006D66F2">
              <w:t>`</w:t>
            </w:r>
            <w:proofErr w:type="spellStart"/>
            <w:r w:rsidRPr="006D66F2">
              <w:t>advmod</w:t>
            </w:r>
            <w:proofErr w:type="spellEnd"/>
            <w:r w:rsidRPr="006D66F2">
              <w:t>`: Modificador adverbial</w:t>
            </w:r>
          </w:p>
          <w:p w14:paraId="2F59E060" w14:textId="77777777" w:rsidR="000168D3" w:rsidRPr="006D66F2" w:rsidRDefault="000168D3" w:rsidP="007105F0">
            <w:pPr>
              <w:spacing w:line="240" w:lineRule="auto"/>
            </w:pPr>
            <w:r w:rsidRPr="006D66F2">
              <w:t>`</w:t>
            </w:r>
            <w:proofErr w:type="spellStart"/>
            <w:r w:rsidRPr="006D66F2">
              <w:t>prep</w:t>
            </w:r>
            <w:proofErr w:type="spellEnd"/>
            <w:r w:rsidRPr="006D66F2">
              <w:t>`: Preposición</w:t>
            </w:r>
          </w:p>
          <w:p w14:paraId="2601A136" w14:textId="77777777" w:rsidR="000168D3" w:rsidRPr="006D66F2" w:rsidRDefault="000168D3" w:rsidP="007105F0">
            <w:pPr>
              <w:spacing w:line="240" w:lineRule="auto"/>
            </w:pPr>
            <w:r w:rsidRPr="006D66F2">
              <w:t>`</w:t>
            </w:r>
            <w:proofErr w:type="spellStart"/>
            <w:r w:rsidRPr="006D66F2">
              <w:t>conj</w:t>
            </w:r>
            <w:proofErr w:type="spellEnd"/>
            <w:r w:rsidRPr="006D66F2">
              <w:t>`: Conjunción</w:t>
            </w:r>
          </w:p>
          <w:p w14:paraId="27926265" w14:textId="77777777" w:rsidR="000168D3" w:rsidRPr="006D66F2" w:rsidRDefault="000168D3" w:rsidP="007105F0">
            <w:pPr>
              <w:spacing w:line="240" w:lineRule="auto"/>
            </w:pPr>
            <w:r w:rsidRPr="006D66F2">
              <w:t>`</w:t>
            </w:r>
            <w:proofErr w:type="spellStart"/>
            <w:r w:rsidRPr="006D66F2">
              <w:t>det</w:t>
            </w:r>
            <w:proofErr w:type="spellEnd"/>
            <w:r w:rsidRPr="006D66F2">
              <w:t>`: Determinante</w:t>
            </w:r>
          </w:p>
          <w:p w14:paraId="35D58500" w14:textId="77777777" w:rsidR="000168D3" w:rsidRPr="006D66F2" w:rsidRDefault="000168D3" w:rsidP="007105F0">
            <w:pPr>
              <w:spacing w:after="200" w:line="240" w:lineRule="auto"/>
            </w:pPr>
            <w:r w:rsidRPr="006D66F2">
              <w:t>`</w:t>
            </w:r>
            <w:proofErr w:type="spellStart"/>
            <w:r w:rsidRPr="006D66F2">
              <w:t>punct</w:t>
            </w:r>
            <w:proofErr w:type="spellEnd"/>
            <w:r w:rsidRPr="006D66F2">
              <w:t>`: Puntuación</w:t>
            </w:r>
          </w:p>
        </w:tc>
      </w:tr>
    </w:tbl>
    <w:p w14:paraId="75C55B3D" w14:textId="48B45F07" w:rsidR="000168D3" w:rsidRPr="006D66F2" w:rsidRDefault="000168D3" w:rsidP="000168D3">
      <w:pPr>
        <w:rPr>
          <w:lang w:val="es-ES"/>
        </w:rPr>
      </w:pPr>
      <w:bookmarkStart w:id="481" w:name="_Toc159877409"/>
      <w:r w:rsidRPr="006D66F2">
        <w:rPr>
          <w:lang w:val="es-ES"/>
        </w:rPr>
        <w:t xml:space="preserve">Tabla </w:t>
      </w:r>
      <w:r w:rsidRPr="006D66F2">
        <w:rPr>
          <w:lang w:val="es-ES"/>
        </w:rPr>
        <w:fldChar w:fldCharType="begin"/>
      </w:r>
      <w:r w:rsidRPr="006D66F2">
        <w:rPr>
          <w:lang w:val="es-ES"/>
        </w:rPr>
        <w:instrText xml:space="preserve"> SEQ Tabla \* ARABIC </w:instrText>
      </w:r>
      <w:r w:rsidRPr="006D66F2">
        <w:rPr>
          <w:lang w:val="es-ES"/>
        </w:rPr>
        <w:fldChar w:fldCharType="separate"/>
      </w:r>
      <w:r w:rsidR="00AA2DF6">
        <w:rPr>
          <w:noProof/>
          <w:lang w:val="es-ES"/>
        </w:rPr>
        <w:t>3</w:t>
      </w:r>
      <w:r w:rsidRPr="006D66F2">
        <w:rPr>
          <w:lang w:val="es-ES"/>
        </w:rPr>
        <w:fldChar w:fldCharType="end"/>
      </w:r>
      <w:r w:rsidRPr="006D66F2">
        <w:rPr>
          <w:lang w:val="es-ES"/>
        </w:rPr>
        <w:t xml:space="preserve"> Etiquetas de la biblioteca spaCy de Posición y dependencia dentro de la oración</w:t>
      </w:r>
      <w:bookmarkEnd w:id="481"/>
    </w:p>
    <w:p w14:paraId="2F4A1CCF" w14:textId="77777777" w:rsidR="000168D3" w:rsidRDefault="000168D3" w:rsidP="000168D3">
      <w:pPr>
        <w:rPr>
          <w:lang w:val="es-ES"/>
        </w:rPr>
      </w:pPr>
      <w:r w:rsidRPr="006D66F2">
        <w:rPr>
          <w:lang w:val="es-ES"/>
        </w:rPr>
        <w:t xml:space="preserve">El tiempo y el aspecto son quizás las propiedades más interesantes de los verbos para aplicaciones de NLP.  Juntos, indican la referencia de un verbo a una posición en el tiempo.  Por ejemplo, </w:t>
      </w:r>
      <w:r>
        <w:rPr>
          <w:lang w:val="es-ES"/>
        </w:rPr>
        <w:t>la</w:t>
      </w:r>
      <w:r w:rsidRPr="006D66F2">
        <w:rPr>
          <w:lang w:val="es-ES"/>
        </w:rPr>
        <w:t xml:space="preserve"> forma progresiv</w:t>
      </w:r>
      <w:r>
        <w:rPr>
          <w:lang w:val="es-ES"/>
        </w:rPr>
        <w:t>a</w:t>
      </w:r>
      <w:r w:rsidRPr="006D66F2">
        <w:rPr>
          <w:lang w:val="es-ES"/>
        </w:rPr>
        <w:t xml:space="preserve"> en tiempo presente de un verbo para describir lo que está sucediendo ahora o lo que sucederá</w:t>
      </w:r>
      <w:r>
        <w:rPr>
          <w:lang w:val="es-ES"/>
        </w:rPr>
        <w:t xml:space="preserve">, </w:t>
      </w:r>
      <w:r w:rsidRPr="006D66F2">
        <w:rPr>
          <w:lang w:val="es-ES"/>
        </w:rPr>
        <w:t>se agrega</w:t>
      </w:r>
      <w:r w:rsidRPr="00532183">
        <w:rPr>
          <w:lang w:val="es-ES"/>
        </w:rPr>
        <w:t xml:space="preserve"> </w:t>
      </w:r>
      <w:r>
        <w:rPr>
          <w:lang w:val="es-ES"/>
        </w:rPr>
        <w:t>en</w:t>
      </w:r>
      <w:r w:rsidRPr="006D66F2">
        <w:rPr>
          <w:lang w:val="es-ES"/>
        </w:rPr>
        <w:t xml:space="preserve"> tiempo presente del verbo "</w:t>
      </w:r>
      <w:r>
        <w:rPr>
          <w:lang w:val="es-ES"/>
        </w:rPr>
        <w:t>estar</w:t>
      </w:r>
      <w:r w:rsidRPr="006D66F2">
        <w:rPr>
          <w:lang w:val="es-ES"/>
        </w:rPr>
        <w:t xml:space="preserve">" </w:t>
      </w:r>
      <w:r>
        <w:rPr>
          <w:lang w:val="es-ES"/>
        </w:rPr>
        <w:t>y se adiciona el gerundio al verbo que expresa la acción. El gerundio se forma con la raíz del verbo añadiendo la terminación “-ando” para los verbos en -ar y -</w:t>
      </w:r>
      <w:proofErr w:type="spellStart"/>
      <w:r>
        <w:rPr>
          <w:lang w:val="es-ES"/>
        </w:rPr>
        <w:t>iendo</w:t>
      </w:r>
      <w:proofErr w:type="spellEnd"/>
      <w:r>
        <w:rPr>
          <w:lang w:val="es-ES"/>
        </w:rPr>
        <w:t xml:space="preserve"> para los verbos terminados en -</w:t>
      </w:r>
      <w:proofErr w:type="spellStart"/>
      <w:r>
        <w:rPr>
          <w:lang w:val="es-ES"/>
        </w:rPr>
        <w:t>er</w:t>
      </w:r>
      <w:proofErr w:type="spellEnd"/>
      <w:r>
        <w:rPr>
          <w:lang w:val="es-ES"/>
        </w:rPr>
        <w:t xml:space="preserve"> e -ir. Por ejemplo, el verbo orar en presente progresivo, al terminar en -ar se le añade --ando al verbo quedando “estoy orando”.</w:t>
      </w:r>
    </w:p>
    <w:p w14:paraId="49400F89" w14:textId="77777777" w:rsidR="000168D3" w:rsidRPr="00423DE7" w:rsidRDefault="000168D3" w:rsidP="000168D3">
      <w:pPr>
        <w:rPr>
          <w:b/>
          <w:bCs/>
          <w:lang w:val="es-ES"/>
        </w:rPr>
      </w:pPr>
      <w:r w:rsidRPr="00423DE7">
        <w:rPr>
          <w:b/>
          <w:bCs/>
          <w:lang w:val="es-ES"/>
        </w:rPr>
        <w:t>Uso de etiquetas de parte de la oración para encontrar verbos relevantes</w:t>
      </w:r>
    </w:p>
    <w:p w14:paraId="39A0C88C" w14:textId="77777777" w:rsidR="000168D3" w:rsidRPr="006D66F2" w:rsidRDefault="000168D3" w:rsidP="000168D3">
      <w:pPr>
        <w:rPr>
          <w:lang w:val="es-ES"/>
        </w:rPr>
      </w:pPr>
      <w:r w:rsidRPr="006D66F2">
        <w:rPr>
          <w:lang w:val="es-ES"/>
        </w:rPr>
        <w:lastRenderedPageBreak/>
        <w:t xml:space="preserve"> La aplicación de reserva de boletos podría usar las etiquetas detalladas de partes de la oración disponibles en spaCy para filtrar los verbos en el discurso, eligiendo solo aquellos que podrían ser clave para determinar la intención del cliente.</w:t>
      </w:r>
    </w:p>
    <w:p w14:paraId="683A6B2A" w14:textId="77777777" w:rsidR="000168D3" w:rsidRPr="006D66F2" w:rsidRDefault="000168D3" w:rsidP="000168D3">
      <w:pPr>
        <w:rPr>
          <w:lang w:val="es-ES"/>
        </w:rPr>
      </w:pPr>
      <w:r w:rsidRPr="006D66F2">
        <w:rPr>
          <w:lang w:val="es-ES"/>
        </w:rPr>
        <w:t>Antes de pasar al código de este proceso, intentemos descubrir qué tipo de expresiones podría utilizar un cliente para expresar su intención de reservar un billete de avión a, por ejemplo, Los Ángeles.  Podríamos empezar viendo algunas oraciones que contengan la siguiente combinación de lemas: "</w:t>
      </w:r>
      <w:r>
        <w:rPr>
          <w:lang w:val="es-ES"/>
        </w:rPr>
        <w:t>volar</w:t>
      </w:r>
      <w:r w:rsidRPr="006D66F2">
        <w:rPr>
          <w:lang w:val="es-ES"/>
        </w:rPr>
        <w:t>", "</w:t>
      </w:r>
      <w:r>
        <w:rPr>
          <w:lang w:val="es-ES"/>
        </w:rPr>
        <w:t>a</w:t>
      </w:r>
      <w:r w:rsidRPr="006D66F2">
        <w:rPr>
          <w:lang w:val="es-ES"/>
        </w:rPr>
        <w:t>" y "LA".  Aquí hay algunas opciones simples:</w:t>
      </w:r>
    </w:p>
    <w:p w14:paraId="242E0EF7" w14:textId="77777777" w:rsidR="000168D3" w:rsidRPr="006D66F2" w:rsidRDefault="000168D3" w:rsidP="000168D3">
      <w:pPr>
        <w:rPr>
          <w:lang w:val="es-ES"/>
        </w:rPr>
      </w:pPr>
      <w:r w:rsidRPr="006D66F2">
        <w:rPr>
          <w:lang w:val="es-ES"/>
        </w:rPr>
        <w:t xml:space="preserve"> Volé a Los Ángeles.</w:t>
      </w:r>
    </w:p>
    <w:p w14:paraId="1600D201" w14:textId="77777777" w:rsidR="000168D3" w:rsidRPr="006D66F2" w:rsidRDefault="000168D3" w:rsidP="000168D3">
      <w:pPr>
        <w:rPr>
          <w:lang w:val="es-ES"/>
        </w:rPr>
      </w:pPr>
      <w:r w:rsidRPr="006D66F2">
        <w:rPr>
          <w:lang w:val="es-ES"/>
        </w:rPr>
        <w:t xml:space="preserve"> He volado a Los Ángeles.</w:t>
      </w:r>
    </w:p>
    <w:p w14:paraId="388533A6" w14:textId="77777777" w:rsidR="000168D3" w:rsidRPr="006D66F2" w:rsidRDefault="000168D3" w:rsidP="000168D3">
      <w:pPr>
        <w:rPr>
          <w:lang w:val="es-ES"/>
        </w:rPr>
      </w:pPr>
      <w:r w:rsidRPr="006D66F2">
        <w:rPr>
          <w:lang w:val="es-ES"/>
        </w:rPr>
        <w:t xml:space="preserve"> Necesito volar a Los Ángeles.</w:t>
      </w:r>
    </w:p>
    <w:p w14:paraId="691B457D" w14:textId="77777777" w:rsidR="000168D3" w:rsidRPr="006D66F2" w:rsidRDefault="000168D3" w:rsidP="000168D3">
      <w:pPr>
        <w:rPr>
          <w:lang w:val="es-ES"/>
        </w:rPr>
      </w:pPr>
      <w:r w:rsidRPr="006D66F2">
        <w:rPr>
          <w:lang w:val="es-ES"/>
        </w:rPr>
        <w:t xml:space="preserve"> Estoy volando a Los Ángeles.</w:t>
      </w:r>
    </w:p>
    <w:p w14:paraId="5645B29C" w14:textId="77777777" w:rsidR="000168D3" w:rsidRPr="006D66F2" w:rsidRDefault="000168D3" w:rsidP="000168D3">
      <w:pPr>
        <w:rPr>
          <w:lang w:val="es-ES"/>
        </w:rPr>
      </w:pPr>
      <w:r w:rsidRPr="006D66F2">
        <w:rPr>
          <w:lang w:val="es-ES"/>
        </w:rPr>
        <w:t>Volaré a Los Ángeles.</w:t>
      </w:r>
    </w:p>
    <w:p w14:paraId="4AE20195" w14:textId="77777777" w:rsidR="000168D3" w:rsidRDefault="000168D3" w:rsidP="000168D3">
      <w:pPr>
        <w:rPr>
          <w:lang w:val="es-ES"/>
        </w:rPr>
      </w:pPr>
      <w:r>
        <w:rPr>
          <w:lang w:val="es-ES"/>
        </w:rPr>
        <w:t>A</w:t>
      </w:r>
      <w:r w:rsidRPr="006D66F2">
        <w:rPr>
          <w:lang w:val="es-ES"/>
        </w:rPr>
        <w:t xml:space="preserve">unque todas estas frases incluirían la combinación "volar a Los Ángeles" si se redujeran a lemas, sólo algunas de ellas implican la intención del cliente de reservar un billete de avión a Los Ángeles.  Los dos primeros definitivamente no son adecuados.  Un análisis rápido revela que las formas pasadas y pasadas perfectas del verbo "volar" (los tiempos utilizados en las dos primeras oraciones) no implican la intención que estamos buscando.  Sólo son adecuadas las formas infinitivo y presente progresivo.  </w:t>
      </w:r>
    </w:p>
    <w:p w14:paraId="5B639515" w14:textId="77777777" w:rsidR="000168D3" w:rsidRDefault="000168D3" w:rsidP="000168D3">
      <w:pPr>
        <w:rPr>
          <w:lang w:val="es-ES"/>
        </w:rPr>
      </w:pPr>
      <w:r>
        <w:rPr>
          <w:lang w:val="es-ES"/>
        </w:rPr>
        <w:t>El siguiente código en Python donde se generan los verbos relevantes usando las etiquetas de la oración.</w:t>
      </w:r>
    </w:p>
    <w:p w14:paraId="165B2C4F" w14:textId="77777777" w:rsidR="000168D3" w:rsidRDefault="000168D3" w:rsidP="000168D3">
      <w:pPr>
        <w:keepNext/>
      </w:pPr>
      <w:r>
        <w:rPr>
          <w:noProof/>
        </w:rPr>
        <w:drawing>
          <wp:inline distT="0" distB="0" distL="0" distR="0" wp14:anchorId="632E3FBE" wp14:editId="00505509">
            <wp:extent cx="5758815" cy="2434590"/>
            <wp:effectExtent l="0" t="0" r="0" b="3810"/>
            <wp:docPr id="792208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8849" name=""/>
                    <pic:cNvPicPr/>
                  </pic:nvPicPr>
                  <pic:blipFill>
                    <a:blip r:embed="rId29"/>
                    <a:stretch>
                      <a:fillRect/>
                    </a:stretch>
                  </pic:blipFill>
                  <pic:spPr>
                    <a:xfrm>
                      <a:off x="0" y="0"/>
                      <a:ext cx="5758815" cy="2434590"/>
                    </a:xfrm>
                    <a:prstGeom prst="rect">
                      <a:avLst/>
                    </a:prstGeom>
                  </pic:spPr>
                </pic:pic>
              </a:graphicData>
            </a:graphic>
          </wp:inline>
        </w:drawing>
      </w:r>
    </w:p>
    <w:p w14:paraId="42BF98D5" w14:textId="68F613E4" w:rsidR="000168D3" w:rsidRPr="00822CE1" w:rsidRDefault="000168D3" w:rsidP="000168D3">
      <w:pPr>
        <w:pStyle w:val="Descripcin"/>
      </w:pPr>
      <w:bookmarkStart w:id="482" w:name="_Toc159877463"/>
      <w:r>
        <w:t xml:space="preserve">Figura </w:t>
      </w:r>
      <w:r>
        <w:fldChar w:fldCharType="begin"/>
      </w:r>
      <w:r>
        <w:instrText xml:space="preserve"> SEQ Figura \* ARABIC </w:instrText>
      </w:r>
      <w:r>
        <w:fldChar w:fldCharType="separate"/>
      </w:r>
      <w:ins w:id="483" w:author="david gonzalez cano" w:date="2024-02-26T22:11:00Z">
        <w:r w:rsidR="00AA2DF6">
          <w:rPr>
            <w:noProof/>
          </w:rPr>
          <w:t>15</w:t>
        </w:r>
      </w:ins>
      <w:del w:id="484" w:author="david gonzalez cano" w:date="2024-02-26T22:11:00Z">
        <w:r w:rsidR="00753C41" w:rsidDel="00AA2DF6">
          <w:rPr>
            <w:noProof/>
          </w:rPr>
          <w:delText>16</w:delText>
        </w:r>
      </w:del>
      <w:r>
        <w:fldChar w:fldCharType="end"/>
      </w:r>
      <w:r>
        <w:t xml:space="preserve"> Código que genera los verbos relevantes de la oración.</w:t>
      </w:r>
      <w:bookmarkEnd w:id="482"/>
    </w:p>
    <w:p w14:paraId="4B56FDD1" w14:textId="77777777" w:rsidR="000168D3" w:rsidRDefault="000168D3" w:rsidP="000168D3">
      <w:pPr>
        <w:rPr>
          <w:b/>
          <w:bCs/>
          <w:lang w:val="es-ES"/>
        </w:rPr>
      </w:pPr>
      <w:r w:rsidRPr="00A91024">
        <w:rPr>
          <w:b/>
          <w:bCs/>
          <w:lang w:val="es-ES"/>
        </w:rPr>
        <w:lastRenderedPageBreak/>
        <w:t xml:space="preserve"> </w:t>
      </w:r>
    </w:p>
    <w:p w14:paraId="63541DFB" w14:textId="77777777" w:rsidR="000168D3" w:rsidRPr="00D321E2" w:rsidRDefault="000168D3" w:rsidP="000168D3">
      <w:pPr>
        <w:rPr>
          <w:lang w:val="es-ES"/>
        </w:rPr>
      </w:pPr>
      <w:r w:rsidRPr="00D321E2">
        <w:rPr>
          <w:lang w:val="es-ES"/>
        </w:rPr>
        <w:t xml:space="preserve">Las etiquetas detalladas de partes de la oración no solo se asignan a los verbos; también se asignan a las otras partes de la oración.  Por ejemplo, spaCy reconocería LA y Frisco como nombres propios (sustantivos que son nombres de personas, lugares, objetos u organizaciones) y los etiquetaría con PROPN.  </w:t>
      </w:r>
      <w:r>
        <w:rPr>
          <w:lang w:val="es-ES"/>
        </w:rPr>
        <w:t>El siguiente código muestra los verbos y los nombres propios. Como LA no lo encuentra como nombre propio se hace un ajuste.</w:t>
      </w:r>
    </w:p>
    <w:p w14:paraId="2D0F04F8" w14:textId="77777777" w:rsidR="000168D3" w:rsidRDefault="000168D3" w:rsidP="000168D3">
      <w:pPr>
        <w:keepNext/>
      </w:pPr>
      <w:r w:rsidRPr="00A91024">
        <w:rPr>
          <w:b/>
          <w:bCs/>
          <w:lang w:val="es-ES"/>
        </w:rPr>
        <w:t xml:space="preserve"> </w:t>
      </w:r>
      <w:r w:rsidRPr="00D321E2">
        <w:rPr>
          <w:noProof/>
          <w:lang w:val="es-ES"/>
        </w:rPr>
        <w:drawing>
          <wp:inline distT="0" distB="0" distL="0" distR="0" wp14:anchorId="24DAFB29" wp14:editId="7FE212E8">
            <wp:extent cx="5758815" cy="3575050"/>
            <wp:effectExtent l="0" t="0" r="0" b="6350"/>
            <wp:docPr id="859743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43159" name=""/>
                    <pic:cNvPicPr/>
                  </pic:nvPicPr>
                  <pic:blipFill>
                    <a:blip r:embed="rId30"/>
                    <a:stretch>
                      <a:fillRect/>
                    </a:stretch>
                  </pic:blipFill>
                  <pic:spPr>
                    <a:xfrm>
                      <a:off x="0" y="0"/>
                      <a:ext cx="5758815" cy="3575050"/>
                    </a:xfrm>
                    <a:prstGeom prst="rect">
                      <a:avLst/>
                    </a:prstGeom>
                  </pic:spPr>
                </pic:pic>
              </a:graphicData>
            </a:graphic>
          </wp:inline>
        </w:drawing>
      </w:r>
    </w:p>
    <w:p w14:paraId="343E6F51" w14:textId="485D6130" w:rsidR="000168D3" w:rsidRDefault="000168D3" w:rsidP="000168D3">
      <w:pPr>
        <w:pStyle w:val="Descripcin"/>
      </w:pPr>
      <w:bookmarkStart w:id="485" w:name="_Toc159877464"/>
      <w:r>
        <w:t xml:space="preserve">Figura </w:t>
      </w:r>
      <w:r>
        <w:fldChar w:fldCharType="begin"/>
      </w:r>
      <w:r>
        <w:instrText xml:space="preserve"> SEQ Figura \* ARABIC </w:instrText>
      </w:r>
      <w:r>
        <w:fldChar w:fldCharType="separate"/>
      </w:r>
      <w:ins w:id="486" w:author="david gonzalez cano" w:date="2024-02-26T22:11:00Z">
        <w:r w:rsidR="00AA2DF6">
          <w:rPr>
            <w:noProof/>
          </w:rPr>
          <w:t>16</w:t>
        </w:r>
      </w:ins>
      <w:del w:id="487" w:author="david gonzalez cano" w:date="2024-02-26T22:11:00Z">
        <w:r w:rsidR="00753C41" w:rsidDel="00AA2DF6">
          <w:rPr>
            <w:noProof/>
          </w:rPr>
          <w:delText>17</w:delText>
        </w:r>
      </w:del>
      <w:r>
        <w:fldChar w:fldCharType="end"/>
      </w:r>
      <w:r>
        <w:t xml:space="preserve"> Código para encontrar los verbos y los nombres propios.</w:t>
      </w:r>
      <w:bookmarkEnd w:id="485"/>
    </w:p>
    <w:p w14:paraId="5A414C5E" w14:textId="77777777" w:rsidR="000168D3" w:rsidRPr="00D321E2" w:rsidRDefault="000168D3" w:rsidP="000168D3">
      <w:pPr>
        <w:rPr>
          <w:lang w:val="es-ES"/>
        </w:rPr>
      </w:pPr>
      <w:r w:rsidRPr="00D321E2">
        <w:rPr>
          <w:lang w:val="es-ES"/>
        </w:rPr>
        <w:t xml:space="preserve"> </w:t>
      </w:r>
    </w:p>
    <w:p w14:paraId="161B991A" w14:textId="77777777" w:rsidR="000168D3" w:rsidRPr="00D321E2" w:rsidRDefault="000168D3" w:rsidP="000168D3">
      <w:pPr>
        <w:rPr>
          <w:b/>
          <w:bCs/>
          <w:lang w:val="es-ES"/>
        </w:rPr>
      </w:pPr>
      <w:r w:rsidRPr="00D321E2">
        <w:rPr>
          <w:b/>
          <w:bCs/>
          <w:lang w:val="es-ES"/>
        </w:rPr>
        <w:t xml:space="preserve">El contexto es importante </w:t>
      </w:r>
    </w:p>
    <w:p w14:paraId="3BCD43F3" w14:textId="77777777" w:rsidR="000168D3" w:rsidRPr="00D321E2" w:rsidRDefault="000168D3" w:rsidP="000168D3">
      <w:pPr>
        <w:rPr>
          <w:lang w:val="es-ES"/>
        </w:rPr>
      </w:pPr>
      <w:r>
        <w:rPr>
          <w:lang w:val="es-ES"/>
        </w:rPr>
        <w:t xml:space="preserve">Hay casos que </w:t>
      </w:r>
      <w:r w:rsidRPr="00D321E2">
        <w:rPr>
          <w:lang w:val="es-ES"/>
        </w:rPr>
        <w:t xml:space="preserve">las etiquetas detalladas de partes de la oración no siempre </w:t>
      </w:r>
      <w:r>
        <w:rPr>
          <w:lang w:val="es-ES"/>
        </w:rPr>
        <w:t>son</w:t>
      </w:r>
      <w:r w:rsidRPr="00D321E2">
        <w:rPr>
          <w:lang w:val="es-ES"/>
        </w:rPr>
        <w:t xml:space="preserve"> suficientes para determinar el significado de una expresión</w:t>
      </w:r>
      <w:r>
        <w:rPr>
          <w:lang w:val="es-ES"/>
        </w:rPr>
        <w:t xml:space="preserve">, aquí el </w:t>
      </w:r>
      <w:r w:rsidRPr="00D321E2">
        <w:rPr>
          <w:lang w:val="es-ES"/>
        </w:rPr>
        <w:t>contexto</w:t>
      </w:r>
      <w:r>
        <w:rPr>
          <w:lang w:val="es-ES"/>
        </w:rPr>
        <w:t xml:space="preserve"> es importante</w:t>
      </w:r>
      <w:r w:rsidRPr="00D321E2">
        <w:rPr>
          <w:lang w:val="es-ES"/>
        </w:rPr>
        <w:t>.  Como ejemplo, la expresión: "Estoy volando a Los Ángeles".  El etiquetador de parte de la oración asignará la etiqueta VBG al verbo "volar" en este ejemplo, porque está en la forma presente progresiva.  Pero debido a qu</w:t>
      </w:r>
      <w:r>
        <w:rPr>
          <w:lang w:val="es-ES"/>
        </w:rPr>
        <w:t xml:space="preserve">e la </w:t>
      </w:r>
      <w:r w:rsidRPr="00D321E2">
        <w:rPr>
          <w:lang w:val="es-ES"/>
        </w:rPr>
        <w:t xml:space="preserve">forma verbal </w:t>
      </w:r>
      <w:r>
        <w:rPr>
          <w:lang w:val="es-ES"/>
        </w:rPr>
        <w:t xml:space="preserve">la oración puede </w:t>
      </w:r>
      <w:r w:rsidRPr="00D321E2">
        <w:rPr>
          <w:lang w:val="es-ES"/>
        </w:rPr>
        <w:t xml:space="preserve">significar "Ya estoy en el cielo, volando a Los Ángeles".  o "Voy a volar a Los Ángeles".  Cuando se envía a la aplicación NLP de reserva de boletos, la aplicación debe interpretar solo una de estas oraciones como "Necesito un boleto aéreo a Los Ángeles".  De manera similar, considere </w:t>
      </w:r>
      <w:r>
        <w:rPr>
          <w:lang w:val="es-ES"/>
        </w:rPr>
        <w:t>la siguiente oración</w:t>
      </w:r>
      <w:r w:rsidRPr="00D321E2">
        <w:rPr>
          <w:lang w:val="es-ES"/>
        </w:rPr>
        <w:t xml:space="preserve">: "Voy a volar a Los Ángeles. Por la tarde tengo que regresar a Frisco".  Lo más probable es </w:t>
      </w:r>
      <w:r w:rsidRPr="00D321E2">
        <w:rPr>
          <w:lang w:val="es-ES"/>
        </w:rPr>
        <w:lastRenderedPageBreak/>
        <w:t xml:space="preserve">que esto implique que el </w:t>
      </w:r>
      <w:r>
        <w:rPr>
          <w:lang w:val="es-ES"/>
        </w:rPr>
        <w:t xml:space="preserve">usuario </w:t>
      </w:r>
      <w:r w:rsidRPr="00D321E2">
        <w:rPr>
          <w:lang w:val="es-ES"/>
        </w:rPr>
        <w:t xml:space="preserve">quiere un billete de avión de Los Ángeles a Frisco para un vuelo nocturno. </w:t>
      </w:r>
    </w:p>
    <w:p w14:paraId="4CB4A262" w14:textId="77777777" w:rsidR="000168D3" w:rsidRPr="008A4E66" w:rsidRDefault="000168D3" w:rsidP="000168D3">
      <w:pPr>
        <w:rPr>
          <w:b/>
          <w:bCs/>
          <w:lang w:val="es-ES"/>
        </w:rPr>
      </w:pPr>
      <w:r w:rsidRPr="008A4E66">
        <w:rPr>
          <w:b/>
          <w:bCs/>
          <w:lang w:val="es-ES"/>
        </w:rPr>
        <w:t>Relaciones sintácticas</w:t>
      </w:r>
    </w:p>
    <w:p w14:paraId="48C67307" w14:textId="77777777" w:rsidR="000168D3" w:rsidRDefault="000168D3" w:rsidP="000168D3">
      <w:pPr>
        <w:rPr>
          <w:lang w:val="es-ES"/>
        </w:rPr>
      </w:pPr>
      <w:r w:rsidRPr="008A4E66">
        <w:rPr>
          <w:lang w:val="es-ES"/>
        </w:rPr>
        <w:t>En el análisis sintáctico de dependencias, cada palabra de una frase se representa individualmente como un "nodo" en una estructura de árbol conocida como árbol de análisis sintáctico. A continuación, los nodos se conectan mediante una relación de dependencia, que muestra la relación entre las palabras. Esto es útil para extraer la idea principal de una frase, así como para comprender cómo interactúan las palabras para construir frases.</w:t>
      </w:r>
    </w:p>
    <w:p w14:paraId="00379CD4" w14:textId="2CBE04C8" w:rsidR="000168D3" w:rsidRPr="00586D7B" w:rsidRDefault="000168D3" w:rsidP="000168D3">
      <w:pPr>
        <w:rPr>
          <w:lang w:val="es-ES"/>
        </w:rPr>
      </w:pPr>
      <w:r w:rsidRPr="00586D7B">
        <w:rPr>
          <w:lang w:val="es-ES"/>
        </w:rPr>
        <w:t xml:space="preserve">Ahora </w:t>
      </w:r>
      <w:r>
        <w:rPr>
          <w:lang w:val="es-ES"/>
        </w:rPr>
        <w:t xml:space="preserve">si se combinan </w:t>
      </w:r>
      <w:r w:rsidRPr="00586D7B">
        <w:rPr>
          <w:lang w:val="es-ES"/>
        </w:rPr>
        <w:t xml:space="preserve">los nombres propios con el verbo que el etiquetador seleccionó anteriormente.  </w:t>
      </w:r>
      <w:r>
        <w:rPr>
          <w:lang w:val="es-ES"/>
        </w:rPr>
        <w:t>L</w:t>
      </w:r>
      <w:r w:rsidRPr="00586D7B">
        <w:rPr>
          <w:lang w:val="es-ES"/>
        </w:rPr>
        <w:t>a lista de verbos que podría utilizar para identificar la intención de</w:t>
      </w:r>
      <w:r>
        <w:rPr>
          <w:lang w:val="es-ES"/>
        </w:rPr>
        <w:t xml:space="preserve"> </w:t>
      </w:r>
      <w:r w:rsidRPr="00586D7B">
        <w:rPr>
          <w:lang w:val="es-ES"/>
        </w:rPr>
        <w:t>l</w:t>
      </w:r>
      <w:r>
        <w:rPr>
          <w:lang w:val="es-ES"/>
        </w:rPr>
        <w:t>a oración</w:t>
      </w:r>
      <w:r w:rsidRPr="00586D7B">
        <w:rPr>
          <w:lang w:val="es-ES"/>
        </w:rPr>
        <w:t xml:space="preserve"> contiene sólo el verbo "volar" en la segunda oración.  ¿Cómo se puede encontrar el par verbo/nombre propio que mejor describa la intención detrás del discurso?  Un ser humano obviamente compondría los pares verbo/nombre propio a partir de palabras que se encuentran en la misma oración.  Debido a que el verbo "volar" en la primera oración no cumple con la condición especificada (recuerde que solo las formas infinitivo y presente progresivo cumplen la condición), </w:t>
      </w:r>
      <w:r>
        <w:rPr>
          <w:lang w:val="es-ES"/>
        </w:rPr>
        <w:t xml:space="preserve">se </w:t>
      </w:r>
      <w:r w:rsidRPr="00586D7B">
        <w:rPr>
          <w:lang w:val="es-ES"/>
        </w:rPr>
        <w:t>podrá componer un par de este tipo solo para la segunda oración: "</w:t>
      </w:r>
      <w:r w:rsidR="00B83278" w:rsidRPr="00586D7B">
        <w:rPr>
          <w:lang w:val="es-ES"/>
        </w:rPr>
        <w:t>volar, Frisco</w:t>
      </w:r>
      <w:r w:rsidRPr="00586D7B">
        <w:rPr>
          <w:lang w:val="es-ES"/>
        </w:rPr>
        <w:t>."</w:t>
      </w:r>
    </w:p>
    <w:p w14:paraId="708816DA" w14:textId="77777777" w:rsidR="000168D3" w:rsidRPr="00586D7B" w:rsidRDefault="000168D3" w:rsidP="000168D3">
      <w:pPr>
        <w:rPr>
          <w:lang w:val="es-ES"/>
        </w:rPr>
      </w:pPr>
      <w:r w:rsidRPr="00586D7B">
        <w:rPr>
          <w:lang w:val="es-ES"/>
        </w:rPr>
        <w:t>Para manejar estas situaciones mediante programación, spaCy presenta un analizador de dependencia sintáctica que descubre relaciones sintácticas entre tokens individuales en una oración y conecta pares de palabras relacionadas sintácticamente con un solo arco.</w:t>
      </w:r>
    </w:p>
    <w:p w14:paraId="2FE19EFC" w14:textId="77777777" w:rsidR="000168D3" w:rsidRPr="00586D7B" w:rsidRDefault="000168D3" w:rsidP="000168D3">
      <w:pPr>
        <w:rPr>
          <w:lang w:val="es-ES"/>
        </w:rPr>
      </w:pPr>
      <w:r w:rsidRPr="00586D7B">
        <w:rPr>
          <w:lang w:val="es-ES"/>
        </w:rPr>
        <w:t xml:space="preserve">Al igual que los lemas y las etiquetas de parte de la oración las etiquetas de dependencia son características lingüísticas que spaCy asigna a los objetos Token que componen un texto contenido en un objeto Doc.  Por ejemplo, la etiqueta de dependencia </w:t>
      </w:r>
      <w:proofErr w:type="spellStart"/>
      <w:r w:rsidRPr="00586D7B">
        <w:rPr>
          <w:lang w:val="es-ES"/>
        </w:rPr>
        <w:t>dobj</w:t>
      </w:r>
      <w:proofErr w:type="spellEnd"/>
      <w:r w:rsidRPr="00586D7B">
        <w:rPr>
          <w:lang w:val="es-ES"/>
        </w:rPr>
        <w:t xml:space="preserve"> significa "objeto directo".  </w:t>
      </w:r>
    </w:p>
    <w:p w14:paraId="7D9D0016" w14:textId="77777777" w:rsidR="000168D3" w:rsidRDefault="000168D3" w:rsidP="000168D3">
      <w:pPr>
        <w:rPr>
          <w:lang w:val="es-ES"/>
        </w:rPr>
      </w:pPr>
    </w:p>
    <w:p w14:paraId="0B194455" w14:textId="3583260F" w:rsidR="000168D3" w:rsidRDefault="006557B6" w:rsidP="000168D3">
      <w:pPr>
        <w:rPr>
          <w:lang w:val="es-ES"/>
        </w:rPr>
      </w:pPr>
      <w:r>
        <w:rPr>
          <w:noProof/>
        </w:rPr>
        <mc:AlternateContent>
          <mc:Choice Requires="wpg">
            <w:drawing>
              <wp:anchor distT="0" distB="0" distL="114300" distR="114300" simplePos="0" relativeHeight="251721728" behindDoc="0" locked="0" layoutInCell="1" allowOverlap="1" wp14:anchorId="37144F3D" wp14:editId="7F9A954D">
                <wp:simplePos x="0" y="0"/>
                <wp:positionH relativeFrom="column">
                  <wp:posOffset>447675</wp:posOffset>
                </wp:positionH>
                <wp:positionV relativeFrom="paragraph">
                  <wp:posOffset>129540</wp:posOffset>
                </wp:positionV>
                <wp:extent cx="2898140" cy="1296670"/>
                <wp:effectExtent l="0" t="0" r="0" b="0"/>
                <wp:wrapNone/>
                <wp:docPr id="504179969"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8140" cy="1296670"/>
                          <a:chOff x="125505" y="0"/>
                          <a:chExt cx="2898027" cy="1296893"/>
                        </a:xfrm>
                      </wpg:grpSpPr>
                      <wps:wsp>
                        <wps:cNvPr id="1956783281" name="Rectángulo 3"/>
                        <wps:cNvSpPr/>
                        <wps:spPr>
                          <a:xfrm>
                            <a:off x="125505" y="615224"/>
                            <a:ext cx="717176" cy="191599"/>
                          </a:xfrm>
                          <a:prstGeom prst="rect">
                            <a:avLst/>
                          </a:prstGeom>
                        </wps:spPr>
                        <wps:style>
                          <a:lnRef idx="2">
                            <a:schemeClr val="accent2"/>
                          </a:lnRef>
                          <a:fillRef idx="1">
                            <a:schemeClr val="lt1"/>
                          </a:fillRef>
                          <a:effectRef idx="0">
                            <a:schemeClr val="accent2"/>
                          </a:effectRef>
                          <a:fontRef idx="minor">
                            <a:schemeClr val="dk1"/>
                          </a:fontRef>
                        </wps:style>
                        <wps:txbx>
                          <w:txbxContent>
                            <w:p w14:paraId="2D2046BF" w14:textId="77777777" w:rsidR="000168D3" w:rsidRPr="00FA35E7" w:rsidRDefault="000168D3" w:rsidP="000168D3">
                              <w:pPr>
                                <w:jc w:val="center"/>
                                <w:rPr>
                                  <w:sz w:val="14"/>
                                  <w:szCs w:val="14"/>
                                  <w:lang w:val="en-US"/>
                                </w:rPr>
                              </w:pPr>
                              <w:r w:rsidRPr="00407E31">
                                <w:rPr>
                                  <w:sz w:val="10"/>
                                  <w:szCs w:val="10"/>
                                  <w:lang w:val="en-US"/>
                                </w:rPr>
                                <w:t>ENCABEZADO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548938" name="Rectángulo 3"/>
                        <wps:cNvSpPr/>
                        <wps:spPr>
                          <a:xfrm>
                            <a:off x="657411" y="932329"/>
                            <a:ext cx="794871" cy="3645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46D22C" w14:textId="77777777" w:rsidR="000168D3" w:rsidRDefault="000168D3" w:rsidP="000168D3">
                              <w:pPr>
                                <w:jc w:val="center"/>
                                <w:rPr>
                                  <w:sz w:val="14"/>
                                  <w:szCs w:val="14"/>
                                  <w:lang w:val="en-US"/>
                                </w:rPr>
                              </w:pPr>
                              <w:r w:rsidRPr="00FA35E7">
                                <w:rPr>
                                  <w:sz w:val="14"/>
                                  <w:szCs w:val="14"/>
                                  <w:lang w:val="en-US"/>
                                </w:rPr>
                                <w:t>VERB</w:t>
                              </w:r>
                              <w:r>
                                <w:rPr>
                                  <w:sz w:val="14"/>
                                  <w:szCs w:val="14"/>
                                  <w:lang w:val="en-US"/>
                                </w:rPr>
                                <w:t>O-</w:t>
                              </w:r>
                              <w:proofErr w:type="spellStart"/>
                              <w:r>
                                <w:rPr>
                                  <w:sz w:val="14"/>
                                  <w:szCs w:val="14"/>
                                  <w:lang w:val="en-US"/>
                                </w:rPr>
                                <w:t>Necesito</w:t>
                              </w:r>
                              <w:proofErr w:type="spellEnd"/>
                            </w:p>
                            <w:p w14:paraId="19F9B216" w14:textId="77777777" w:rsidR="000168D3" w:rsidRPr="00FA35E7" w:rsidRDefault="000168D3" w:rsidP="000168D3">
                              <w:pPr>
                                <w:jc w:val="center"/>
                                <w:rPr>
                                  <w:sz w:val="14"/>
                                  <w:szCs w:val="14"/>
                                  <w:lang w:val="en-US"/>
                                </w:rPr>
                              </w:pPr>
                              <w:r>
                                <w:rPr>
                                  <w:sz w:val="14"/>
                                  <w:szCs w:val="14"/>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084913" name="Rectángulo 3"/>
                        <wps:cNvSpPr/>
                        <wps:spPr>
                          <a:xfrm>
                            <a:off x="1924423" y="932329"/>
                            <a:ext cx="794871" cy="3645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31B024" w14:textId="27DDABF1" w:rsidR="000168D3" w:rsidRPr="00A64FF5" w:rsidRDefault="006E6ACB" w:rsidP="000168D3">
                              <w:pPr>
                                <w:keepNext/>
                                <w:jc w:val="center"/>
                                <w:rPr>
                                  <w:sz w:val="14"/>
                                  <w:szCs w:val="14"/>
                                  <w:lang w:val="es-CO"/>
                                </w:rPr>
                              </w:pPr>
                              <w:r w:rsidRPr="00A64FF5">
                                <w:rPr>
                                  <w:sz w:val="14"/>
                                  <w:szCs w:val="14"/>
                                  <w:lang w:val="es-CO"/>
                                </w:rPr>
                                <w:t>SUSTANTIVO Tiquete</w:t>
                              </w:r>
                            </w:p>
                            <w:p w14:paraId="5C3F06C1" w14:textId="150143DF" w:rsidR="000168D3" w:rsidRDefault="000168D3" w:rsidP="000168D3">
                              <w:pPr>
                                <w:pStyle w:val="Descripcin"/>
                                <w:jc w:val="center"/>
                              </w:pPr>
                              <w:bookmarkStart w:id="488" w:name="_Toc159877465"/>
                              <w:r>
                                <w:t xml:space="preserve">Figura </w:t>
                              </w:r>
                              <w:r>
                                <w:fldChar w:fldCharType="begin"/>
                              </w:r>
                              <w:r>
                                <w:instrText xml:space="preserve"> SEQ Figura \* ARABIC </w:instrText>
                              </w:r>
                              <w:r>
                                <w:fldChar w:fldCharType="separate"/>
                              </w:r>
                              <w:ins w:id="489" w:author="david gonzalez cano" w:date="2024-02-26T22:11:00Z">
                                <w:r w:rsidR="00AA2DF6">
                                  <w:rPr>
                                    <w:noProof/>
                                  </w:rPr>
                                  <w:t>17</w:t>
                                </w:r>
                              </w:ins>
                              <w:del w:id="490" w:author="david gonzalez cano" w:date="2024-02-26T22:11:00Z">
                                <w:r w:rsidR="00753C41" w:rsidDel="00AA2DF6">
                                  <w:rPr>
                                    <w:noProof/>
                                  </w:rPr>
                                  <w:delText>18</w:delText>
                                </w:r>
                              </w:del>
                              <w:r>
                                <w:fldChar w:fldCharType="end"/>
                              </w:r>
                              <w:r>
                                <w:t xml:space="preserve"> Una </w:t>
                              </w:r>
                              <w:r w:rsidR="006E6ACB">
                                <w:t>representación</w:t>
                              </w:r>
                              <w:r>
                                <w:t xml:space="preserve"> </w:t>
                              </w:r>
                              <w:r w:rsidR="006E6ACB">
                                <w:t>gráfica</w:t>
                              </w:r>
                              <w:r>
                                <w:t xml:space="preserve"> de un arco de dependencia </w:t>
                              </w:r>
                              <w:r w:rsidR="006E6ACB">
                                <w:t>sintáctica</w:t>
                              </w:r>
                              <w:bookmarkEnd w:id="4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345288" name="Rectángulo 3"/>
                        <wps:cNvSpPr/>
                        <wps:spPr>
                          <a:xfrm>
                            <a:off x="2504139" y="614037"/>
                            <a:ext cx="519393" cy="21520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F3045C" w14:textId="77777777" w:rsidR="000168D3" w:rsidRPr="00FA35E7" w:rsidRDefault="000168D3" w:rsidP="000168D3">
                              <w:pPr>
                                <w:jc w:val="center"/>
                                <w:rPr>
                                  <w:sz w:val="14"/>
                                  <w:szCs w:val="14"/>
                                  <w:lang w:val="en-US"/>
                                </w:rPr>
                              </w:pPr>
                              <w:r w:rsidRPr="00407E31">
                                <w:rPr>
                                  <w:sz w:val="10"/>
                                  <w:szCs w:val="10"/>
                                  <w:lang w:val="en-US"/>
                                </w:rPr>
                                <w:t>HIJO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828681" name="Flecha: curvada hacia abajo 8"/>
                        <wps:cNvSpPr/>
                        <wps:spPr>
                          <a:xfrm>
                            <a:off x="914400" y="0"/>
                            <a:ext cx="1440180" cy="895350"/>
                          </a:xfrm>
                          <a:prstGeom prst="curvedDownArrow">
                            <a:avLst>
                              <a:gd name="adj1" fmla="val 0"/>
                              <a:gd name="adj2" fmla="val 11683"/>
                              <a:gd name="adj3" fmla="val 25000"/>
                            </a:avLst>
                          </a:prstGeom>
                        </wps:spPr>
                        <wps:style>
                          <a:lnRef idx="2">
                            <a:schemeClr val="accent6"/>
                          </a:lnRef>
                          <a:fillRef idx="1">
                            <a:schemeClr val="lt1"/>
                          </a:fillRef>
                          <a:effectRef idx="0">
                            <a:schemeClr val="accent6"/>
                          </a:effectRef>
                          <a:fontRef idx="minor">
                            <a:schemeClr val="dk1"/>
                          </a:fontRef>
                        </wps:style>
                        <wps:txbx>
                          <w:txbxContent>
                            <w:p w14:paraId="1DFB2CFE" w14:textId="77777777" w:rsidR="000168D3" w:rsidRPr="00D50377" w:rsidRDefault="000168D3" w:rsidP="000168D3">
                              <w:pPr>
                                <w:jc w:val="center"/>
                                <w:rPr>
                                  <w:color w:val="000000" w:themeColor="text1"/>
                                  <w:sz w:val="8"/>
                                  <w:szCs w:val="8"/>
                                  <w:lang w:val="en-US"/>
                                </w:rPr>
                              </w:pPr>
                              <w:proofErr w:type="spellStart"/>
                              <w:r w:rsidRPr="00D74659">
                                <w:rPr>
                                  <w:sz w:val="16"/>
                                  <w:szCs w:val="16"/>
                                  <w:lang w:val="en-US"/>
                                </w:rPr>
                                <w:t>Dependencia</w:t>
                              </w:r>
                              <w:proofErr w:type="spellEnd"/>
                              <w:r w:rsidRPr="00D74659">
                                <w:rPr>
                                  <w:sz w:val="16"/>
                                  <w:szCs w:val="16"/>
                                  <w:lang w:val="en-US"/>
                                </w:rPr>
                                <w:t xml:space="preserve"> </w:t>
                              </w:r>
                              <w:proofErr w:type="spellStart"/>
                              <w:r w:rsidRPr="00D74659">
                                <w:rPr>
                                  <w:sz w:val="16"/>
                                  <w:szCs w:val="16"/>
                                  <w:lang w:val="en-US"/>
                                </w:rPr>
                                <w:t>dobj</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37144F3D" id="Grupo 3" o:spid="_x0000_s1041" style="position:absolute;left:0;text-align:left;margin-left:35.25pt;margin-top:10.2pt;width:228.2pt;height:102.1pt;z-index:251721728;mso-width-relative:margin" coordorigin="1255" coordsize="28980,12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">
                <v:rect id="Rectángulo 3" o:spid="_x0000_s1042" style="position:absolute;left:1255;top:6152;width:7171;height: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" fillcolor="white [3201]" strokecolor="#ed7d31 [3205]" strokeweight="2pt">
                  <v:textbox>
                    <w:txbxContent>
                      <w:p w14:paraId="2D2046BF" w14:textId="77777777" w:rsidR="000168D3" w:rsidRPr="00FA35E7" w:rsidRDefault="000168D3" w:rsidP="000168D3">
                        <w:pPr>
                          <w:jc w:val="center"/>
                          <w:rPr>
                            <w:sz w:val="14"/>
                            <w:szCs w:val="14"/>
                            <w:lang w:val="en-US"/>
                          </w:rPr>
                        </w:pPr>
                        <w:r w:rsidRPr="00407E31">
                          <w:rPr>
                            <w:sz w:val="10"/>
                            <w:szCs w:val="10"/>
                            <w:lang w:val="en-US"/>
                          </w:rPr>
                          <w:t>ENCABEZADO</w:t>
                        </w:r>
                      </w:p>
                    </w:txbxContent>
                  </v:textbox>
                </v:rect>
                <v:rect id="Rectángulo 3" o:spid="_x0000_s1043" style="position:absolute;left:6574;top:9323;width:7948;height:3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" fillcolor="white [3201]" strokecolor="#70ad47 [3209]" strokeweight="2pt">
                  <v:textbox>
                    <w:txbxContent>
                      <w:p w14:paraId="4A46D22C" w14:textId="77777777" w:rsidR="000168D3" w:rsidRDefault="000168D3" w:rsidP="000168D3">
                        <w:pPr>
                          <w:jc w:val="center"/>
                          <w:rPr>
                            <w:sz w:val="14"/>
                            <w:szCs w:val="14"/>
                            <w:lang w:val="en-US"/>
                          </w:rPr>
                        </w:pPr>
                        <w:r w:rsidRPr="00FA35E7">
                          <w:rPr>
                            <w:sz w:val="14"/>
                            <w:szCs w:val="14"/>
                            <w:lang w:val="en-US"/>
                          </w:rPr>
                          <w:t>VERB</w:t>
                        </w:r>
                        <w:r>
                          <w:rPr>
                            <w:sz w:val="14"/>
                            <w:szCs w:val="14"/>
                            <w:lang w:val="en-US"/>
                          </w:rPr>
                          <w:t>O-</w:t>
                        </w:r>
                        <w:proofErr w:type="spellStart"/>
                        <w:r>
                          <w:rPr>
                            <w:sz w:val="14"/>
                            <w:szCs w:val="14"/>
                            <w:lang w:val="en-US"/>
                          </w:rPr>
                          <w:t>Necesito</w:t>
                        </w:r>
                        <w:proofErr w:type="spellEnd"/>
                      </w:p>
                      <w:p w14:paraId="19F9B216" w14:textId="77777777" w:rsidR="000168D3" w:rsidRPr="00FA35E7" w:rsidRDefault="000168D3" w:rsidP="000168D3">
                        <w:pPr>
                          <w:jc w:val="center"/>
                          <w:rPr>
                            <w:sz w:val="14"/>
                            <w:szCs w:val="14"/>
                            <w:lang w:val="en-US"/>
                          </w:rPr>
                        </w:pPr>
                        <w:r>
                          <w:rPr>
                            <w:sz w:val="14"/>
                            <w:szCs w:val="14"/>
                            <w:lang w:val="en-US"/>
                          </w:rPr>
                          <w:t>N</w:t>
                        </w:r>
                      </w:p>
                    </w:txbxContent>
                  </v:textbox>
                </v:rect>
                <v:rect id="Rectángulo 3" o:spid="_x0000_s1044" style="position:absolute;left:19244;top:9323;width:7948;height:3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" fillcolor="white [3201]" strokecolor="#70ad47 [3209]" strokeweight="2pt">
                  <v:textbox>
                    <w:txbxContent>
                      <w:p w14:paraId="1B31B024" w14:textId="27DDABF1" w:rsidR="000168D3" w:rsidRPr="00A64FF5" w:rsidRDefault="006E6ACB" w:rsidP="000168D3">
                        <w:pPr>
                          <w:keepNext/>
                          <w:jc w:val="center"/>
                          <w:rPr>
                            <w:sz w:val="14"/>
                            <w:szCs w:val="14"/>
                            <w:lang w:val="es-CO"/>
                          </w:rPr>
                        </w:pPr>
                        <w:r w:rsidRPr="00A64FF5">
                          <w:rPr>
                            <w:sz w:val="14"/>
                            <w:szCs w:val="14"/>
                            <w:lang w:val="es-CO"/>
                          </w:rPr>
                          <w:t>SUSTANTIVO Tiquete</w:t>
                        </w:r>
                      </w:p>
                      <w:p w14:paraId="5C3F06C1" w14:textId="150143DF" w:rsidR="000168D3" w:rsidRDefault="000168D3" w:rsidP="000168D3">
                        <w:pPr>
                          <w:pStyle w:val="Descripcin"/>
                          <w:jc w:val="center"/>
                        </w:pPr>
                        <w:bookmarkStart w:id="491" w:name="_Toc159877465"/>
                        <w:r>
                          <w:t xml:space="preserve">Figura </w:t>
                        </w:r>
                        <w:r>
                          <w:fldChar w:fldCharType="begin"/>
                        </w:r>
                        <w:r>
                          <w:instrText xml:space="preserve"> SEQ Figura \* ARABIC </w:instrText>
                        </w:r>
                        <w:r>
                          <w:fldChar w:fldCharType="separate"/>
                        </w:r>
                        <w:ins w:id="492" w:author="david gonzalez cano" w:date="2024-02-26T22:11:00Z">
                          <w:r w:rsidR="00AA2DF6">
                            <w:rPr>
                              <w:noProof/>
                            </w:rPr>
                            <w:t>17</w:t>
                          </w:r>
                        </w:ins>
                        <w:del w:id="493" w:author="david gonzalez cano" w:date="2024-02-26T22:11:00Z">
                          <w:r w:rsidR="00753C41" w:rsidDel="00AA2DF6">
                            <w:rPr>
                              <w:noProof/>
                            </w:rPr>
                            <w:delText>18</w:delText>
                          </w:r>
                        </w:del>
                        <w:r>
                          <w:fldChar w:fldCharType="end"/>
                        </w:r>
                        <w:r>
                          <w:t xml:space="preserve"> Una </w:t>
                        </w:r>
                        <w:r w:rsidR="006E6ACB">
                          <w:t>representación</w:t>
                        </w:r>
                        <w:r>
                          <w:t xml:space="preserve"> </w:t>
                        </w:r>
                        <w:r w:rsidR="006E6ACB">
                          <w:t>gráfica</w:t>
                        </w:r>
                        <w:r>
                          <w:t xml:space="preserve"> de un arco de dependencia </w:t>
                        </w:r>
                        <w:r w:rsidR="006E6ACB">
                          <w:t>sintáctica</w:t>
                        </w:r>
                        <w:bookmarkEnd w:id="491"/>
                      </w:p>
                    </w:txbxContent>
                  </v:textbox>
                </v:rect>
                <v:rect id="Rectángulo 3" o:spid="_x0000_s1045" style="position:absolute;left:25041;top:6140;width:5194;height:2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" fillcolor="white [3201]" strokecolor="#70ad47 [3209]" strokeweight="2pt">
                  <v:textbox>
                    <w:txbxContent>
                      <w:p w14:paraId="78F3045C" w14:textId="77777777" w:rsidR="000168D3" w:rsidRPr="00FA35E7" w:rsidRDefault="000168D3" w:rsidP="000168D3">
                        <w:pPr>
                          <w:jc w:val="center"/>
                          <w:rPr>
                            <w:sz w:val="14"/>
                            <w:szCs w:val="14"/>
                            <w:lang w:val="en-US"/>
                          </w:rPr>
                        </w:pPr>
                        <w:r w:rsidRPr="00407E31">
                          <w:rPr>
                            <w:sz w:val="10"/>
                            <w:szCs w:val="10"/>
                            <w:lang w:val="en-US"/>
                          </w:rPr>
                          <w:t>HIJO</w:t>
                        </w:r>
                      </w:p>
                    </w:txbxContent>
                  </v:textbox>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8" o:spid="_x0000_s1046" type="#_x0000_t105" style="position:absolute;left:9144;width:14401;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" adj="20031,20816,16200" fillcolor="white [3201]" strokecolor="#70ad47 [3209]" strokeweight="2pt">
                  <v:textbox>
                    <w:txbxContent>
                      <w:p w14:paraId="1DFB2CFE" w14:textId="77777777" w:rsidR="000168D3" w:rsidRPr="00D50377" w:rsidRDefault="000168D3" w:rsidP="000168D3">
                        <w:pPr>
                          <w:jc w:val="center"/>
                          <w:rPr>
                            <w:color w:val="000000" w:themeColor="text1"/>
                            <w:sz w:val="8"/>
                            <w:szCs w:val="8"/>
                            <w:lang w:val="en-US"/>
                          </w:rPr>
                        </w:pPr>
                        <w:proofErr w:type="spellStart"/>
                        <w:r w:rsidRPr="00D74659">
                          <w:rPr>
                            <w:sz w:val="16"/>
                            <w:szCs w:val="16"/>
                            <w:lang w:val="en-US"/>
                          </w:rPr>
                          <w:t>Dependencia</w:t>
                        </w:r>
                        <w:proofErr w:type="spellEnd"/>
                        <w:r w:rsidRPr="00D74659">
                          <w:rPr>
                            <w:sz w:val="16"/>
                            <w:szCs w:val="16"/>
                            <w:lang w:val="en-US"/>
                          </w:rPr>
                          <w:t xml:space="preserve"> </w:t>
                        </w:r>
                        <w:proofErr w:type="spellStart"/>
                        <w:r w:rsidRPr="00D74659">
                          <w:rPr>
                            <w:sz w:val="16"/>
                            <w:szCs w:val="16"/>
                            <w:lang w:val="en-US"/>
                          </w:rPr>
                          <w:t>dobj</w:t>
                        </w:r>
                        <w:proofErr w:type="spellEnd"/>
                      </w:p>
                    </w:txbxContent>
                  </v:textbox>
                </v:shape>
              </v:group>
            </w:pict>
          </mc:Fallback>
        </mc:AlternateContent>
      </w:r>
    </w:p>
    <w:p w14:paraId="635F1990" w14:textId="77777777" w:rsidR="000168D3" w:rsidRDefault="000168D3" w:rsidP="000168D3">
      <w:pPr>
        <w:rPr>
          <w:lang w:val="es-ES"/>
        </w:rPr>
      </w:pPr>
    </w:p>
    <w:p w14:paraId="52649B5A" w14:textId="77777777" w:rsidR="000168D3" w:rsidRDefault="000168D3" w:rsidP="000168D3">
      <w:pPr>
        <w:tabs>
          <w:tab w:val="left" w:pos="2212"/>
        </w:tabs>
        <w:rPr>
          <w:lang w:val="es-ES"/>
        </w:rPr>
      </w:pPr>
    </w:p>
    <w:p w14:paraId="78A8B710" w14:textId="77777777" w:rsidR="000168D3" w:rsidRDefault="000168D3" w:rsidP="000168D3">
      <w:pPr>
        <w:rPr>
          <w:lang w:val="es-ES"/>
        </w:rPr>
      </w:pPr>
    </w:p>
    <w:p w14:paraId="7B83EC2D" w14:textId="52596606" w:rsidR="000168D3" w:rsidRDefault="006557B6" w:rsidP="000168D3">
      <w:pPr>
        <w:jc w:val="left"/>
        <w:rPr>
          <w:lang w:val="es-ES"/>
        </w:rPr>
      </w:pPr>
      <w:r>
        <w:rPr>
          <w:noProof/>
        </w:rPr>
        <mc:AlternateContent>
          <mc:Choice Requires="wps">
            <w:drawing>
              <wp:anchor distT="0" distB="0" distL="114300" distR="114300" simplePos="0" relativeHeight="251722752" behindDoc="0" locked="0" layoutInCell="1" allowOverlap="1" wp14:anchorId="2E5B036E" wp14:editId="685EA5DA">
                <wp:simplePos x="0" y="0"/>
                <wp:positionH relativeFrom="column">
                  <wp:posOffset>321945</wp:posOffset>
                </wp:positionH>
                <wp:positionV relativeFrom="paragraph">
                  <wp:posOffset>121920</wp:posOffset>
                </wp:positionV>
                <wp:extent cx="3825240" cy="167640"/>
                <wp:effectExtent l="0" t="0" r="0" b="0"/>
                <wp:wrapNone/>
                <wp:docPr id="1616417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5240" cy="167640"/>
                        </a:xfrm>
                        <a:prstGeom prst="rect">
                          <a:avLst/>
                        </a:prstGeom>
                        <a:solidFill>
                          <a:prstClr val="white"/>
                        </a:solidFill>
                        <a:ln>
                          <a:noFill/>
                        </a:ln>
                      </wps:spPr>
                      <wps:txbx>
                        <w:txbxContent>
                          <w:p w14:paraId="47F9D195" w14:textId="6682AFD4" w:rsidR="000168D3" w:rsidRPr="004D3949" w:rsidRDefault="000168D3" w:rsidP="000168D3">
                            <w:pPr>
                              <w:pStyle w:val="Descripcin"/>
                              <w:rPr>
                                <w:rFonts w:eastAsiaTheme="minorHAnsi"/>
                                <w:noProof/>
                              </w:rPr>
                            </w:pPr>
                            <w:bookmarkStart w:id="494" w:name="_Toc159877466"/>
                            <w:r>
                              <w:t xml:space="preserve">Figura </w:t>
                            </w:r>
                            <w:r>
                              <w:fldChar w:fldCharType="begin"/>
                            </w:r>
                            <w:r>
                              <w:instrText xml:space="preserve"> SEQ Figura \* ARABIC </w:instrText>
                            </w:r>
                            <w:r>
                              <w:fldChar w:fldCharType="separate"/>
                            </w:r>
                            <w:ins w:id="495" w:author="david gonzalez cano" w:date="2024-02-26T22:11:00Z">
                              <w:r w:rsidR="00AA2DF6">
                                <w:rPr>
                                  <w:noProof/>
                                </w:rPr>
                                <w:t>18</w:t>
                              </w:r>
                            </w:ins>
                            <w:del w:id="496" w:author="david gonzalez cano" w:date="2024-02-26T22:11:00Z">
                              <w:r w:rsidR="00753C41" w:rsidDel="00AA2DF6">
                                <w:rPr>
                                  <w:noProof/>
                                </w:rPr>
                                <w:delText>19</w:delText>
                              </w:r>
                            </w:del>
                            <w:r>
                              <w:fldChar w:fldCharType="end"/>
                            </w:r>
                            <w:r>
                              <w:t xml:space="preserve"> Ejemplo representación </w:t>
                            </w:r>
                            <w:r w:rsidR="006E6ACB">
                              <w:t>gráfica</w:t>
                            </w:r>
                            <w:r>
                              <w:t xml:space="preserve"> de la dependencia sintáctica</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B036E" id="Cuadro de texto 2" o:spid="_x0000_s1047" type="#_x0000_t202" style="position:absolute;margin-left:25.35pt;margin-top:9.6pt;width:301.2pt;height:13.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" stroked="f">
                <v:textbox inset="0,0,0,0">
                  <w:txbxContent>
                    <w:p w14:paraId="47F9D195" w14:textId="6682AFD4" w:rsidR="000168D3" w:rsidRPr="004D3949" w:rsidRDefault="000168D3" w:rsidP="000168D3">
                      <w:pPr>
                        <w:pStyle w:val="Descripcin"/>
                        <w:rPr>
                          <w:rFonts w:eastAsiaTheme="minorHAnsi"/>
                          <w:noProof/>
                        </w:rPr>
                      </w:pPr>
                      <w:bookmarkStart w:id="497" w:name="_Toc159877466"/>
                      <w:r>
                        <w:t xml:space="preserve">Figura </w:t>
                      </w:r>
                      <w:r>
                        <w:fldChar w:fldCharType="begin"/>
                      </w:r>
                      <w:r>
                        <w:instrText xml:space="preserve"> SEQ Figura \* ARABIC </w:instrText>
                      </w:r>
                      <w:r>
                        <w:fldChar w:fldCharType="separate"/>
                      </w:r>
                      <w:ins w:id="498" w:author="david gonzalez cano" w:date="2024-02-26T22:11:00Z">
                        <w:r w:rsidR="00AA2DF6">
                          <w:rPr>
                            <w:noProof/>
                          </w:rPr>
                          <w:t>18</w:t>
                        </w:r>
                      </w:ins>
                      <w:del w:id="499" w:author="david gonzalez cano" w:date="2024-02-26T22:11:00Z">
                        <w:r w:rsidR="00753C41" w:rsidDel="00AA2DF6">
                          <w:rPr>
                            <w:noProof/>
                          </w:rPr>
                          <w:delText>19</w:delText>
                        </w:r>
                      </w:del>
                      <w:r>
                        <w:fldChar w:fldCharType="end"/>
                      </w:r>
                      <w:r>
                        <w:t xml:space="preserve"> Ejemplo representación </w:t>
                      </w:r>
                      <w:r w:rsidR="006E6ACB">
                        <w:t>gráfica</w:t>
                      </w:r>
                      <w:r>
                        <w:t xml:space="preserve"> de la dependencia sintáctica</w:t>
                      </w:r>
                      <w:bookmarkEnd w:id="497"/>
                    </w:p>
                  </w:txbxContent>
                </v:textbox>
              </v:shape>
            </w:pict>
          </mc:Fallback>
        </mc:AlternateContent>
      </w:r>
    </w:p>
    <w:p w14:paraId="0F0874DC" w14:textId="77777777" w:rsidR="000168D3" w:rsidRDefault="000168D3" w:rsidP="000168D3">
      <w:pPr>
        <w:rPr>
          <w:lang w:val="es-ES"/>
        </w:rPr>
      </w:pPr>
    </w:p>
    <w:p w14:paraId="5277CECC" w14:textId="77777777" w:rsidR="000168D3" w:rsidRPr="00D56178" w:rsidRDefault="000168D3" w:rsidP="000168D3">
      <w:pPr>
        <w:rPr>
          <w:lang w:val="es-ES"/>
        </w:rPr>
      </w:pPr>
      <w:r w:rsidRPr="00D56178">
        <w:rPr>
          <w:lang w:val="es-ES"/>
        </w:rPr>
        <w:t xml:space="preserve">CABEZA Y </w:t>
      </w:r>
      <w:r>
        <w:rPr>
          <w:lang w:val="es-ES"/>
        </w:rPr>
        <w:t>HIJO</w:t>
      </w:r>
    </w:p>
    <w:p w14:paraId="59454EC3" w14:textId="77777777" w:rsidR="000168D3" w:rsidRPr="00D56178" w:rsidRDefault="000168D3" w:rsidP="000168D3">
      <w:pPr>
        <w:rPr>
          <w:lang w:val="es-ES"/>
        </w:rPr>
      </w:pPr>
    </w:p>
    <w:p w14:paraId="52EB62D5" w14:textId="77777777" w:rsidR="000168D3" w:rsidRPr="00D56178" w:rsidRDefault="000168D3" w:rsidP="000168D3">
      <w:pPr>
        <w:rPr>
          <w:lang w:val="es-ES"/>
        </w:rPr>
      </w:pPr>
      <w:r w:rsidRPr="00D56178">
        <w:rPr>
          <w:lang w:val="es-ES"/>
        </w:rPr>
        <w:t xml:space="preserve"> Una etiqueta de dependencia sintáctica describe el tipo de relación sintáctica entre dos palabras en una oración.  En tal par, una palabra es el gobernador sintáctico (también llamado cabeza o padre) y la otra es el dependiente (también llamado hijo).  spaCy asigna una etiqueta de dependencia sintáctica al dependiente del par.  Por ejemplo, en el par "necesitar, boleto", extraído de la oración "Necesito un boleto de avión", la palabra "boleto" es el niño y la palabra "necesidad" es la cabeza, porque "necesitar" es el verbo en lo que llamado frase verbal.  En esta misma oración, "un billete de avión" es un sintagma nominal: el sustantivo "billete" es el principio, y "a" y "avión" son sus hijos.</w:t>
      </w:r>
    </w:p>
    <w:p w14:paraId="2B3B76F9" w14:textId="77777777" w:rsidR="000168D3" w:rsidRPr="00D56178" w:rsidRDefault="000168D3" w:rsidP="000168D3">
      <w:pPr>
        <w:rPr>
          <w:lang w:val="es-ES"/>
        </w:rPr>
      </w:pPr>
    </w:p>
    <w:p w14:paraId="234FF005" w14:textId="77777777" w:rsidR="000168D3" w:rsidRPr="00586D7B" w:rsidRDefault="000168D3" w:rsidP="000168D3">
      <w:pPr>
        <w:rPr>
          <w:lang w:val="es-ES"/>
        </w:rPr>
      </w:pPr>
      <w:r w:rsidRPr="00D56178">
        <w:rPr>
          <w:lang w:val="es-ES"/>
        </w:rPr>
        <w:t xml:space="preserve"> Cada palabra de una oración tiene exactamente un encabezado.  En consecuencia, una palabra sólo puede ser hij</w:t>
      </w:r>
      <w:r>
        <w:rPr>
          <w:lang w:val="es-ES"/>
        </w:rPr>
        <w:t>o</w:t>
      </w:r>
      <w:r w:rsidRPr="00D56178">
        <w:rPr>
          <w:lang w:val="es-ES"/>
        </w:rPr>
        <w:t xml:space="preserve"> de una cabeza.  No siempre ocurre lo contrario.  Una misma palabra puede actuar como cabeza en ninguno, uno o varios pares.  Esto último significa que el jefe tiene varios hijos.  Esto explica por qué siempre se asigna una etiqueta de dependencia al </w:t>
      </w:r>
      <w:r>
        <w:rPr>
          <w:lang w:val="es-ES"/>
        </w:rPr>
        <w:t>hijo.</w:t>
      </w:r>
    </w:p>
    <w:p w14:paraId="4CB7C72F" w14:textId="77777777" w:rsidR="000168D3" w:rsidRPr="00840FB2" w:rsidRDefault="000168D3" w:rsidP="000168D3">
      <w:pPr>
        <w:rPr>
          <w:lang w:val="es-ES"/>
        </w:rPr>
      </w:pPr>
      <w:r w:rsidRPr="00840FB2">
        <w:rPr>
          <w:lang w:val="es-ES"/>
        </w:rPr>
        <w:t xml:space="preserve">La etiqueta </w:t>
      </w:r>
      <w:proofErr w:type="spellStart"/>
      <w:r w:rsidRPr="00840FB2">
        <w:rPr>
          <w:lang w:val="es-ES"/>
        </w:rPr>
        <w:t>dobj</w:t>
      </w:r>
      <w:proofErr w:type="spellEnd"/>
      <w:r w:rsidRPr="00840FB2">
        <w:rPr>
          <w:lang w:val="es-ES"/>
        </w:rPr>
        <w:t xml:space="preserve"> se asigna a la palabra "ti</w:t>
      </w:r>
      <w:r>
        <w:rPr>
          <w:lang w:val="es-ES"/>
        </w:rPr>
        <w:t>quete</w:t>
      </w:r>
      <w:r w:rsidRPr="00840FB2">
        <w:rPr>
          <w:lang w:val="es-ES"/>
        </w:rPr>
        <w:t>" porque es hij</w:t>
      </w:r>
      <w:r>
        <w:rPr>
          <w:lang w:val="es-ES"/>
        </w:rPr>
        <w:t>o</w:t>
      </w:r>
      <w:r w:rsidRPr="00840FB2">
        <w:rPr>
          <w:lang w:val="es-ES"/>
        </w:rPr>
        <w:t xml:space="preserve"> de la relación.  Siempre se asigna una etiqueta de dependencia al </w:t>
      </w:r>
      <w:r>
        <w:rPr>
          <w:lang w:val="es-ES"/>
        </w:rPr>
        <w:t>hijo</w:t>
      </w:r>
      <w:r w:rsidRPr="00840FB2">
        <w:rPr>
          <w:lang w:val="es-ES"/>
        </w:rPr>
        <w:t xml:space="preserve">.  En </w:t>
      </w:r>
      <w:r>
        <w:rPr>
          <w:lang w:val="es-ES"/>
        </w:rPr>
        <w:t xml:space="preserve">el código se </w:t>
      </w:r>
      <w:r w:rsidRPr="00840FB2">
        <w:rPr>
          <w:lang w:val="es-ES"/>
        </w:rPr>
        <w:t xml:space="preserve">puede determinar </w:t>
      </w:r>
      <w:r>
        <w:rPr>
          <w:lang w:val="es-ES"/>
        </w:rPr>
        <w:t xml:space="preserve">el encabezado </w:t>
      </w:r>
      <w:r w:rsidRPr="00840FB2">
        <w:rPr>
          <w:lang w:val="es-ES"/>
        </w:rPr>
        <w:t xml:space="preserve">de una relación usando </w:t>
      </w:r>
      <w:r>
        <w:rPr>
          <w:lang w:val="es-ES"/>
        </w:rPr>
        <w:t xml:space="preserve">el atributo </w:t>
      </w:r>
      <w:proofErr w:type="spellStart"/>
      <w:r w:rsidRPr="00840FB2">
        <w:rPr>
          <w:lang w:val="es-ES"/>
        </w:rPr>
        <w:t>Token.head</w:t>
      </w:r>
      <w:proofErr w:type="spellEnd"/>
    </w:p>
    <w:p w14:paraId="416127F9" w14:textId="77777777" w:rsidR="000168D3" w:rsidRDefault="000168D3" w:rsidP="000168D3">
      <w:pPr>
        <w:keepNext/>
      </w:pPr>
      <w:r w:rsidRPr="00840FB2">
        <w:rPr>
          <w:lang w:val="es-ES"/>
        </w:rPr>
        <w:t>.</w:t>
      </w:r>
      <w:r w:rsidRPr="008A4E66">
        <w:rPr>
          <w:b/>
          <w:bCs/>
          <w:noProof/>
          <w:lang w:val="es-ES"/>
        </w:rPr>
        <w:t xml:space="preserve"> </w:t>
      </w:r>
      <w:r>
        <w:rPr>
          <w:b/>
          <w:bCs/>
          <w:noProof/>
          <w:lang w:val="es-ES"/>
        </w:rPr>
        <w:drawing>
          <wp:inline distT="0" distB="0" distL="0" distR="0" wp14:anchorId="66BE5264" wp14:editId="2E6BB659">
            <wp:extent cx="5758815" cy="1596390"/>
            <wp:effectExtent l="0" t="0" r="0" b="3810"/>
            <wp:docPr id="2278180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8055" name="Imagen 227818055"/>
                    <pic:cNvPicPr/>
                  </pic:nvPicPr>
                  <pic:blipFill>
                    <a:blip r:embed="rId31"/>
                    <a:stretch>
                      <a:fillRect/>
                    </a:stretch>
                  </pic:blipFill>
                  <pic:spPr>
                    <a:xfrm>
                      <a:off x="0" y="0"/>
                      <a:ext cx="5758815" cy="1596390"/>
                    </a:xfrm>
                    <a:prstGeom prst="rect">
                      <a:avLst/>
                    </a:prstGeom>
                  </pic:spPr>
                </pic:pic>
              </a:graphicData>
            </a:graphic>
          </wp:inline>
        </w:drawing>
      </w:r>
    </w:p>
    <w:p w14:paraId="47474363" w14:textId="7D8003EC" w:rsidR="000168D3" w:rsidRPr="00840FB2" w:rsidRDefault="000168D3" w:rsidP="000168D3">
      <w:pPr>
        <w:pStyle w:val="Descripcin"/>
      </w:pPr>
      <w:bookmarkStart w:id="500" w:name="_Toc159877467"/>
      <w:r>
        <w:t xml:space="preserve">Figura </w:t>
      </w:r>
      <w:r>
        <w:fldChar w:fldCharType="begin"/>
      </w:r>
      <w:r>
        <w:instrText xml:space="preserve"> SEQ Figura \* ARABIC </w:instrText>
      </w:r>
      <w:r>
        <w:fldChar w:fldCharType="separate"/>
      </w:r>
      <w:ins w:id="501" w:author="david gonzalez cano" w:date="2024-02-26T22:11:00Z">
        <w:r w:rsidR="00AA2DF6">
          <w:rPr>
            <w:noProof/>
          </w:rPr>
          <w:t>19</w:t>
        </w:r>
      </w:ins>
      <w:del w:id="502" w:author="david gonzalez cano" w:date="2024-02-26T22:11:00Z">
        <w:r w:rsidR="00753C41" w:rsidDel="00AA2DF6">
          <w:rPr>
            <w:noProof/>
          </w:rPr>
          <w:delText>20</w:delText>
        </w:r>
      </w:del>
      <w:r>
        <w:fldChar w:fldCharType="end"/>
      </w:r>
      <w:r>
        <w:t xml:space="preserve"> Relaciones de Encabezado/hijo en una oración completa</w:t>
      </w:r>
      <w:bookmarkEnd w:id="500"/>
    </w:p>
    <w:p w14:paraId="13F11531" w14:textId="77777777" w:rsidR="000168D3" w:rsidRPr="00862790" w:rsidRDefault="000168D3" w:rsidP="000168D3">
      <w:pPr>
        <w:rPr>
          <w:lang w:val="es-ES"/>
        </w:rPr>
      </w:pPr>
      <w:r w:rsidRPr="00862790">
        <w:rPr>
          <w:lang w:val="es-ES"/>
        </w:rPr>
        <w:t xml:space="preserve">Como puedes ver en la figura 18, una misma palabra en una oración puede participar en varias relaciones sintácticas. </w:t>
      </w:r>
    </w:p>
    <w:p w14:paraId="22C6C5AE" w14:textId="77777777" w:rsidR="000168D3" w:rsidRPr="00862790" w:rsidRDefault="000168D3" w:rsidP="000168D3">
      <w:pPr>
        <w:rPr>
          <w:lang w:val="es-ES"/>
        </w:rPr>
      </w:pPr>
      <w:r w:rsidRPr="00862790">
        <w:rPr>
          <w:lang w:val="es-ES"/>
        </w:rPr>
        <w:t xml:space="preserve"> Algunas etiquetas de dependencia comunes</w:t>
      </w:r>
    </w:p>
    <w:tbl>
      <w:tblPr>
        <w:tblStyle w:val="Tablaconcuadrcula"/>
        <w:tblW w:w="0" w:type="auto"/>
        <w:tblLook w:val="04A0" w:firstRow="1" w:lastRow="0" w:firstColumn="1" w:lastColumn="0" w:noHBand="0" w:noVBand="1"/>
      </w:tblPr>
      <w:tblGrid>
        <w:gridCol w:w="1586"/>
        <w:gridCol w:w="6030"/>
      </w:tblGrid>
      <w:tr w:rsidR="000168D3" w:rsidRPr="00EC1CA8" w14:paraId="6B3945B9" w14:textId="77777777" w:rsidTr="007105F0">
        <w:trPr>
          <w:tblHeader/>
        </w:trPr>
        <w:tc>
          <w:tcPr>
            <w:tcW w:w="1345" w:type="dxa"/>
          </w:tcPr>
          <w:p w14:paraId="3E9A65A0" w14:textId="77777777" w:rsidR="000168D3" w:rsidRPr="00EC1CA8" w:rsidRDefault="000168D3" w:rsidP="007249CC">
            <w:pPr>
              <w:spacing w:after="200" w:line="276" w:lineRule="auto"/>
              <w:jc w:val="center"/>
              <w:rPr>
                <w:rFonts w:cs="Arial"/>
                <w:b/>
                <w:bCs/>
              </w:rPr>
            </w:pPr>
            <w:r w:rsidRPr="00EC1CA8">
              <w:rPr>
                <w:rFonts w:cs="Arial"/>
                <w:b/>
                <w:bCs/>
              </w:rPr>
              <w:lastRenderedPageBreak/>
              <w:t>Dependencia</w:t>
            </w:r>
          </w:p>
        </w:tc>
        <w:tc>
          <w:tcPr>
            <w:tcW w:w="6030" w:type="dxa"/>
          </w:tcPr>
          <w:p w14:paraId="4439748E" w14:textId="77777777" w:rsidR="000168D3" w:rsidRPr="00EC1CA8" w:rsidRDefault="000168D3" w:rsidP="007249CC">
            <w:pPr>
              <w:spacing w:after="200" w:line="276" w:lineRule="auto"/>
              <w:jc w:val="center"/>
              <w:rPr>
                <w:rFonts w:cs="Arial"/>
                <w:b/>
                <w:bCs/>
              </w:rPr>
            </w:pPr>
            <w:r w:rsidRPr="00EC1CA8">
              <w:rPr>
                <w:rFonts w:cs="Arial"/>
                <w:b/>
                <w:bCs/>
              </w:rPr>
              <w:t>Descripción</w:t>
            </w:r>
          </w:p>
        </w:tc>
      </w:tr>
      <w:tr w:rsidR="000168D3" w:rsidRPr="00EC1CA8" w14:paraId="0E96BF49" w14:textId="77777777" w:rsidTr="007105F0">
        <w:tc>
          <w:tcPr>
            <w:tcW w:w="1345" w:type="dxa"/>
          </w:tcPr>
          <w:p w14:paraId="0F34B7C1" w14:textId="77777777" w:rsidR="000168D3" w:rsidRPr="00EC1CA8" w:rsidRDefault="000168D3" w:rsidP="007249CC">
            <w:pPr>
              <w:spacing w:after="200" w:line="276" w:lineRule="auto"/>
              <w:rPr>
                <w:rFonts w:cs="Arial"/>
              </w:rPr>
            </w:pPr>
            <w:proofErr w:type="spellStart"/>
            <w:r w:rsidRPr="00EC1CA8">
              <w:rPr>
                <w:rFonts w:cs="Arial"/>
              </w:rPr>
              <w:t>acomp</w:t>
            </w:r>
            <w:proofErr w:type="spellEnd"/>
          </w:p>
        </w:tc>
        <w:tc>
          <w:tcPr>
            <w:tcW w:w="6030" w:type="dxa"/>
          </w:tcPr>
          <w:p w14:paraId="747A302A" w14:textId="77777777" w:rsidR="000168D3" w:rsidRPr="00EC1CA8" w:rsidRDefault="000168D3" w:rsidP="007249CC">
            <w:pPr>
              <w:spacing w:after="200" w:line="276" w:lineRule="auto"/>
              <w:rPr>
                <w:rFonts w:cs="Arial"/>
              </w:rPr>
            </w:pPr>
            <w:r w:rsidRPr="00EC1CA8">
              <w:rPr>
                <w:rFonts w:cs="Arial"/>
              </w:rPr>
              <w:t>La dependencia "</w:t>
            </w:r>
            <w:proofErr w:type="spellStart"/>
            <w:r w:rsidRPr="00EC1CA8">
              <w:rPr>
                <w:rFonts w:cs="Arial"/>
              </w:rPr>
              <w:t>acomp</w:t>
            </w:r>
            <w:proofErr w:type="spellEnd"/>
            <w:r w:rsidRPr="00EC1CA8">
              <w:rPr>
                <w:rFonts w:cs="Arial"/>
              </w:rPr>
              <w:t>" indica que la palabra a la que se le asigna esta dependencia es un complemento que acompaña al sustantivo o verbo principal en la oración. Este complemento puede ser un adjetivo u otra construcción que aporta información adicional sobre el sustantivo o verbo principal.</w:t>
            </w:r>
          </w:p>
        </w:tc>
      </w:tr>
      <w:tr w:rsidR="000168D3" w:rsidRPr="00EC1CA8" w14:paraId="7095E306" w14:textId="77777777" w:rsidTr="007105F0">
        <w:tc>
          <w:tcPr>
            <w:tcW w:w="1345" w:type="dxa"/>
          </w:tcPr>
          <w:p w14:paraId="48350918" w14:textId="77777777" w:rsidR="000168D3" w:rsidRPr="00EC1CA8" w:rsidRDefault="000168D3" w:rsidP="007249CC">
            <w:pPr>
              <w:spacing w:after="200" w:line="276" w:lineRule="auto"/>
              <w:rPr>
                <w:rFonts w:cs="Arial"/>
              </w:rPr>
            </w:pPr>
            <w:proofErr w:type="spellStart"/>
            <w:r w:rsidRPr="00EC1CA8">
              <w:rPr>
                <w:rFonts w:cs="Arial"/>
              </w:rPr>
              <w:t>amod</w:t>
            </w:r>
            <w:proofErr w:type="spellEnd"/>
          </w:p>
        </w:tc>
        <w:tc>
          <w:tcPr>
            <w:tcW w:w="6030" w:type="dxa"/>
            <w:shd w:val="clear" w:color="auto" w:fill="auto"/>
          </w:tcPr>
          <w:p w14:paraId="35AAB2B0" w14:textId="77777777" w:rsidR="000168D3" w:rsidRPr="00EC1CA8" w:rsidRDefault="000168D3" w:rsidP="007249CC">
            <w:pPr>
              <w:spacing w:after="200" w:line="276" w:lineRule="auto"/>
              <w:rPr>
                <w:rFonts w:cs="Arial"/>
              </w:rPr>
            </w:pPr>
            <w:r w:rsidRPr="00EC1CA8">
              <w:rPr>
                <w:rFonts w:cs="Arial"/>
              </w:rPr>
              <w:t>La dependencia "</w:t>
            </w:r>
            <w:proofErr w:type="spellStart"/>
            <w:r w:rsidRPr="00EC1CA8">
              <w:rPr>
                <w:rFonts w:cs="Arial"/>
              </w:rPr>
              <w:t>amod</w:t>
            </w:r>
            <w:proofErr w:type="spellEnd"/>
            <w:r w:rsidRPr="00EC1CA8">
              <w:rPr>
                <w:rFonts w:cs="Arial"/>
              </w:rPr>
              <w:t>" se utiliza para indicar que una palabra (generalmente un adjetivo) modifica a un sustantivo en la oración. Este modificador proporciona información adicional sobre las características o propiedades del sustantivo al que está vinculado.</w:t>
            </w:r>
          </w:p>
        </w:tc>
      </w:tr>
      <w:tr w:rsidR="000168D3" w:rsidRPr="00EC1CA8" w14:paraId="13180476" w14:textId="77777777" w:rsidTr="007105F0">
        <w:tc>
          <w:tcPr>
            <w:tcW w:w="1345" w:type="dxa"/>
          </w:tcPr>
          <w:p w14:paraId="41335C42" w14:textId="77777777" w:rsidR="000168D3" w:rsidRPr="00EC1CA8" w:rsidRDefault="000168D3" w:rsidP="007249CC">
            <w:pPr>
              <w:spacing w:after="200" w:line="276" w:lineRule="auto"/>
              <w:rPr>
                <w:rFonts w:cs="Arial"/>
              </w:rPr>
            </w:pPr>
            <w:proofErr w:type="spellStart"/>
            <w:r w:rsidRPr="00EC1CA8">
              <w:rPr>
                <w:rFonts w:cs="Arial"/>
              </w:rPr>
              <w:t>aux</w:t>
            </w:r>
            <w:proofErr w:type="spellEnd"/>
          </w:p>
        </w:tc>
        <w:tc>
          <w:tcPr>
            <w:tcW w:w="6030" w:type="dxa"/>
          </w:tcPr>
          <w:p w14:paraId="6A672C36" w14:textId="77777777" w:rsidR="000168D3" w:rsidRPr="00EC1CA8" w:rsidRDefault="000168D3" w:rsidP="007249CC">
            <w:pPr>
              <w:spacing w:after="200" w:line="276" w:lineRule="auto"/>
              <w:rPr>
                <w:rFonts w:cs="Arial"/>
              </w:rPr>
            </w:pPr>
            <w:r w:rsidRPr="00EC1CA8">
              <w:rPr>
                <w:rFonts w:cs="Arial"/>
              </w:rPr>
              <w:t>Los verbos auxiliares son aquellos que se utilizan junto con el verbo principal para formar construcciones verbales más complejas, como los tiempos verbales compuestos, la voz pasiva, las preguntas, entre otros.</w:t>
            </w:r>
          </w:p>
        </w:tc>
      </w:tr>
      <w:tr w:rsidR="000168D3" w:rsidRPr="00EC1CA8" w14:paraId="0F1B7523" w14:textId="77777777" w:rsidTr="007105F0">
        <w:tc>
          <w:tcPr>
            <w:tcW w:w="1345" w:type="dxa"/>
          </w:tcPr>
          <w:p w14:paraId="1B6FEB7A" w14:textId="77777777" w:rsidR="000168D3" w:rsidRPr="00EC1CA8" w:rsidRDefault="000168D3" w:rsidP="007249CC">
            <w:pPr>
              <w:spacing w:after="200" w:line="276" w:lineRule="auto"/>
              <w:rPr>
                <w:rFonts w:cs="Arial"/>
              </w:rPr>
            </w:pPr>
            <w:proofErr w:type="spellStart"/>
            <w:r w:rsidRPr="00EC1CA8">
              <w:rPr>
                <w:rFonts w:cs="Arial"/>
              </w:rPr>
              <w:t>compound</w:t>
            </w:r>
            <w:proofErr w:type="spellEnd"/>
          </w:p>
        </w:tc>
        <w:tc>
          <w:tcPr>
            <w:tcW w:w="6030" w:type="dxa"/>
          </w:tcPr>
          <w:p w14:paraId="2FA95B2C" w14:textId="77777777" w:rsidR="000168D3" w:rsidRPr="00EC1CA8" w:rsidRDefault="000168D3" w:rsidP="007249CC">
            <w:pPr>
              <w:spacing w:after="200" w:line="276" w:lineRule="auto"/>
              <w:rPr>
                <w:rFonts w:cs="Arial"/>
              </w:rPr>
            </w:pPr>
            <w:r w:rsidRPr="00EC1CA8">
              <w:rPr>
                <w:rFonts w:cs="Arial"/>
              </w:rPr>
              <w:t>Esta dependencia se utiliza para indicar que una palabra compuesta está formada por dos o más palabras que trabajan juntas como una unidad semántica.</w:t>
            </w:r>
          </w:p>
        </w:tc>
      </w:tr>
      <w:tr w:rsidR="000168D3" w:rsidRPr="00EC1CA8" w14:paraId="2DC3B817" w14:textId="77777777" w:rsidTr="007105F0">
        <w:tc>
          <w:tcPr>
            <w:tcW w:w="1345" w:type="dxa"/>
          </w:tcPr>
          <w:p w14:paraId="2B698480" w14:textId="77777777" w:rsidR="000168D3" w:rsidRPr="00EC1CA8" w:rsidRDefault="000168D3" w:rsidP="007249CC">
            <w:pPr>
              <w:spacing w:after="200" w:line="276" w:lineRule="auto"/>
              <w:rPr>
                <w:rFonts w:cs="Arial"/>
              </w:rPr>
            </w:pPr>
            <w:r w:rsidRPr="00EC1CA8">
              <w:rPr>
                <w:rFonts w:cs="Arial"/>
              </w:rPr>
              <w:t>dative</w:t>
            </w:r>
          </w:p>
        </w:tc>
        <w:tc>
          <w:tcPr>
            <w:tcW w:w="6030" w:type="dxa"/>
          </w:tcPr>
          <w:p w14:paraId="0A0CF29A" w14:textId="77777777" w:rsidR="000168D3" w:rsidRPr="00EC1CA8" w:rsidRDefault="000168D3" w:rsidP="007249CC">
            <w:pPr>
              <w:spacing w:after="200" w:line="276" w:lineRule="auto"/>
              <w:rPr>
                <w:rFonts w:cs="Arial"/>
              </w:rPr>
            </w:pPr>
            <w:r w:rsidRPr="00EC1CA8">
              <w:rPr>
                <w:rFonts w:cs="Arial"/>
              </w:rPr>
              <w:t>Esta dependencia se utiliza para indicar la relación de un sustantivo o pronombre que funciona como un objeto indirecto en una oración. El objeto indirecto generalmente recibe la acción del verbo y suele expresar a quién o para quién se realiza la acción. En muchas oraciones, el objeto indirecto se encuentra después del verbo y antes del objeto directo.</w:t>
            </w:r>
          </w:p>
        </w:tc>
      </w:tr>
      <w:tr w:rsidR="000168D3" w:rsidRPr="00EC1CA8" w14:paraId="0F27F4C2" w14:textId="77777777" w:rsidTr="007105F0">
        <w:tc>
          <w:tcPr>
            <w:tcW w:w="1345" w:type="dxa"/>
          </w:tcPr>
          <w:p w14:paraId="487A2265" w14:textId="77777777" w:rsidR="000168D3" w:rsidRPr="00EC1CA8" w:rsidRDefault="000168D3" w:rsidP="007249CC">
            <w:pPr>
              <w:spacing w:after="200" w:line="276" w:lineRule="auto"/>
              <w:rPr>
                <w:rFonts w:cs="Arial"/>
              </w:rPr>
            </w:pPr>
            <w:proofErr w:type="spellStart"/>
            <w:r w:rsidRPr="00EC1CA8">
              <w:rPr>
                <w:rFonts w:cs="Arial"/>
              </w:rPr>
              <w:t>det</w:t>
            </w:r>
            <w:proofErr w:type="spellEnd"/>
          </w:p>
        </w:tc>
        <w:tc>
          <w:tcPr>
            <w:tcW w:w="6030" w:type="dxa"/>
          </w:tcPr>
          <w:p w14:paraId="108666F1" w14:textId="77777777" w:rsidR="000168D3" w:rsidRPr="00EC1CA8" w:rsidRDefault="000168D3" w:rsidP="007249CC">
            <w:pPr>
              <w:spacing w:after="200" w:line="276" w:lineRule="auto"/>
              <w:rPr>
                <w:rFonts w:cs="Arial"/>
              </w:rPr>
            </w:pPr>
            <w:r w:rsidRPr="00EC1CA8">
              <w:rPr>
                <w:rFonts w:cs="Arial"/>
              </w:rPr>
              <w:t>Esta dependencia se utiliza para indicar la relación entre un determinante y el sustantivo al que modifica. Los determinantes son palabras que acompañan a los sustantivos y proporcionan información adicional sobre ellos, como la cantidad, la posesión o la identificación. Algunos ejemplos de determinantes en español son "el", "la", "un", "una", "mi", "su", etc.</w:t>
            </w:r>
          </w:p>
        </w:tc>
      </w:tr>
      <w:tr w:rsidR="000168D3" w:rsidRPr="00EC1CA8" w14:paraId="2B69E98A" w14:textId="77777777" w:rsidTr="007105F0">
        <w:tc>
          <w:tcPr>
            <w:tcW w:w="1345" w:type="dxa"/>
          </w:tcPr>
          <w:p w14:paraId="0AE57BB7" w14:textId="77777777" w:rsidR="000168D3" w:rsidRPr="00EC1CA8" w:rsidRDefault="000168D3" w:rsidP="007249CC">
            <w:pPr>
              <w:spacing w:after="200" w:line="276" w:lineRule="auto"/>
              <w:rPr>
                <w:rFonts w:cs="Arial"/>
              </w:rPr>
            </w:pPr>
            <w:proofErr w:type="spellStart"/>
            <w:r w:rsidRPr="00EC1CA8">
              <w:rPr>
                <w:rFonts w:cs="Arial"/>
              </w:rPr>
              <w:t>dobj</w:t>
            </w:r>
            <w:proofErr w:type="spellEnd"/>
          </w:p>
        </w:tc>
        <w:tc>
          <w:tcPr>
            <w:tcW w:w="6030" w:type="dxa"/>
          </w:tcPr>
          <w:p w14:paraId="20C7C8AA" w14:textId="77777777" w:rsidR="000168D3" w:rsidRPr="00EC1CA8" w:rsidRDefault="000168D3" w:rsidP="007249CC">
            <w:pPr>
              <w:spacing w:after="200" w:line="276" w:lineRule="auto"/>
              <w:rPr>
                <w:rFonts w:cs="Arial"/>
              </w:rPr>
            </w:pPr>
            <w:r w:rsidRPr="00EC1CA8">
              <w:rPr>
                <w:rFonts w:cs="Arial"/>
              </w:rPr>
              <w:t>Esta dependencia se utiliza para indicar la relación entre un verbo y su objeto directo, que es el sustantivo o pronombre que recibe directamente la acción del verbo.</w:t>
            </w:r>
          </w:p>
        </w:tc>
      </w:tr>
      <w:tr w:rsidR="000168D3" w:rsidRPr="00EC1CA8" w14:paraId="6C122CB8" w14:textId="77777777" w:rsidTr="007105F0">
        <w:tc>
          <w:tcPr>
            <w:tcW w:w="1345" w:type="dxa"/>
          </w:tcPr>
          <w:p w14:paraId="19312D6D" w14:textId="77777777" w:rsidR="000168D3" w:rsidRPr="00EC1CA8" w:rsidRDefault="000168D3" w:rsidP="007249CC">
            <w:pPr>
              <w:spacing w:after="200" w:line="276" w:lineRule="auto"/>
              <w:rPr>
                <w:rFonts w:cs="Arial"/>
              </w:rPr>
            </w:pPr>
            <w:proofErr w:type="spellStart"/>
            <w:r w:rsidRPr="00EC1CA8">
              <w:rPr>
                <w:rFonts w:cs="Arial"/>
              </w:rPr>
              <w:t>nsubj</w:t>
            </w:r>
            <w:proofErr w:type="spellEnd"/>
          </w:p>
        </w:tc>
        <w:tc>
          <w:tcPr>
            <w:tcW w:w="6030" w:type="dxa"/>
          </w:tcPr>
          <w:p w14:paraId="0EA85D5B" w14:textId="77777777" w:rsidR="000168D3" w:rsidRPr="00EC1CA8" w:rsidRDefault="000168D3" w:rsidP="007249CC">
            <w:pPr>
              <w:spacing w:after="200" w:line="276" w:lineRule="auto"/>
              <w:rPr>
                <w:rFonts w:cs="Arial"/>
              </w:rPr>
            </w:pPr>
            <w:r w:rsidRPr="00EC1CA8">
              <w:rPr>
                <w:rFonts w:cs="Arial"/>
              </w:rPr>
              <w:t>Esta dependencia se utiliza para indicar la relación entre un verbo y su sujeto, que es el sustantivo o pronombre que realiza la acción expresada por el verbo.</w:t>
            </w:r>
          </w:p>
        </w:tc>
      </w:tr>
      <w:tr w:rsidR="000168D3" w:rsidRPr="00EC1CA8" w14:paraId="4992C4B4" w14:textId="77777777" w:rsidTr="007105F0">
        <w:tc>
          <w:tcPr>
            <w:tcW w:w="1345" w:type="dxa"/>
          </w:tcPr>
          <w:p w14:paraId="104A85AF" w14:textId="77777777" w:rsidR="000168D3" w:rsidRPr="00EC1CA8" w:rsidRDefault="000168D3" w:rsidP="007249CC">
            <w:pPr>
              <w:spacing w:line="276" w:lineRule="auto"/>
              <w:rPr>
                <w:rFonts w:cs="Arial"/>
              </w:rPr>
            </w:pPr>
            <w:proofErr w:type="spellStart"/>
            <w:r w:rsidRPr="00EC1CA8">
              <w:rPr>
                <w:rFonts w:cs="Arial"/>
              </w:rPr>
              <w:t>adp</w:t>
            </w:r>
            <w:proofErr w:type="spellEnd"/>
            <w:r w:rsidRPr="00EC1CA8">
              <w:rPr>
                <w:rFonts w:cs="Arial"/>
              </w:rPr>
              <w:t xml:space="preserve"> case</w:t>
            </w:r>
          </w:p>
        </w:tc>
        <w:tc>
          <w:tcPr>
            <w:tcW w:w="6030" w:type="dxa"/>
          </w:tcPr>
          <w:p w14:paraId="15F7415A" w14:textId="77777777" w:rsidR="000168D3" w:rsidRPr="00EC1CA8" w:rsidRDefault="000168D3" w:rsidP="007249CC">
            <w:pPr>
              <w:spacing w:after="200" w:line="276" w:lineRule="auto"/>
              <w:rPr>
                <w:rFonts w:cs="Arial"/>
              </w:rPr>
            </w:pPr>
            <w:r w:rsidRPr="00EC1CA8">
              <w:rPr>
                <w:rFonts w:cs="Arial"/>
              </w:rPr>
              <w:t xml:space="preserve">Esta relación específica indica la función gramatical de un sustantivo o pronombre que sirve como objeto de una </w:t>
            </w:r>
            <w:r w:rsidRPr="00EC1CA8">
              <w:rPr>
                <w:rFonts w:cs="Arial"/>
              </w:rPr>
              <w:lastRenderedPageBreak/>
              <w:t>preposición. Cuando encuentras la combinación "</w:t>
            </w:r>
            <w:proofErr w:type="spellStart"/>
            <w:r w:rsidRPr="00EC1CA8">
              <w:rPr>
                <w:rFonts w:cs="Arial"/>
              </w:rPr>
              <w:t>adp</w:t>
            </w:r>
            <w:proofErr w:type="spellEnd"/>
            <w:r w:rsidRPr="00EC1CA8">
              <w:rPr>
                <w:rFonts w:cs="Arial"/>
              </w:rPr>
              <w:t xml:space="preserve"> case," se está señalando la preposición ("</w:t>
            </w:r>
            <w:proofErr w:type="spellStart"/>
            <w:r w:rsidRPr="00EC1CA8">
              <w:rPr>
                <w:rFonts w:cs="Arial"/>
              </w:rPr>
              <w:t>adp</w:t>
            </w:r>
            <w:proofErr w:type="spellEnd"/>
            <w:r w:rsidRPr="00EC1CA8">
              <w:rPr>
                <w:rFonts w:cs="Arial"/>
              </w:rPr>
              <w:t>") y su objeto de caso preposicional. La etiqueta "case" se utiliza para indicar que el sustantivo o pronombre está en una relación de caso preposicional con la preposición.</w:t>
            </w:r>
          </w:p>
        </w:tc>
      </w:tr>
      <w:tr w:rsidR="000168D3" w:rsidRPr="00EC1CA8" w14:paraId="2CEA368C" w14:textId="77777777" w:rsidTr="007105F0">
        <w:tc>
          <w:tcPr>
            <w:tcW w:w="1345" w:type="dxa"/>
          </w:tcPr>
          <w:p w14:paraId="1E911146" w14:textId="77777777" w:rsidR="000168D3" w:rsidRPr="00EC1CA8" w:rsidRDefault="000168D3" w:rsidP="007249CC">
            <w:pPr>
              <w:spacing w:line="276" w:lineRule="auto"/>
              <w:rPr>
                <w:rFonts w:cs="Arial"/>
              </w:rPr>
            </w:pPr>
            <w:r w:rsidRPr="00EC1CA8">
              <w:rPr>
                <w:rFonts w:cs="Arial"/>
              </w:rPr>
              <w:lastRenderedPageBreak/>
              <w:t>obl</w:t>
            </w:r>
          </w:p>
        </w:tc>
        <w:tc>
          <w:tcPr>
            <w:tcW w:w="6030" w:type="dxa"/>
          </w:tcPr>
          <w:p w14:paraId="56236337" w14:textId="77777777" w:rsidR="000168D3" w:rsidRDefault="000168D3" w:rsidP="007249CC">
            <w:pPr>
              <w:spacing w:line="276" w:lineRule="auto"/>
              <w:rPr>
                <w:rFonts w:cs="Arial"/>
              </w:rPr>
            </w:pPr>
            <w:r w:rsidRPr="007249CC">
              <w:rPr>
                <w:rFonts w:cs="Arial"/>
              </w:rPr>
              <w:t>Esta dependencia se utiliza para indicar que un sustantivo o pronombre está actuando como objeto de una preposición, pero no está directamente gobernado por la preposición. Cuando se utiliza "obl", generalmente se está señalando que hay una construcción más compleja en la que el sustantivo u objeto está vinculado a la preposición de manera indirecta, posiblemente a través de otras palabras o construcciones.</w:t>
            </w:r>
          </w:p>
          <w:p w14:paraId="3E5062C7" w14:textId="77777777" w:rsidR="007249CC" w:rsidRPr="007249CC" w:rsidRDefault="007249CC" w:rsidP="007249CC">
            <w:pPr>
              <w:spacing w:line="276" w:lineRule="auto"/>
              <w:rPr>
                <w:rFonts w:cs="Arial"/>
              </w:rPr>
            </w:pPr>
          </w:p>
        </w:tc>
      </w:tr>
      <w:tr w:rsidR="000168D3" w:rsidRPr="00EC1CA8" w14:paraId="75900016" w14:textId="77777777" w:rsidTr="007105F0">
        <w:tc>
          <w:tcPr>
            <w:tcW w:w="1345" w:type="dxa"/>
          </w:tcPr>
          <w:p w14:paraId="303B72ED" w14:textId="77777777" w:rsidR="000168D3" w:rsidRPr="00EC1CA8" w:rsidRDefault="000168D3" w:rsidP="007249CC">
            <w:pPr>
              <w:spacing w:line="276" w:lineRule="auto"/>
              <w:rPr>
                <w:rFonts w:cs="Arial"/>
              </w:rPr>
            </w:pPr>
            <w:proofErr w:type="spellStart"/>
            <w:r w:rsidRPr="00EC1CA8">
              <w:rPr>
                <w:rFonts w:cs="Arial"/>
              </w:rPr>
              <w:t>advmod</w:t>
            </w:r>
            <w:proofErr w:type="spellEnd"/>
          </w:p>
        </w:tc>
        <w:tc>
          <w:tcPr>
            <w:tcW w:w="6030" w:type="dxa"/>
          </w:tcPr>
          <w:p w14:paraId="79DB81E3" w14:textId="77777777" w:rsidR="000168D3" w:rsidRDefault="000168D3" w:rsidP="007249CC">
            <w:pPr>
              <w:spacing w:line="276" w:lineRule="auto"/>
              <w:rPr>
                <w:rFonts w:cs="Arial"/>
              </w:rPr>
            </w:pPr>
            <w:r w:rsidRPr="007249CC">
              <w:rPr>
                <w:rFonts w:cs="Arial"/>
              </w:rPr>
              <w:t>Esta dependencia se utiliza para indicar que una palabra está actuando como un modificador de un adverbio en una oración. Un modificador adverbial afecta el significado del adverbio al que se adjunta. Puede proporcionar información adicional sobre la manera, el lugar, el tiempo, la frecuencia u otras circunstancias relacionadas con el verbo, adjetivo o adverbio al que modifica.</w:t>
            </w:r>
          </w:p>
          <w:p w14:paraId="73B4AE4F" w14:textId="77777777" w:rsidR="007249CC" w:rsidRPr="007249CC" w:rsidRDefault="007249CC" w:rsidP="007249CC">
            <w:pPr>
              <w:spacing w:line="276" w:lineRule="auto"/>
              <w:rPr>
                <w:rFonts w:cs="Arial"/>
              </w:rPr>
            </w:pPr>
          </w:p>
        </w:tc>
      </w:tr>
      <w:tr w:rsidR="000168D3" w:rsidRPr="00EC1CA8" w14:paraId="6E80414F" w14:textId="77777777" w:rsidTr="007105F0">
        <w:tc>
          <w:tcPr>
            <w:tcW w:w="1345" w:type="dxa"/>
          </w:tcPr>
          <w:p w14:paraId="306041B5" w14:textId="6EC0DBE2" w:rsidR="000168D3" w:rsidRPr="00EC1CA8" w:rsidRDefault="007249CC" w:rsidP="007249CC">
            <w:pPr>
              <w:spacing w:after="200" w:line="276" w:lineRule="auto"/>
              <w:rPr>
                <w:rFonts w:cs="Arial"/>
              </w:rPr>
            </w:pPr>
            <w:r w:rsidRPr="00EC1CA8">
              <w:rPr>
                <w:rFonts w:cs="Arial"/>
              </w:rPr>
              <w:t>P</w:t>
            </w:r>
            <w:r w:rsidR="000168D3" w:rsidRPr="00EC1CA8">
              <w:rPr>
                <w:rFonts w:cs="Arial"/>
              </w:rPr>
              <w:t>obj</w:t>
            </w:r>
          </w:p>
        </w:tc>
        <w:tc>
          <w:tcPr>
            <w:tcW w:w="6030" w:type="dxa"/>
          </w:tcPr>
          <w:p w14:paraId="0F64C44B" w14:textId="77777777" w:rsidR="000168D3" w:rsidRDefault="000168D3" w:rsidP="007249CC">
            <w:pPr>
              <w:spacing w:line="276" w:lineRule="auto"/>
              <w:rPr>
                <w:rFonts w:cs="Arial"/>
              </w:rPr>
            </w:pPr>
            <w:r w:rsidRPr="00EC1CA8">
              <w:rPr>
                <w:rFonts w:cs="Arial"/>
              </w:rPr>
              <w:t>Esta dependencia se utiliza para indicar la relación entre una preposición y el sustantivo o pronombre que sirve como objeto directo de esa preposición.</w:t>
            </w:r>
          </w:p>
          <w:p w14:paraId="77C57E03" w14:textId="77777777" w:rsidR="007249CC" w:rsidRPr="00EC1CA8" w:rsidRDefault="007249CC" w:rsidP="007249CC">
            <w:pPr>
              <w:spacing w:line="276" w:lineRule="auto"/>
              <w:rPr>
                <w:rFonts w:cs="Arial"/>
              </w:rPr>
            </w:pPr>
          </w:p>
        </w:tc>
      </w:tr>
      <w:tr w:rsidR="000168D3" w:rsidRPr="00EC1CA8" w14:paraId="25B72B6A" w14:textId="77777777" w:rsidTr="007105F0">
        <w:tc>
          <w:tcPr>
            <w:tcW w:w="1345" w:type="dxa"/>
          </w:tcPr>
          <w:p w14:paraId="4956563B" w14:textId="2B8A4288" w:rsidR="000168D3" w:rsidRPr="00EC1CA8" w:rsidRDefault="007249CC" w:rsidP="007249CC">
            <w:pPr>
              <w:spacing w:after="200" w:line="276" w:lineRule="auto"/>
              <w:rPr>
                <w:rFonts w:cs="Arial"/>
              </w:rPr>
            </w:pPr>
            <w:r w:rsidRPr="00EC1CA8">
              <w:rPr>
                <w:rFonts w:cs="Arial"/>
              </w:rPr>
              <w:t>R</w:t>
            </w:r>
            <w:r w:rsidR="000168D3" w:rsidRPr="00EC1CA8">
              <w:rPr>
                <w:rFonts w:cs="Arial"/>
              </w:rPr>
              <w:t>oot</w:t>
            </w:r>
          </w:p>
        </w:tc>
        <w:tc>
          <w:tcPr>
            <w:tcW w:w="6030" w:type="dxa"/>
          </w:tcPr>
          <w:p w14:paraId="13515C72" w14:textId="77777777" w:rsidR="000168D3" w:rsidRDefault="000168D3" w:rsidP="007249CC">
            <w:pPr>
              <w:spacing w:line="276" w:lineRule="auto"/>
              <w:rPr>
                <w:rFonts w:cs="Arial"/>
              </w:rPr>
            </w:pPr>
            <w:r w:rsidRPr="00EC1CA8">
              <w:rPr>
                <w:rFonts w:cs="Arial"/>
              </w:rPr>
              <w:t>La raíz es el nodo principal desde el cual se derivan todas las demás dependencias en la estructura del árbol sintáctico. En una oración, el verbo principal suele ser la raíz de la estructura sintáctica. La dependencia "root" indica la relación directa entre la raíz y el verbo principal que gobierna toda la oración.</w:t>
            </w:r>
          </w:p>
          <w:p w14:paraId="1036E9E2" w14:textId="77777777" w:rsidR="007249CC" w:rsidRPr="00EC1CA8" w:rsidRDefault="007249CC" w:rsidP="007249CC">
            <w:pPr>
              <w:spacing w:line="276" w:lineRule="auto"/>
              <w:rPr>
                <w:rFonts w:cs="Arial"/>
              </w:rPr>
            </w:pPr>
          </w:p>
        </w:tc>
      </w:tr>
    </w:tbl>
    <w:p w14:paraId="7F0950B4" w14:textId="7AD815F8" w:rsidR="000168D3" w:rsidRPr="006B05B1" w:rsidRDefault="000168D3" w:rsidP="000168D3">
      <w:pPr>
        <w:pStyle w:val="Descripcin"/>
        <w:rPr>
          <w:rFonts w:cstheme="minorBidi"/>
        </w:rPr>
      </w:pPr>
      <w:bookmarkStart w:id="503" w:name="_Toc159877410"/>
      <w:r>
        <w:t xml:space="preserve">Tabla </w:t>
      </w:r>
      <w:r>
        <w:fldChar w:fldCharType="begin"/>
      </w:r>
      <w:r>
        <w:instrText xml:space="preserve"> SEQ Tabla \* ARABIC </w:instrText>
      </w:r>
      <w:r>
        <w:fldChar w:fldCharType="separate"/>
      </w:r>
      <w:r w:rsidR="00AA2DF6">
        <w:rPr>
          <w:noProof/>
        </w:rPr>
        <w:t>4</w:t>
      </w:r>
      <w:r>
        <w:fldChar w:fldCharType="end"/>
      </w:r>
      <w:r>
        <w:t xml:space="preserve"> Algunas etiquetas comunes de dependencia sintáctica</w:t>
      </w:r>
      <w:bookmarkEnd w:id="503"/>
    </w:p>
    <w:p w14:paraId="0CF11172" w14:textId="77777777" w:rsidR="007249CC" w:rsidRDefault="007249CC" w:rsidP="000168D3">
      <w:pPr>
        <w:rPr>
          <w:lang w:val="es-ES"/>
        </w:rPr>
      </w:pPr>
    </w:p>
    <w:p w14:paraId="51910329" w14:textId="6F8A8263" w:rsidR="007249CC" w:rsidRPr="006B05B1" w:rsidRDefault="000168D3" w:rsidP="000168D3">
      <w:pPr>
        <w:rPr>
          <w:lang w:val="es-ES"/>
        </w:rPr>
      </w:pPr>
      <w:r w:rsidRPr="006B05B1">
        <w:rPr>
          <w:lang w:val="es-ES"/>
        </w:rPr>
        <w:t xml:space="preserve">La etiqueta R00T marca el token cuyo encabezado es él mismo.  Normalmente, spaCy lo asigna al verbo principal de la oración (el verbo que está en el centro del predicado).  Cada oración completa debe tener un verbo con la etiqueta ROOT y un sujeto con la etiqueta </w:t>
      </w:r>
      <w:proofErr w:type="spellStart"/>
      <w:r w:rsidRPr="006B05B1">
        <w:rPr>
          <w:lang w:val="es-ES"/>
        </w:rPr>
        <w:t>nsubj</w:t>
      </w:r>
      <w:proofErr w:type="spellEnd"/>
      <w:r w:rsidRPr="006B05B1">
        <w:rPr>
          <w:lang w:val="es-ES"/>
        </w:rPr>
        <w:t>.  Los demás elementos son opcionales.</w:t>
      </w:r>
      <w:r w:rsidR="0038166E">
        <w:rPr>
          <w:lang w:val="es-ES"/>
        </w:rPr>
        <w:t xml:space="preserve"> </w:t>
      </w:r>
    </w:p>
    <w:p w14:paraId="35F63E48" w14:textId="77777777" w:rsidR="000168D3" w:rsidRPr="006B05B1" w:rsidRDefault="000168D3" w:rsidP="000168D3">
      <w:pPr>
        <w:rPr>
          <w:lang w:val="es-ES"/>
        </w:rPr>
      </w:pPr>
      <w:r w:rsidRPr="006B05B1">
        <w:rPr>
          <w:lang w:val="es-ES"/>
        </w:rPr>
        <w:t xml:space="preserve">El siguiente </w:t>
      </w:r>
      <w:r>
        <w:rPr>
          <w:lang w:val="es-ES"/>
        </w:rPr>
        <w:t xml:space="preserve">código de programación </w:t>
      </w:r>
      <w:r w:rsidRPr="006B05B1">
        <w:rPr>
          <w:lang w:val="es-ES"/>
        </w:rPr>
        <w:t xml:space="preserve">cómo acceder a las etiquetas de dependencia sintáctica de los tokens en el discurso del ejemplo de "Etiquetado de partes de la oración" </w:t>
      </w:r>
    </w:p>
    <w:p w14:paraId="42C00F8C" w14:textId="77777777" w:rsidR="000168D3" w:rsidRDefault="000168D3" w:rsidP="000168D3">
      <w:pPr>
        <w:keepNext/>
      </w:pPr>
      <w:r>
        <w:rPr>
          <w:noProof/>
        </w:rPr>
        <w:lastRenderedPageBreak/>
        <w:drawing>
          <wp:inline distT="0" distB="0" distL="0" distR="0" wp14:anchorId="753F3D02" wp14:editId="15867E71">
            <wp:extent cx="4564129" cy="4051300"/>
            <wp:effectExtent l="0" t="0" r="8255" b="6350"/>
            <wp:docPr id="1110898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8127" name=""/>
                    <pic:cNvPicPr/>
                  </pic:nvPicPr>
                  <pic:blipFill>
                    <a:blip r:embed="rId32"/>
                    <a:stretch>
                      <a:fillRect/>
                    </a:stretch>
                  </pic:blipFill>
                  <pic:spPr>
                    <a:xfrm>
                      <a:off x="0" y="0"/>
                      <a:ext cx="4571540" cy="4057878"/>
                    </a:xfrm>
                    <a:prstGeom prst="rect">
                      <a:avLst/>
                    </a:prstGeom>
                  </pic:spPr>
                </pic:pic>
              </a:graphicData>
            </a:graphic>
          </wp:inline>
        </w:drawing>
      </w:r>
    </w:p>
    <w:p w14:paraId="5D213AF6" w14:textId="2960AA1E" w:rsidR="000168D3" w:rsidRPr="006B05B1" w:rsidRDefault="000168D3" w:rsidP="000168D3">
      <w:pPr>
        <w:pStyle w:val="Descripcin"/>
        <w:rPr>
          <w:rFonts w:cstheme="minorBidi"/>
        </w:rPr>
      </w:pPr>
      <w:bookmarkStart w:id="504" w:name="_Toc159877468"/>
      <w:r>
        <w:t xml:space="preserve">Figura </w:t>
      </w:r>
      <w:r>
        <w:fldChar w:fldCharType="begin"/>
      </w:r>
      <w:r>
        <w:instrText xml:space="preserve"> SEQ Figura \* ARABIC </w:instrText>
      </w:r>
      <w:r>
        <w:fldChar w:fldCharType="separate"/>
      </w:r>
      <w:ins w:id="505" w:author="david gonzalez cano" w:date="2024-02-26T22:11:00Z">
        <w:r w:rsidR="00AA2DF6">
          <w:rPr>
            <w:noProof/>
          </w:rPr>
          <w:t>20</w:t>
        </w:r>
      </w:ins>
      <w:del w:id="506" w:author="david gonzalez cano" w:date="2024-02-26T22:11:00Z">
        <w:r w:rsidR="00753C41" w:rsidDel="00AA2DF6">
          <w:rPr>
            <w:noProof/>
          </w:rPr>
          <w:delText>21</w:delText>
        </w:r>
      </w:del>
      <w:r>
        <w:fldChar w:fldCharType="end"/>
      </w:r>
      <w:r>
        <w:t xml:space="preserve"> Código para encontrar dependencia sintáctica</w:t>
      </w:r>
      <w:bookmarkEnd w:id="504"/>
    </w:p>
    <w:p w14:paraId="49AFAE01" w14:textId="77777777" w:rsidR="000168D3" w:rsidRPr="00DC3BB0" w:rsidRDefault="000168D3" w:rsidP="000168D3">
      <w:pPr>
        <w:rPr>
          <w:lang w:val="es-ES"/>
        </w:rPr>
      </w:pPr>
      <w:r w:rsidRPr="00DC3BB0">
        <w:rPr>
          <w:lang w:val="es-ES"/>
        </w:rPr>
        <w:t xml:space="preserve">Para ver los arcos de dependencia en la oración solo es adicionar </w:t>
      </w:r>
      <w:proofErr w:type="gramStart"/>
      <w:r w:rsidRPr="00DC3BB0">
        <w:rPr>
          <w:lang w:val="es-ES"/>
        </w:rPr>
        <w:t>token.head</w:t>
      </w:r>
      <w:proofErr w:type="gramEnd"/>
      <w:r w:rsidRPr="00DC3BB0">
        <w:rPr>
          <w:lang w:val="es-ES"/>
        </w:rPr>
        <w:t>.text,</w:t>
      </w:r>
    </w:p>
    <w:p w14:paraId="0D49B556" w14:textId="77777777" w:rsidR="007249CC" w:rsidRDefault="000168D3" w:rsidP="007249CC">
      <w:pPr>
        <w:keepNext/>
      </w:pPr>
      <w:r w:rsidRPr="00DC3BB0">
        <w:rPr>
          <w:noProof/>
          <w:lang w:val="es-ES"/>
        </w:rPr>
        <w:drawing>
          <wp:inline distT="0" distB="0" distL="0" distR="0" wp14:anchorId="2B16B089" wp14:editId="4A320A5B">
            <wp:extent cx="3965451" cy="3390900"/>
            <wp:effectExtent l="0" t="0" r="0" b="0"/>
            <wp:docPr id="762099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99164" name=""/>
                    <pic:cNvPicPr/>
                  </pic:nvPicPr>
                  <pic:blipFill>
                    <a:blip r:embed="rId33"/>
                    <a:stretch>
                      <a:fillRect/>
                    </a:stretch>
                  </pic:blipFill>
                  <pic:spPr>
                    <a:xfrm>
                      <a:off x="0" y="0"/>
                      <a:ext cx="3972658" cy="3397063"/>
                    </a:xfrm>
                    <a:prstGeom prst="rect">
                      <a:avLst/>
                    </a:prstGeom>
                  </pic:spPr>
                </pic:pic>
              </a:graphicData>
            </a:graphic>
          </wp:inline>
        </w:drawing>
      </w:r>
    </w:p>
    <w:p w14:paraId="3D69D81B" w14:textId="376C7F16" w:rsidR="000168D3" w:rsidRPr="00DC3BB0" w:rsidRDefault="007249CC" w:rsidP="007249CC">
      <w:pPr>
        <w:pStyle w:val="Descripcin"/>
      </w:pPr>
      <w:bookmarkStart w:id="507" w:name="_Toc159877469"/>
      <w:r>
        <w:t xml:space="preserve">Figura </w:t>
      </w:r>
      <w:r>
        <w:fldChar w:fldCharType="begin"/>
      </w:r>
      <w:r>
        <w:instrText xml:space="preserve"> SEQ Figura \* ARABIC </w:instrText>
      </w:r>
      <w:r>
        <w:fldChar w:fldCharType="separate"/>
      </w:r>
      <w:r w:rsidR="00AA2DF6">
        <w:rPr>
          <w:noProof/>
        </w:rPr>
        <w:t>21</w:t>
      </w:r>
      <w:r>
        <w:fldChar w:fldCharType="end"/>
      </w:r>
      <w:r>
        <w:t xml:space="preserve"> </w:t>
      </w:r>
      <w:r w:rsidRPr="00C37ABE">
        <w:t>Código mostrando la raíz de la oración.</w:t>
      </w:r>
      <w:bookmarkEnd w:id="507"/>
    </w:p>
    <w:p w14:paraId="20945BB4" w14:textId="77777777" w:rsidR="000168D3" w:rsidRPr="00DC3BB0" w:rsidRDefault="000168D3" w:rsidP="000168D3">
      <w:pPr>
        <w:rPr>
          <w:lang w:val="es-ES"/>
        </w:rPr>
      </w:pPr>
    </w:p>
    <w:p w14:paraId="768EBE56" w14:textId="77777777" w:rsidR="000168D3" w:rsidRPr="00DC3BB0" w:rsidRDefault="000168D3" w:rsidP="000168D3">
      <w:pPr>
        <w:rPr>
          <w:lang w:val="es-ES"/>
        </w:rPr>
      </w:pPr>
      <w:r w:rsidRPr="00DC3BB0">
        <w:rPr>
          <w:lang w:val="es-ES"/>
        </w:rPr>
        <w:t>La propiedad principal de un objeto token se refiere al encabezado sintáctico de este token.  Cuando imprimas esta línea, verás cómo las palabras en las oraciones del discurso están conectadas entre sí mediante dependencias sintácticas.  Si se presentaran gráficamente, vería un arco para cada línea en la siguiente salida, excepto la raíz de la relación.  La razón es que la palabra a la que se asigna esta etiqueta es la única palabra en una oración que no tiene encabezado (figura 20).</w:t>
      </w:r>
    </w:p>
    <w:p w14:paraId="5D28E10D" w14:textId="77777777" w:rsidR="000168D3" w:rsidRPr="00DC3BB0" w:rsidRDefault="000168D3" w:rsidP="000168D3">
      <w:pPr>
        <w:rPr>
          <w:lang w:val="es-ES"/>
        </w:rPr>
      </w:pPr>
      <w:r>
        <w:rPr>
          <w:lang w:val="es-ES"/>
        </w:rPr>
        <w:t xml:space="preserve">Ahora para </w:t>
      </w:r>
      <w:r w:rsidRPr="00DC3BB0">
        <w:rPr>
          <w:lang w:val="es-ES"/>
        </w:rPr>
        <w:t xml:space="preserve">descubrir </w:t>
      </w:r>
      <w:r>
        <w:rPr>
          <w:lang w:val="es-ES"/>
        </w:rPr>
        <w:t xml:space="preserve">las </w:t>
      </w:r>
      <w:r w:rsidRPr="00DC3BB0">
        <w:rPr>
          <w:lang w:val="es-ES"/>
        </w:rPr>
        <w:t>etiquetas en los tokens</w:t>
      </w:r>
      <w:r>
        <w:rPr>
          <w:lang w:val="es-ES"/>
        </w:rPr>
        <w:t xml:space="preserve"> q</w:t>
      </w:r>
      <w:r w:rsidRPr="00DC3BB0">
        <w:rPr>
          <w:lang w:val="es-ES"/>
        </w:rPr>
        <w:t>ue potencialmente</w:t>
      </w:r>
      <w:r>
        <w:rPr>
          <w:lang w:val="es-ES"/>
        </w:rPr>
        <w:t xml:space="preserve"> </w:t>
      </w:r>
      <w:r w:rsidRPr="00DC3BB0">
        <w:rPr>
          <w:lang w:val="es-ES"/>
        </w:rPr>
        <w:t>describ</w:t>
      </w:r>
      <w:r>
        <w:rPr>
          <w:lang w:val="es-ES"/>
        </w:rPr>
        <w:t>en</w:t>
      </w:r>
      <w:r w:rsidRPr="00DC3BB0">
        <w:rPr>
          <w:lang w:val="es-ES"/>
        </w:rPr>
        <w:t xml:space="preserve"> mejor la intención del cliente</w:t>
      </w:r>
      <w:r>
        <w:rPr>
          <w:lang w:val="es-ES"/>
        </w:rPr>
        <w:t xml:space="preserve"> se</w:t>
      </w:r>
      <w:r w:rsidRPr="00DC3BB0">
        <w:rPr>
          <w:lang w:val="es-ES"/>
        </w:rPr>
        <w:t xml:space="preserve"> necesita encontrar un par que por sí solo describa apropiadamente la intención del cliente.</w:t>
      </w:r>
    </w:p>
    <w:p w14:paraId="044E9AA6" w14:textId="1A49E363" w:rsidR="000168D3" w:rsidRPr="00DC3BB0" w:rsidDel="007249CC" w:rsidRDefault="000168D3" w:rsidP="000168D3">
      <w:pPr>
        <w:rPr>
          <w:del w:id="508" w:author="david gonzalez cano" w:date="2024-02-26T21:44:00Z"/>
          <w:lang w:val="es-ES"/>
        </w:rPr>
      </w:pPr>
    </w:p>
    <w:p w14:paraId="568F8D7F" w14:textId="39B7968D" w:rsidR="000168D3" w:rsidRPr="00DC3BB0" w:rsidRDefault="000168D3" w:rsidP="000168D3">
      <w:pPr>
        <w:rPr>
          <w:lang w:val="es-ES"/>
        </w:rPr>
      </w:pPr>
      <w:r>
        <w:rPr>
          <w:lang w:val="es-ES"/>
        </w:rPr>
        <w:t xml:space="preserve">Para obtener </w:t>
      </w:r>
      <w:r w:rsidRPr="00DC3BB0">
        <w:rPr>
          <w:lang w:val="es-ES"/>
        </w:rPr>
        <w:t xml:space="preserve">tokens </w:t>
      </w:r>
      <w:r>
        <w:rPr>
          <w:lang w:val="es-ES"/>
        </w:rPr>
        <w:t xml:space="preserve">etiquetados </w:t>
      </w:r>
      <w:r w:rsidR="00B83278">
        <w:rPr>
          <w:lang w:val="es-ES"/>
        </w:rPr>
        <w:t xml:space="preserve">con </w:t>
      </w:r>
      <w:r w:rsidR="00B83278" w:rsidRPr="00DC3BB0">
        <w:rPr>
          <w:lang w:val="es-ES"/>
        </w:rPr>
        <w:t>ROOT</w:t>
      </w:r>
      <w:r w:rsidRPr="00DC3BB0">
        <w:rPr>
          <w:lang w:val="es-ES"/>
        </w:rPr>
        <w:t xml:space="preserve"> y </w:t>
      </w:r>
      <w:r>
        <w:rPr>
          <w:lang w:val="es-ES"/>
        </w:rPr>
        <w:t xml:space="preserve">dependencias etiquetadas de objetos de preposición (obl) y objetos directos (obj) que </w:t>
      </w:r>
      <w:r w:rsidRPr="00DC3BB0">
        <w:rPr>
          <w:lang w:val="es-ES"/>
        </w:rPr>
        <w:t xml:space="preserve">son clave para </w:t>
      </w:r>
      <w:r>
        <w:rPr>
          <w:lang w:val="es-ES"/>
        </w:rPr>
        <w:t xml:space="preserve">un mejor </w:t>
      </w:r>
      <w:r w:rsidRPr="00DC3BB0">
        <w:rPr>
          <w:lang w:val="es-ES"/>
        </w:rPr>
        <w:t>significado de todo el enunciado.</w:t>
      </w:r>
    </w:p>
    <w:p w14:paraId="5C342E02" w14:textId="2A58DEF7" w:rsidR="000168D3" w:rsidRPr="00DC3BB0" w:rsidDel="007249CC" w:rsidRDefault="000168D3" w:rsidP="000168D3">
      <w:pPr>
        <w:rPr>
          <w:del w:id="509" w:author="david gonzalez cano" w:date="2024-02-26T21:44:00Z"/>
          <w:lang w:val="es-ES"/>
        </w:rPr>
      </w:pPr>
    </w:p>
    <w:p w14:paraId="58D5D9A4" w14:textId="77777777" w:rsidR="000168D3" w:rsidRDefault="000168D3" w:rsidP="000168D3">
      <w:pPr>
        <w:rPr>
          <w:lang w:val="es-ES"/>
        </w:rPr>
      </w:pPr>
      <w:r w:rsidRPr="00DC3BB0">
        <w:rPr>
          <w:lang w:val="es-ES"/>
        </w:rPr>
        <w:t xml:space="preserve">El siguiente </w:t>
      </w:r>
      <w:r>
        <w:rPr>
          <w:lang w:val="es-ES"/>
        </w:rPr>
        <w:t>código localiza las palabras asignadas a las dependencias root, obl y obj.</w:t>
      </w:r>
    </w:p>
    <w:p w14:paraId="1F0B5D65" w14:textId="77777777" w:rsidR="000168D3" w:rsidRDefault="000168D3" w:rsidP="000168D3">
      <w:pPr>
        <w:keepNext/>
      </w:pPr>
      <w:r>
        <w:rPr>
          <w:noProof/>
        </w:rPr>
        <w:drawing>
          <wp:inline distT="0" distB="0" distL="0" distR="0" wp14:anchorId="4D5C9703" wp14:editId="5DA7BE36">
            <wp:extent cx="4867862" cy="2768600"/>
            <wp:effectExtent l="0" t="0" r="9525" b="0"/>
            <wp:docPr id="1028057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57388" name=""/>
                    <pic:cNvPicPr/>
                  </pic:nvPicPr>
                  <pic:blipFill>
                    <a:blip r:embed="rId34"/>
                    <a:stretch>
                      <a:fillRect/>
                    </a:stretch>
                  </pic:blipFill>
                  <pic:spPr>
                    <a:xfrm>
                      <a:off x="0" y="0"/>
                      <a:ext cx="4874163" cy="2772184"/>
                    </a:xfrm>
                    <a:prstGeom prst="rect">
                      <a:avLst/>
                    </a:prstGeom>
                  </pic:spPr>
                </pic:pic>
              </a:graphicData>
            </a:graphic>
          </wp:inline>
        </w:drawing>
      </w:r>
    </w:p>
    <w:p w14:paraId="120AA5FD" w14:textId="567D85A5" w:rsidR="000168D3" w:rsidRPr="00567369" w:rsidRDefault="000168D3" w:rsidP="000168D3">
      <w:pPr>
        <w:rPr>
          <w:lang w:val="es-ES"/>
        </w:rPr>
      </w:pPr>
      <w:bookmarkStart w:id="510" w:name="_Toc159877470"/>
      <w:r w:rsidRPr="00567369">
        <w:rPr>
          <w:lang w:val="es-ES"/>
        </w:rPr>
        <w:t xml:space="preserve">Figura </w:t>
      </w:r>
      <w:r w:rsidRPr="00567369">
        <w:rPr>
          <w:lang w:val="es-ES"/>
        </w:rPr>
        <w:fldChar w:fldCharType="begin"/>
      </w:r>
      <w:r w:rsidRPr="00567369">
        <w:rPr>
          <w:lang w:val="es-ES"/>
        </w:rPr>
        <w:instrText xml:space="preserve"> SEQ Figura \* ARABIC </w:instrText>
      </w:r>
      <w:r w:rsidRPr="00567369">
        <w:rPr>
          <w:lang w:val="es-ES"/>
        </w:rPr>
        <w:fldChar w:fldCharType="separate"/>
      </w:r>
      <w:ins w:id="511" w:author="david gonzalez cano" w:date="2024-02-26T22:11:00Z">
        <w:r w:rsidR="00AA2DF6">
          <w:rPr>
            <w:noProof/>
            <w:lang w:val="es-ES"/>
          </w:rPr>
          <w:t>22</w:t>
        </w:r>
      </w:ins>
      <w:del w:id="512" w:author="david gonzalez cano" w:date="2024-02-26T22:11:00Z">
        <w:r w:rsidR="00753C41" w:rsidDel="00AA2DF6">
          <w:rPr>
            <w:noProof/>
            <w:lang w:val="es-ES"/>
          </w:rPr>
          <w:delText>23</w:delText>
        </w:r>
      </w:del>
      <w:r w:rsidRPr="00567369">
        <w:rPr>
          <w:lang w:val="es-ES"/>
        </w:rPr>
        <w:fldChar w:fldCharType="end"/>
      </w:r>
      <w:r w:rsidRPr="00567369">
        <w:rPr>
          <w:lang w:val="es-ES"/>
        </w:rPr>
        <w:t xml:space="preserve"> Código para identificar </w:t>
      </w:r>
      <w:r w:rsidR="00B83278" w:rsidRPr="00567369">
        <w:rPr>
          <w:lang w:val="es-ES"/>
        </w:rPr>
        <w:t>más</w:t>
      </w:r>
      <w:r w:rsidRPr="00567369">
        <w:rPr>
          <w:lang w:val="es-ES"/>
        </w:rPr>
        <w:t xml:space="preserve"> dependencias y más entendimiento sintáctico.</w:t>
      </w:r>
      <w:bookmarkEnd w:id="510"/>
    </w:p>
    <w:p w14:paraId="3D8E9A86" w14:textId="77777777" w:rsidR="000168D3" w:rsidRPr="000D69E8" w:rsidRDefault="000168D3" w:rsidP="000168D3">
      <w:pPr>
        <w:rPr>
          <w:lang w:val="es-ES"/>
        </w:rPr>
      </w:pPr>
      <w:r>
        <w:rPr>
          <w:lang w:val="es-ES"/>
        </w:rPr>
        <w:t xml:space="preserve">En spaCy </w:t>
      </w:r>
      <w:r w:rsidRPr="00567369">
        <w:rPr>
          <w:lang w:val="es-ES"/>
        </w:rPr>
        <w:t>sents</w:t>
      </w:r>
      <w:r>
        <w:rPr>
          <w:lang w:val="es-ES"/>
        </w:rPr>
        <w:t xml:space="preserve"> es una abreviatura de oraciones en inglés y se utiliza para dividir un documento en oraciones individuales. </w:t>
      </w:r>
      <w:r w:rsidRPr="003E48E9">
        <w:rPr>
          <w:lang w:val="es-ES"/>
        </w:rPr>
        <w:t>Cuando</w:t>
      </w:r>
      <w:r>
        <w:rPr>
          <w:lang w:val="es-ES"/>
        </w:rPr>
        <w:t xml:space="preserve"> se</w:t>
      </w:r>
      <w:r w:rsidRPr="003E48E9">
        <w:rPr>
          <w:lang w:val="es-ES"/>
        </w:rPr>
        <w:t xml:space="preserve"> procesa</w:t>
      </w:r>
      <w:r>
        <w:rPr>
          <w:lang w:val="es-ES"/>
        </w:rPr>
        <w:t xml:space="preserve"> </w:t>
      </w:r>
      <w:r w:rsidRPr="003E48E9">
        <w:rPr>
          <w:lang w:val="es-ES"/>
        </w:rPr>
        <w:t xml:space="preserve">un texto con spaCy y </w:t>
      </w:r>
      <w:r>
        <w:rPr>
          <w:lang w:val="es-ES"/>
        </w:rPr>
        <w:t>se obtiene</w:t>
      </w:r>
      <w:r w:rsidRPr="003E48E9">
        <w:rPr>
          <w:lang w:val="es-ES"/>
        </w:rPr>
        <w:t xml:space="preserve"> un objeto Doc, </w:t>
      </w:r>
      <w:r>
        <w:rPr>
          <w:lang w:val="es-ES"/>
        </w:rPr>
        <w:t xml:space="preserve">se puede </w:t>
      </w:r>
      <w:r w:rsidRPr="003E48E9">
        <w:rPr>
          <w:lang w:val="es-ES"/>
        </w:rPr>
        <w:t xml:space="preserve">acceder a las oraciones mediante el atributo sents. Cada elemento en sents es una oración del documento y así </w:t>
      </w:r>
      <w:r>
        <w:rPr>
          <w:lang w:val="es-ES"/>
        </w:rPr>
        <w:t xml:space="preserve">se puede </w:t>
      </w:r>
      <w:r w:rsidRPr="003E48E9">
        <w:rPr>
          <w:lang w:val="es-ES"/>
        </w:rPr>
        <w:t>trabajar las dependencias en cada oración.</w:t>
      </w:r>
    </w:p>
    <w:p w14:paraId="22CAE8B0" w14:textId="77777777" w:rsidR="000168D3" w:rsidRPr="006353CF" w:rsidRDefault="000168D3" w:rsidP="000168D3">
      <w:pPr>
        <w:rPr>
          <w:b/>
          <w:bCs/>
          <w:lang w:val="es-ES"/>
        </w:rPr>
      </w:pPr>
      <w:r w:rsidRPr="006353CF">
        <w:rPr>
          <w:b/>
          <w:bCs/>
          <w:lang w:val="es-ES"/>
        </w:rPr>
        <w:t>Reconocimiento de entidad nombrada</w:t>
      </w:r>
    </w:p>
    <w:p w14:paraId="5D4D71E4" w14:textId="77777777" w:rsidR="000168D3" w:rsidRPr="00403225" w:rsidRDefault="000168D3" w:rsidP="000168D3">
      <w:pPr>
        <w:rPr>
          <w:lang w:val="es-ES"/>
        </w:rPr>
      </w:pPr>
      <w:r w:rsidRPr="00403225">
        <w:rPr>
          <w:lang w:val="es-ES"/>
        </w:rPr>
        <w:lastRenderedPageBreak/>
        <w:t xml:space="preserve">Una entidad con nombre es un objeto real al que puede hacer referencia mediante un nombre propio.  Puede ser una persona, organización, ubicación u otra entidad.  Las entidades con nombre son importantes en NLP porque revelan el lugar u organización de la que habla el usuario.  El siguiente </w:t>
      </w:r>
      <w:r>
        <w:rPr>
          <w:lang w:val="es-ES"/>
        </w:rPr>
        <w:t>código</w:t>
      </w:r>
      <w:r w:rsidRPr="00403225">
        <w:rPr>
          <w:lang w:val="es-ES"/>
        </w:rPr>
        <w:t xml:space="preserve"> busca entidades con nombre en </w:t>
      </w:r>
      <w:r>
        <w:rPr>
          <w:lang w:val="es-ES"/>
        </w:rPr>
        <w:t xml:space="preserve">la oración y genera resultados de localizaciones geográficas. </w:t>
      </w:r>
    </w:p>
    <w:p w14:paraId="7F171C61" w14:textId="77777777" w:rsidR="000168D3" w:rsidRDefault="000168D3" w:rsidP="000168D3">
      <w:pPr>
        <w:keepNext/>
      </w:pPr>
      <w:r>
        <w:rPr>
          <w:noProof/>
        </w:rPr>
        <w:drawing>
          <wp:inline distT="0" distB="0" distL="0" distR="0" wp14:anchorId="28725E8B" wp14:editId="3BE7D518">
            <wp:extent cx="5118100" cy="3099417"/>
            <wp:effectExtent l="0" t="0" r="6350" b="6350"/>
            <wp:docPr id="1421830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0139" name=""/>
                    <pic:cNvPicPr/>
                  </pic:nvPicPr>
                  <pic:blipFill>
                    <a:blip r:embed="rId35"/>
                    <a:stretch>
                      <a:fillRect/>
                    </a:stretch>
                  </pic:blipFill>
                  <pic:spPr>
                    <a:xfrm>
                      <a:off x="0" y="0"/>
                      <a:ext cx="5134535" cy="3109370"/>
                    </a:xfrm>
                    <a:prstGeom prst="rect">
                      <a:avLst/>
                    </a:prstGeom>
                  </pic:spPr>
                </pic:pic>
              </a:graphicData>
            </a:graphic>
          </wp:inline>
        </w:drawing>
      </w:r>
    </w:p>
    <w:p w14:paraId="34A8AC4D" w14:textId="3AF05F4A" w:rsidR="000168D3" w:rsidRDefault="000168D3" w:rsidP="000168D3">
      <w:pPr>
        <w:pStyle w:val="Descripcin"/>
        <w:rPr>
          <w:b/>
          <w:bCs/>
        </w:rPr>
      </w:pPr>
      <w:bookmarkStart w:id="513" w:name="_Toc159877471"/>
      <w:r>
        <w:t xml:space="preserve">Figura </w:t>
      </w:r>
      <w:r>
        <w:fldChar w:fldCharType="begin"/>
      </w:r>
      <w:r>
        <w:instrText xml:space="preserve"> SEQ Figura \* ARABIC </w:instrText>
      </w:r>
      <w:r>
        <w:fldChar w:fldCharType="separate"/>
      </w:r>
      <w:ins w:id="514" w:author="david gonzalez cano" w:date="2024-02-26T22:11:00Z">
        <w:r w:rsidR="00AA2DF6">
          <w:rPr>
            <w:noProof/>
          </w:rPr>
          <w:t>23</w:t>
        </w:r>
      </w:ins>
      <w:del w:id="515" w:author="david gonzalez cano" w:date="2024-02-26T22:11:00Z">
        <w:r w:rsidR="00753C41" w:rsidDel="00AA2DF6">
          <w:rPr>
            <w:noProof/>
          </w:rPr>
          <w:delText>24</w:delText>
        </w:r>
      </w:del>
      <w:r>
        <w:fldChar w:fldCharType="end"/>
      </w:r>
      <w:r>
        <w:t xml:space="preserve"> </w:t>
      </w:r>
      <w:r w:rsidR="00B83278">
        <w:t>Código</w:t>
      </w:r>
      <w:r>
        <w:t xml:space="preserve"> reconocimiento de localidades </w:t>
      </w:r>
      <w:r w:rsidR="00B83278">
        <w:t>geográficas</w:t>
      </w:r>
      <w:bookmarkEnd w:id="513"/>
    </w:p>
    <w:p w14:paraId="45E6D193" w14:textId="77777777" w:rsidR="000168D3" w:rsidRPr="00403225" w:rsidRDefault="000168D3" w:rsidP="000168D3">
      <w:pPr>
        <w:rPr>
          <w:lang w:val="es-ES"/>
        </w:rPr>
      </w:pPr>
      <w:r w:rsidRPr="00403225">
        <w:rPr>
          <w:lang w:val="es-ES"/>
        </w:rPr>
        <w:t>Tanto Madrid como Cali están etiquetados como GPE, el acrónimo de "entidad geopolítica" e incluye países, ciudades, estados y otros nombres de lugares.</w:t>
      </w:r>
    </w:p>
    <w:p w14:paraId="4302D8CE" w14:textId="77777777" w:rsidR="000168D3" w:rsidRPr="00302FE4" w:rsidRDefault="000168D3" w:rsidP="000168D3">
      <w:pPr>
        <w:rPr>
          <w:lang w:val="es-ES"/>
        </w:rPr>
      </w:pPr>
    </w:p>
    <w:p w14:paraId="124B0987" w14:textId="461A1E6B" w:rsidR="00150C92" w:rsidRDefault="00803AC2" w:rsidP="000168D3">
      <w:pPr>
        <w:pStyle w:val="Ttulo2"/>
      </w:pPr>
      <w:bookmarkStart w:id="516" w:name="_Toc159871878"/>
      <w:r w:rsidRPr="00EF6DEC">
        <w:t>2.2.</w:t>
      </w:r>
      <w:r w:rsidR="000F4EB1">
        <w:t>4</w:t>
      </w:r>
      <w:r w:rsidRPr="00EF6DEC">
        <w:t xml:space="preserve">. </w:t>
      </w:r>
      <w:r w:rsidR="00DE3F27" w:rsidRPr="00EF6DEC">
        <w:t>Herramientas Colaborativas</w:t>
      </w:r>
      <w:bookmarkEnd w:id="516"/>
    </w:p>
    <w:p w14:paraId="52E1B1D3" w14:textId="04B6D533" w:rsidR="001E6067" w:rsidRPr="00EF6DEC" w:rsidRDefault="00DE3F27" w:rsidP="007F5151">
      <w:pPr>
        <w:pStyle w:val="Ttulo4"/>
      </w:pPr>
      <w:bookmarkStart w:id="517" w:name="_Toc159871879"/>
      <w:r w:rsidRPr="00EF6DEC">
        <w:t>2.2.</w:t>
      </w:r>
      <w:r w:rsidR="000F4EB1">
        <w:t>4</w:t>
      </w:r>
      <w:r w:rsidRPr="00EF6DEC">
        <w:t xml:space="preserve">.1 </w:t>
      </w:r>
      <w:r w:rsidR="00803AC2" w:rsidRPr="00EF6DEC">
        <w:t>GitHub</w:t>
      </w:r>
      <w:bookmarkEnd w:id="517"/>
      <w:r w:rsidR="00CB6FB5" w:rsidRPr="00EF6DEC">
        <w:t xml:space="preserve"> </w:t>
      </w:r>
    </w:p>
    <w:p w14:paraId="61D31597" w14:textId="08619FD3" w:rsidR="00321162" w:rsidRPr="00EF6DEC" w:rsidRDefault="00D3750D" w:rsidP="00EC6539">
      <w:r w:rsidRPr="00EF6DEC">
        <w:t xml:space="preserve">Usar una </w:t>
      </w:r>
      <w:r w:rsidR="00321162" w:rsidRPr="00EF6DEC">
        <w:t xml:space="preserve">plataforma </w:t>
      </w:r>
      <w:r w:rsidRPr="00EF6DEC">
        <w:t xml:space="preserve">que permita la </w:t>
      </w:r>
      <w:r w:rsidR="00321162" w:rsidRPr="00EF6DEC">
        <w:t>colaboración</w:t>
      </w:r>
      <w:r w:rsidRPr="00EF6DEC">
        <w:t xml:space="preserve"> </w:t>
      </w:r>
      <w:r w:rsidR="00321162" w:rsidRPr="00EF6DEC">
        <w:t xml:space="preserve">en este proyecto </w:t>
      </w:r>
      <w:r w:rsidRPr="00EF6DEC">
        <w:t xml:space="preserve">puede ser </w:t>
      </w:r>
      <w:r w:rsidR="00321162" w:rsidRPr="00EF6DEC">
        <w:t xml:space="preserve">la base para que analistas de datos con interés en el procesamiento natural del lenguaje, sea </w:t>
      </w:r>
      <w:r w:rsidRPr="00EF6DEC">
        <w:t>experimentado que</w:t>
      </w:r>
      <w:r w:rsidR="00321162" w:rsidRPr="00EF6DEC">
        <w:t xml:space="preserve"> puedan aportar en </w:t>
      </w:r>
      <w:r w:rsidRPr="00EF6DEC">
        <w:t xml:space="preserve">ideas o en el propio </w:t>
      </w:r>
      <w:r w:rsidR="00321162" w:rsidRPr="00EF6DEC">
        <w:t xml:space="preserve">desarrollo </w:t>
      </w:r>
      <w:r w:rsidRPr="00EF6DEC">
        <w:t>pueden ser un aspecto importante para tener éxito en el proyecto que se está desarrollando.</w:t>
      </w:r>
    </w:p>
    <w:p w14:paraId="4426FB86" w14:textId="23800538" w:rsidR="00EC6539" w:rsidRPr="00EF6DEC" w:rsidRDefault="00D3750D" w:rsidP="00EC6539">
      <w:r w:rsidRPr="00EF6DEC">
        <w:t>GitHub e</w:t>
      </w:r>
      <w:r w:rsidR="00EC6539" w:rsidRPr="00EF6DEC">
        <w:t xml:space="preserve">s una plataforma de </w:t>
      </w:r>
      <w:r w:rsidR="003F551D" w:rsidRPr="00EF6DEC">
        <w:t>desarrollo</w:t>
      </w:r>
      <w:r w:rsidR="00B22917" w:rsidRPr="00EF6DEC">
        <w:t xml:space="preserve"> </w:t>
      </w:r>
      <w:r w:rsidR="00EC6539" w:rsidRPr="00EF6DEC">
        <w:t>colaborativo que utiliza el sistema de control de versiones Git</w:t>
      </w:r>
      <w:r w:rsidR="005903EF" w:rsidRPr="00EF6DEC">
        <w:t>,</w:t>
      </w:r>
      <w:r w:rsidR="00EC6539" w:rsidRPr="00EF6DEC">
        <w:t xml:space="preserve"> Permite a los desarrolladores trabajar </w:t>
      </w:r>
      <w:r w:rsidR="000E2338" w:rsidRPr="00EF6DEC">
        <w:t xml:space="preserve">juntos en proyectos de software, facilitando el seguimiento de cambios en el código fuente, la colaboración entre equipos y la </w:t>
      </w:r>
      <w:r w:rsidR="000E2338" w:rsidRPr="00EF6DEC">
        <w:lastRenderedPageBreak/>
        <w:t xml:space="preserve">gestión eficiente de proyectos. Los usuarios pueden alojar sus repositorios de código en </w:t>
      </w:r>
      <w:r w:rsidRPr="00EF6DEC">
        <w:t>GitHub</w:t>
      </w:r>
      <w:r w:rsidR="000E2338" w:rsidRPr="00EF6DEC">
        <w:t>, lo que significa que pueden almacenar.</w:t>
      </w:r>
    </w:p>
    <w:p w14:paraId="46EC4653" w14:textId="577144B5" w:rsidR="000E2338" w:rsidRPr="00EF6DEC" w:rsidRDefault="000E2338" w:rsidP="00EC6539">
      <w:r w:rsidRPr="00EF6DEC">
        <w:t>Algunos aspectos útiles para desarrollar el proyecto:</w:t>
      </w:r>
    </w:p>
    <w:p w14:paraId="6DE08DEF" w14:textId="6E188CBB" w:rsidR="000E2338" w:rsidRPr="00EF6DEC" w:rsidRDefault="000E2338" w:rsidP="00EC6539">
      <w:r w:rsidRPr="00EF6DEC">
        <w:rPr>
          <w:b/>
          <w:bCs/>
        </w:rPr>
        <w:t>Control de versiones:</w:t>
      </w:r>
      <w:r w:rsidRPr="00EF6DEC">
        <w:t xml:space="preserve"> Con lo que facilita un contexto de trabajo colaborativo.</w:t>
      </w:r>
      <w:r w:rsidR="00E72F38" w:rsidRPr="00EF6DEC">
        <w:t xml:space="preserve"> Lleva el control de versiones muy importante en el mundo</w:t>
      </w:r>
      <w:r w:rsidR="000279AA" w:rsidRPr="00EF6DEC">
        <w:t xml:space="preserve"> donde una o varias personas están desarrollando un proyecto,</w:t>
      </w:r>
    </w:p>
    <w:p w14:paraId="030C1840" w14:textId="28DB1486" w:rsidR="000E2338" w:rsidRPr="00EF6DEC" w:rsidRDefault="000E2338" w:rsidP="00EC6539">
      <w:r w:rsidRPr="00EF6DEC">
        <w:rPr>
          <w:b/>
          <w:bCs/>
        </w:rPr>
        <w:t>Repositorios</w:t>
      </w:r>
      <w:r w:rsidR="00835960" w:rsidRPr="00EF6DEC">
        <w:t>: Es el espacio donde se almacena todo el código fuente, archivos de configuración, documentos otros recur</w:t>
      </w:r>
      <w:r w:rsidR="000279AA" w:rsidRPr="00EF6DEC">
        <w:t>s</w:t>
      </w:r>
      <w:r w:rsidR="00835960" w:rsidRPr="00EF6DEC">
        <w:t xml:space="preserve">os relacionados con un proyecto. Puede ser </w:t>
      </w:r>
      <w:r w:rsidR="008E5FF0" w:rsidRPr="00EF6DEC">
        <w:t>público</w:t>
      </w:r>
      <w:r w:rsidR="00835960" w:rsidRPr="00EF6DEC">
        <w:t xml:space="preserve"> (accesible para todos) o privado (accesible solo para personas autorizadas)</w:t>
      </w:r>
      <w:r w:rsidR="00C87191">
        <w:t>.</w:t>
      </w:r>
    </w:p>
    <w:p w14:paraId="725E1017" w14:textId="5E86E19E" w:rsidR="000E2338" w:rsidRPr="00EF6DEC" w:rsidRDefault="000E2338" w:rsidP="00EC6539">
      <w:pPr>
        <w:rPr>
          <w:b/>
          <w:bCs/>
        </w:rPr>
      </w:pPr>
      <w:r w:rsidRPr="00EF6DEC">
        <w:rPr>
          <w:b/>
          <w:bCs/>
        </w:rPr>
        <w:t>Colaboración de desarrolladores</w:t>
      </w:r>
      <w:r w:rsidR="005903EF" w:rsidRPr="00EF6DEC">
        <w:rPr>
          <w:b/>
          <w:bCs/>
        </w:rPr>
        <w:t>,</w:t>
      </w:r>
    </w:p>
    <w:p w14:paraId="7CF4D28B" w14:textId="47B33EA8" w:rsidR="000E2338" w:rsidRPr="00EF6DEC" w:rsidRDefault="000E2338" w:rsidP="00EC6539">
      <w:r w:rsidRPr="00EF6DEC">
        <w:t>Seguimiento a problemas(bugs) Los usuarios pueden informar bugs, solicitar nuevas características o discutir ideas a través del seguimiento de problemas GitHub.</w:t>
      </w:r>
    </w:p>
    <w:p w14:paraId="4F7AC6C2" w14:textId="65471F62" w:rsidR="000E2338" w:rsidRPr="00EF6DEC" w:rsidRDefault="000E2338" w:rsidP="00EC6539">
      <w:r w:rsidRPr="00EF6DEC">
        <w:rPr>
          <w:b/>
          <w:bCs/>
        </w:rPr>
        <w:t>Despliegue:</w:t>
      </w:r>
      <w:r w:rsidRPr="00EF6DEC">
        <w:t xml:space="preserve"> Utiliza un despliegue en sitios de web y aplicaciones a través de GitHub Pages, una función que permite alojar sitios web directamente desde los repositorios de GitHub</w:t>
      </w:r>
    </w:p>
    <w:p w14:paraId="5E2E6D0C" w14:textId="1E1EA60A" w:rsidR="000E2338" w:rsidRPr="00EF6DEC" w:rsidRDefault="00D3750D" w:rsidP="00EC6539">
      <w:r w:rsidRPr="00EF6DEC">
        <w:t xml:space="preserve">GitHub crea un ambiente que permite almacenar código en un servidor remoto, dando la habilidad de compartir el código con otras personas y hacer </w:t>
      </w:r>
      <w:r w:rsidR="00486476" w:rsidRPr="00EF6DEC">
        <w:t>más</w:t>
      </w:r>
      <w:r w:rsidRPr="00EF6DEC">
        <w:t xml:space="preserve"> fácil </w:t>
      </w:r>
      <w:r w:rsidR="00483633" w:rsidRPr="00EF6DEC">
        <w:t xml:space="preserve">que una persona </w:t>
      </w:r>
      <w:r w:rsidR="00486476" w:rsidRPr="00EF6DEC">
        <w:t>agregue</w:t>
      </w:r>
      <w:r w:rsidR="00483633" w:rsidRPr="00EF6DEC">
        <w:t>, modifique o borre código del mismo archivo y proyecto, mientras que guarda una fuente de verdad para este archivo</w:t>
      </w:r>
      <w:r w:rsidR="00486476" w:rsidRPr="00EF6DEC">
        <w:t xml:space="preserve">. </w:t>
      </w:r>
      <w:sdt>
        <w:sdtPr>
          <w:id w:val="380294851"/>
          <w:citation/>
        </w:sdtPr>
        <w:sdtContent>
          <w:r w:rsidR="008C6D0E" w:rsidRPr="00EF6DEC">
            <w:fldChar w:fldCharType="begin"/>
          </w:r>
          <w:r w:rsidR="008C6D0E" w:rsidRPr="00EF6DEC">
            <w:instrText xml:space="preserve"> CITATION Sar19 \l 1033 </w:instrText>
          </w:r>
          <w:r w:rsidR="008C6D0E" w:rsidRPr="00EF6DEC">
            <w:fldChar w:fldCharType="separate"/>
          </w:r>
          <w:r w:rsidR="006A3F8A" w:rsidRPr="006A3F8A">
            <w:rPr>
              <w:noProof/>
            </w:rPr>
            <w:t>(Sarah Guthals, 2019)</w:t>
          </w:r>
          <w:r w:rsidR="008C6D0E" w:rsidRPr="00EF6DEC">
            <w:fldChar w:fldCharType="end"/>
          </w:r>
        </w:sdtContent>
      </w:sdt>
    </w:p>
    <w:p w14:paraId="4B8E57E3" w14:textId="5CC8C78E" w:rsidR="004430D2" w:rsidRDefault="00DE3F27" w:rsidP="007F5151">
      <w:pPr>
        <w:pStyle w:val="Ttulo4"/>
        <w:rPr>
          <w:rFonts w:eastAsiaTheme="minorHAnsi"/>
          <w:i/>
        </w:rPr>
      </w:pPr>
      <w:bookmarkStart w:id="518" w:name="_Toc159871880"/>
      <w:r w:rsidRPr="00EF6DEC">
        <w:rPr>
          <w:rFonts w:eastAsiaTheme="minorHAnsi"/>
          <w:i/>
        </w:rPr>
        <w:t>2.2.</w:t>
      </w:r>
      <w:r w:rsidR="000F4EB1">
        <w:rPr>
          <w:rFonts w:eastAsiaTheme="minorHAnsi"/>
          <w:i/>
        </w:rPr>
        <w:t>4</w:t>
      </w:r>
      <w:r w:rsidRPr="00EF6DEC">
        <w:rPr>
          <w:rFonts w:eastAsiaTheme="minorHAnsi"/>
          <w:i/>
        </w:rPr>
        <w:t xml:space="preserve">.2 </w:t>
      </w:r>
      <w:r w:rsidRPr="00EF6DEC">
        <w:t>Google</w:t>
      </w:r>
      <w:r w:rsidRPr="00EF6DEC">
        <w:rPr>
          <w:rFonts w:eastAsiaTheme="minorHAnsi"/>
          <w:i/>
        </w:rPr>
        <w:t xml:space="preserve"> Colab</w:t>
      </w:r>
      <w:bookmarkEnd w:id="518"/>
    </w:p>
    <w:p w14:paraId="26E405E0" w14:textId="47E6D0C9" w:rsidR="001D3738" w:rsidDel="007249CC" w:rsidRDefault="001D3738" w:rsidP="00B02120">
      <w:pPr>
        <w:rPr>
          <w:del w:id="519" w:author="david gonzalez cano" w:date="2024-02-26T21:46:00Z"/>
        </w:rPr>
      </w:pPr>
    </w:p>
    <w:p w14:paraId="21A4F935" w14:textId="51258173" w:rsidR="001A2CEA" w:rsidRPr="00B02120" w:rsidRDefault="00B02120" w:rsidP="00B02120">
      <w:r>
        <w:t>H</w:t>
      </w:r>
      <w:r w:rsidR="001A2CEA">
        <w:t>erramientas colaborativa</w:t>
      </w:r>
      <w:r>
        <w:t xml:space="preserve"> </w:t>
      </w:r>
      <w:r w:rsidR="001A2CEA">
        <w:t xml:space="preserve">que </w:t>
      </w:r>
      <w:r w:rsidR="001A2CEA" w:rsidRPr="001A2CEA">
        <w:t xml:space="preserve">permite programar y ejecutar Python </w:t>
      </w:r>
      <w:r>
        <w:t>con a</w:t>
      </w:r>
      <w:r w:rsidRPr="001A2CEA">
        <w:t>cceso</w:t>
      </w:r>
      <w:r w:rsidR="001A2CEA" w:rsidRPr="001A2CEA">
        <w:t xml:space="preserve"> a GPUs </w:t>
      </w:r>
      <w:r w:rsidR="00746195">
        <w:t xml:space="preserve"> y TPU </w:t>
      </w:r>
      <w:r w:rsidR="00746195" w:rsidRPr="00B02120">
        <w:t xml:space="preserve">que </w:t>
      </w:r>
      <w:r w:rsidR="00746195">
        <w:t>puede</w:t>
      </w:r>
      <w:r w:rsidR="00746195" w:rsidRPr="00B02120">
        <w:t xml:space="preserve"> acelerar el entrenamiento de modelos de aprendizaje automático </w:t>
      </w:r>
      <w:r w:rsidR="00746195">
        <w:t xml:space="preserve"> </w:t>
      </w:r>
      <w:r>
        <w:t>de uso gratuito que p</w:t>
      </w:r>
      <w:r w:rsidR="001A2CEA" w:rsidRPr="001A2CEA">
        <w:t>ermite compartir contenido fácilmente</w:t>
      </w:r>
      <w:r>
        <w:t xml:space="preserve"> p</w:t>
      </w:r>
      <w:r w:rsidR="001A2CEA" w:rsidRPr="001A2CEA">
        <w:t>ara brindar acceso a la mayor cantidad posible</w:t>
      </w:r>
      <w:r>
        <w:t xml:space="preserve"> de </w:t>
      </w:r>
      <w:r w:rsidR="001A2CEA" w:rsidRPr="001A2CEA">
        <w:t>grupos en todo el mundo, Colab prioriza a los usuarios que programan activamente en un cuaderno</w:t>
      </w:r>
      <w:r>
        <w:t xml:space="preserve">, </w:t>
      </w:r>
      <w:r w:rsidR="001A2CEA" w:rsidRPr="001A2CEA">
        <w:t>también restringe las acciones que impactan negativamente a otros o que están asociadas con eludir nuestras políticas antiabuso.</w:t>
      </w:r>
    </w:p>
    <w:p w14:paraId="18710D29" w14:textId="12931E00" w:rsidR="00B02120" w:rsidRPr="00B02120" w:rsidRDefault="00B02120" w:rsidP="00B02120">
      <w:r w:rsidRPr="00B02120">
        <w:t>Todos los cuadernos de Colab se almacenan en Google Drive o puedes cargar desde GitHub. Los cuadernos de Colab se pueden compartir igual que los archivos de Documentos de Google</w:t>
      </w:r>
      <w:r>
        <w:t>.</w:t>
      </w:r>
    </w:p>
    <w:p w14:paraId="29FFF7D9" w14:textId="4F800CA2" w:rsidR="00B02120" w:rsidRPr="001A2CEA" w:rsidRDefault="008649E6" w:rsidP="00B02120">
      <w:r>
        <w:t>Además,</w:t>
      </w:r>
      <w:r w:rsidR="00B02120">
        <w:t xml:space="preserve"> </w:t>
      </w:r>
      <w:r w:rsidR="00150C92">
        <w:t xml:space="preserve">se </w:t>
      </w:r>
      <w:r w:rsidR="00150C92" w:rsidRPr="00B02120">
        <w:t>puede</w:t>
      </w:r>
      <w:r w:rsidR="00B02120" w:rsidRPr="00B02120">
        <w:t xml:space="preserve"> aprovechar toda la potencia de las bibliotecas más populares de Python para analizar y visualizar datos. La celda de código de abajo utiliza NumPy para generar datos </w:t>
      </w:r>
      <w:r w:rsidR="00B02120" w:rsidRPr="00B02120">
        <w:lastRenderedPageBreak/>
        <w:t>aleatorios y Matplotlib para visualizarlos.</w:t>
      </w:r>
      <w:r w:rsidR="00B02120">
        <w:t xml:space="preserve"> E</w:t>
      </w:r>
      <w:r w:rsidR="00B02120" w:rsidRPr="00B02120">
        <w:t xml:space="preserve">n el trabajo en IA puede ser necesario acceder a datos </w:t>
      </w:r>
      <w:r w:rsidR="001D3738" w:rsidRPr="00B02120">
        <w:t>con SQL</w:t>
      </w:r>
      <w:r w:rsidR="00B02120" w:rsidRPr="00B02120">
        <w:t xml:space="preserve">. </w:t>
      </w:r>
    </w:p>
    <w:p w14:paraId="0FD2D98A" w14:textId="0F2FA1C1" w:rsidR="005903EF" w:rsidRPr="00EF6DEC" w:rsidDel="009811B2" w:rsidRDefault="005903EF" w:rsidP="005903EF">
      <w:pPr>
        <w:rPr>
          <w:del w:id="520" w:author="david gonzalez cano" w:date="2024-02-26T21:48:00Z"/>
        </w:rPr>
      </w:pPr>
    </w:p>
    <w:p w14:paraId="2740A435" w14:textId="0838D0DA" w:rsidR="000168D3" w:rsidRDefault="000168D3" w:rsidP="009A0768">
      <w:pPr>
        <w:pStyle w:val="Ttulo2"/>
      </w:pPr>
      <w:bookmarkStart w:id="521" w:name="_Toc159871881"/>
      <w:r>
        <w:t xml:space="preserve">2.2.6. </w:t>
      </w:r>
      <w:r w:rsidR="009A0768">
        <w:t>Dataset</w:t>
      </w:r>
      <w:r w:rsidR="005F2375">
        <w:t xml:space="preserve"> en base </w:t>
      </w:r>
      <w:r w:rsidR="009A0768">
        <w:t>de Datos de Grafos</w:t>
      </w:r>
      <w:r w:rsidR="005F2375">
        <w:t xml:space="preserve"> (Neo4j)</w:t>
      </w:r>
      <w:bookmarkEnd w:id="521"/>
    </w:p>
    <w:p w14:paraId="2AA3C090" w14:textId="72CD32DC" w:rsidR="00CB03A0" w:rsidRDefault="00284351" w:rsidP="00CB03A0">
      <w:r>
        <w:t xml:space="preserve">Una breve historia de la evolución de la tecnología de las bases de datos se puede tomar desde 1960 hasta nuestros días. </w:t>
      </w:r>
      <w:r w:rsidR="00B51996">
        <w:t xml:space="preserve"> En la siguiente figura se puede ver que la </w:t>
      </w:r>
      <w:r w:rsidR="00B83278">
        <w:t>última</w:t>
      </w:r>
      <w:r w:rsidR="00B51996">
        <w:t xml:space="preserve"> era es el pensamiento gráfico. </w:t>
      </w:r>
      <w:sdt>
        <w:sdtPr>
          <w:id w:val="412130681"/>
          <w:citation/>
        </w:sdtPr>
        <w:sdtContent>
          <w:r w:rsidR="00B51996">
            <w:fldChar w:fldCharType="begin"/>
          </w:r>
          <w:r w:rsidR="00B51996" w:rsidRPr="00D50D40">
            <w:rPr>
              <w:lang w:val="es-CO"/>
            </w:rPr>
            <w:instrText xml:space="preserve"> CITATION Bro20 \l 1033 </w:instrText>
          </w:r>
          <w:r w:rsidR="00B51996">
            <w:fldChar w:fldCharType="separate"/>
          </w:r>
          <w:r w:rsidR="00B51996" w:rsidRPr="00F306BE">
            <w:rPr>
              <w:noProof/>
              <w:lang w:val="es-CO"/>
            </w:rPr>
            <w:t>(Broecheler, 2020)</w:t>
          </w:r>
          <w:r w:rsidR="00B51996">
            <w:fldChar w:fldCharType="end"/>
          </w:r>
        </w:sdtContent>
      </w:sdt>
    </w:p>
    <w:p w14:paraId="341F14A7" w14:textId="69DDA48F" w:rsidR="001E117E" w:rsidDel="009811B2" w:rsidRDefault="001E117E" w:rsidP="00CB03A0">
      <w:pPr>
        <w:rPr>
          <w:del w:id="522" w:author="david gonzalez cano" w:date="2024-02-26T21:49:00Z"/>
        </w:rPr>
      </w:pPr>
    </w:p>
    <w:p w14:paraId="607B8A56" w14:textId="372D888A" w:rsidR="001E117E" w:rsidRPr="00CB03A0" w:rsidRDefault="001E117E" w:rsidP="00CB03A0">
      <w:r>
        <w:rPr>
          <w:noProof/>
        </w:rPr>
        <w:drawing>
          <wp:inline distT="0" distB="0" distL="0" distR="0" wp14:anchorId="68DBF703" wp14:editId="7D41BACD">
            <wp:extent cx="4336553" cy="1664043"/>
            <wp:effectExtent l="0" t="0" r="6985" b="0"/>
            <wp:docPr id="1201679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9226" name=""/>
                    <pic:cNvPicPr/>
                  </pic:nvPicPr>
                  <pic:blipFill>
                    <a:blip r:embed="rId36"/>
                    <a:stretch>
                      <a:fillRect/>
                    </a:stretch>
                  </pic:blipFill>
                  <pic:spPr>
                    <a:xfrm>
                      <a:off x="0" y="0"/>
                      <a:ext cx="4344193" cy="1666975"/>
                    </a:xfrm>
                    <a:prstGeom prst="rect">
                      <a:avLst/>
                    </a:prstGeom>
                  </pic:spPr>
                </pic:pic>
              </a:graphicData>
            </a:graphic>
          </wp:inline>
        </w:drawing>
      </w:r>
    </w:p>
    <w:p w14:paraId="0C1F87B0" w14:textId="7698FDC9" w:rsidR="00800A15" w:rsidRPr="00800A15" w:rsidRDefault="00800A15" w:rsidP="00800A15">
      <w:r>
        <w:t>U</w:t>
      </w:r>
      <w:r w:rsidRPr="009A0768">
        <w:t>n dataset</w:t>
      </w:r>
      <w:r>
        <w:t xml:space="preserve"> </w:t>
      </w:r>
      <w:r w:rsidR="00095B5D" w:rsidRPr="009A0768">
        <w:t>es</w:t>
      </w:r>
      <w:r w:rsidR="00095B5D">
        <w:t xml:space="preserve"> </w:t>
      </w:r>
      <w:r w:rsidR="00095B5D" w:rsidRPr="009A0768">
        <w:t>esencialmente</w:t>
      </w:r>
      <w:r w:rsidRPr="009A0768">
        <w:t xml:space="preserve"> el conjunto de nodos, relaciones y propiedades que constituyen la información almacenada en la base de datos de grafos. La estructura de grafo proporciona una representación poderosa y flexible para modelar y analizar datos interconectados</w:t>
      </w:r>
      <w:r>
        <w:t>.</w:t>
      </w:r>
    </w:p>
    <w:p w14:paraId="3FB8BE1C" w14:textId="7C8BE646" w:rsidR="00613336" w:rsidRDefault="00613336" w:rsidP="00613336">
      <w:r>
        <w:t>Existen varias bases de datos de grafos de código abierto que permiten almacenar y consultar datos en forma de grafos. Algunas de las más populares incluyen:</w:t>
      </w:r>
    </w:p>
    <w:p w14:paraId="20FA041D" w14:textId="3506C678" w:rsidR="00613336" w:rsidRDefault="00613336" w:rsidP="00613336">
      <w:r w:rsidRPr="00DD6CE3">
        <w:rPr>
          <w:b/>
          <w:bCs/>
        </w:rPr>
        <w:t>Neo4</w:t>
      </w:r>
      <w:r w:rsidR="00DD6CE3" w:rsidRPr="00DD6CE3">
        <w:rPr>
          <w:b/>
          <w:bCs/>
        </w:rPr>
        <w:t>j</w:t>
      </w:r>
      <w:r w:rsidR="00DD6CE3">
        <w:t xml:space="preserve"> </w:t>
      </w:r>
      <w:r>
        <w:t xml:space="preserve">es una de las bases de datos de grafos más conocidas y se utiliza ampliamente en la comunidad. Tiene una versión de código abierto llamada </w:t>
      </w:r>
      <w:proofErr w:type="spellStart"/>
      <w:r>
        <w:t>Community</w:t>
      </w:r>
      <w:proofErr w:type="spellEnd"/>
      <w:r>
        <w:t xml:space="preserve"> </w:t>
      </w:r>
      <w:proofErr w:type="spellStart"/>
      <w:r>
        <w:t>Edition</w:t>
      </w:r>
      <w:proofErr w:type="spellEnd"/>
      <w:r>
        <w:t xml:space="preserve"> y una versión comercial con características adicionales.</w:t>
      </w:r>
    </w:p>
    <w:p w14:paraId="70EAEC90" w14:textId="1D368CD0" w:rsidR="00613336" w:rsidRDefault="00613336" w:rsidP="00613336">
      <w:proofErr w:type="spellStart"/>
      <w:r w:rsidRPr="00DD6CE3">
        <w:rPr>
          <w:b/>
          <w:bCs/>
        </w:rPr>
        <w:t>ArangoDB</w:t>
      </w:r>
      <w:proofErr w:type="spellEnd"/>
      <w:r w:rsidR="00DD6CE3">
        <w:t xml:space="preserve"> </w:t>
      </w:r>
      <w:r>
        <w:t>es una base de datos de múltiples modelos que admite documentos, grafos y claves-valor. Combina características de bases de datos de grafos, orientadas a documentos y clave-valor.</w:t>
      </w:r>
    </w:p>
    <w:p w14:paraId="374A7ED7" w14:textId="49A5E61A" w:rsidR="00613336" w:rsidRDefault="00613336" w:rsidP="00613336">
      <w:proofErr w:type="spellStart"/>
      <w:r w:rsidRPr="00DD6CE3">
        <w:rPr>
          <w:b/>
          <w:bCs/>
        </w:rPr>
        <w:t>JanusGraph</w:t>
      </w:r>
      <w:proofErr w:type="spellEnd"/>
      <w:r>
        <w:t xml:space="preserve"> es una base de datos distribuida de grafos que se basa en Apache </w:t>
      </w:r>
      <w:proofErr w:type="spellStart"/>
      <w:r>
        <w:t>TinkerPop</w:t>
      </w:r>
      <w:proofErr w:type="spellEnd"/>
      <w:r>
        <w:t>. Es escalable y puede manejar grandes conjuntos de datos distribuidos.</w:t>
      </w:r>
    </w:p>
    <w:p w14:paraId="46ED968C" w14:textId="2E97FAA4" w:rsidR="00613336" w:rsidRDefault="00613336" w:rsidP="00613336">
      <w:proofErr w:type="spellStart"/>
      <w:r w:rsidRPr="00DD6CE3">
        <w:rPr>
          <w:b/>
          <w:bCs/>
        </w:rPr>
        <w:t>OrientDB</w:t>
      </w:r>
      <w:proofErr w:type="spellEnd"/>
      <w:r w:rsidR="00DD6CE3">
        <w:t xml:space="preserve"> </w:t>
      </w:r>
      <w:r>
        <w:t>es una base de datos de múltiples modelos que admite documentos, grafos y objetos. Puede ser utilizado tanto como base de datos de grafos como base de datos orientada a documentos.</w:t>
      </w:r>
    </w:p>
    <w:p w14:paraId="2D8985B9" w14:textId="54033DF4" w:rsidR="00613336" w:rsidRDefault="00613336" w:rsidP="00613336">
      <w:proofErr w:type="spellStart"/>
      <w:r w:rsidRPr="00DD6CE3">
        <w:rPr>
          <w:b/>
          <w:bCs/>
        </w:rPr>
        <w:lastRenderedPageBreak/>
        <w:t>Dgraph</w:t>
      </w:r>
      <w:proofErr w:type="spellEnd"/>
      <w:r w:rsidR="00DD6CE3">
        <w:t xml:space="preserve"> </w:t>
      </w:r>
      <w:r>
        <w:t>es una base de datos distribuida de grafos y orientada a documentos. Está diseñada para ser escalable y eficiente, y es particularmente adecuada para aplicaciones con grandes cantidades de datos interconectados.</w:t>
      </w:r>
    </w:p>
    <w:p w14:paraId="5AE7D945" w14:textId="7E6D2339" w:rsidR="00613336" w:rsidRDefault="00613336" w:rsidP="00613336">
      <w:r w:rsidRPr="00800A15">
        <w:rPr>
          <w:b/>
          <w:bCs/>
        </w:rPr>
        <w:t xml:space="preserve">Apache </w:t>
      </w:r>
      <w:proofErr w:type="spellStart"/>
      <w:r w:rsidRPr="00800A15">
        <w:rPr>
          <w:b/>
          <w:bCs/>
        </w:rPr>
        <w:t>Giraph</w:t>
      </w:r>
      <w:proofErr w:type="spellEnd"/>
      <w:r>
        <w:t xml:space="preserve"> es un sistema de procesamiento de grafos basado en Apache Hadoop. Está diseñado para realizar operaciones de procesamiento de grafos a gran escala.</w:t>
      </w:r>
    </w:p>
    <w:p w14:paraId="73B59439" w14:textId="79CD6CC2" w:rsidR="00613336" w:rsidRDefault="00800A15" w:rsidP="00800A15">
      <w:r>
        <w:t>Con los requisitos específicos de piloto experimental se va a adentrar a revisar Neo4j.</w:t>
      </w:r>
    </w:p>
    <w:p w14:paraId="175AB860" w14:textId="3261718F" w:rsidR="00800A15" w:rsidRPr="00800A15" w:rsidRDefault="00800A15" w:rsidP="00613336">
      <w:pPr>
        <w:rPr>
          <w:b/>
          <w:bCs/>
        </w:rPr>
      </w:pPr>
      <w:r>
        <w:rPr>
          <w:b/>
          <w:bCs/>
        </w:rPr>
        <w:t xml:space="preserve">Base de Datos de grafos </w:t>
      </w:r>
      <w:r w:rsidRPr="00800A15">
        <w:rPr>
          <w:b/>
          <w:bCs/>
        </w:rPr>
        <w:t>Neo4j</w:t>
      </w:r>
    </w:p>
    <w:p w14:paraId="6AC9591A" w14:textId="1D26A65A" w:rsidR="000168D3" w:rsidRDefault="009A0768" w:rsidP="000168D3">
      <w:r w:rsidRPr="009A0768">
        <w:t>En el contexto de Neo4j, una base de datos de grafos, el término "dataset" se puede entender como un conjunto de datos estructurados y organizados en forma de grafo. En Neo4j, un grafo es una estructura de datos que consiste en nodos, relaciones y propiedades, y se utiliza para representar y almacenar información de manera eficiente.</w:t>
      </w:r>
    </w:p>
    <w:p w14:paraId="28D86D8C" w14:textId="77777777" w:rsidR="009A0768" w:rsidRPr="009A0768" w:rsidRDefault="009A0768" w:rsidP="009A0768">
      <w:r w:rsidRPr="009A0768">
        <w:t>Un dataset en Neo4j se refiere a un conjunto de nodos, relaciones y propiedades que se almacenan en la base de datos de grafos. Un nodo representa una entidad, una relación describe la conexión entre dos nodos y las propiedades son atributos asociados a nodos o relaciones. Este conjunto de datos conforma la representación gráfica de la información y permite consultas y análisis eficientes basados en la estructura de grafos.</w:t>
      </w:r>
    </w:p>
    <w:p w14:paraId="11EF49F6" w14:textId="756D2E00" w:rsidR="009A0768" w:rsidRPr="009A0768" w:rsidRDefault="009A0768" w:rsidP="009A0768">
      <w:r w:rsidRPr="009A0768">
        <w:t xml:space="preserve">En Neo4j, los datasets se pueden utilizar para modelar y analizar </w:t>
      </w:r>
      <w:r w:rsidRPr="009A0768">
        <w:rPr>
          <w:b/>
          <w:bCs/>
        </w:rPr>
        <w:t>relaciones complejas</w:t>
      </w:r>
      <w:r w:rsidRPr="009A0768">
        <w:t xml:space="preserve"> entre entidades. Por ejemplo, en el contexto</w:t>
      </w:r>
      <w:r w:rsidR="005F2375">
        <w:t xml:space="preserve"> bíblico un dataset </w:t>
      </w:r>
      <w:r w:rsidRPr="009A0768">
        <w:t xml:space="preserve">podría incluir nodos que representan </w:t>
      </w:r>
      <w:r w:rsidR="005F2375">
        <w:t>libros de la biblia, personajes</w:t>
      </w:r>
      <w:r w:rsidRPr="009A0768">
        <w:t xml:space="preserve">, </w:t>
      </w:r>
      <w:r w:rsidR="005F2375">
        <w:t xml:space="preserve">eventos y </w:t>
      </w:r>
      <w:r w:rsidRPr="009A0768">
        <w:t>relaciones que indi</w:t>
      </w:r>
      <w:r w:rsidR="005F2375">
        <w:t>quen algún vínculo</w:t>
      </w:r>
      <w:r w:rsidRPr="009A0768">
        <w:t xml:space="preserve">, y propiedades que contienen información adicional </w:t>
      </w:r>
      <w:r w:rsidR="005F2375">
        <w:t>como fechas</w:t>
      </w:r>
      <w:r w:rsidR="00AC1537">
        <w:t xml:space="preserve"> o rangos de fechas de los eventos </w:t>
      </w:r>
      <w:r w:rsidR="006A3C08">
        <w:t xml:space="preserve">ocurridos </w:t>
      </w:r>
      <w:r w:rsidR="006A3C08" w:rsidRPr="009A0768">
        <w:t>Esta</w:t>
      </w:r>
      <w:r w:rsidRPr="009A0768">
        <w:t xml:space="preserve"> representación gráfica facilita la navegación y consulta de patrones complejos de relaciones.</w:t>
      </w:r>
    </w:p>
    <w:p w14:paraId="001B75A4" w14:textId="6D31193E" w:rsidR="00417D99" w:rsidRPr="00095B5D" w:rsidRDefault="00095B5D" w:rsidP="00095B5D">
      <w:r w:rsidRPr="00095B5D">
        <w:t>En la siguiente grafica hay se presenta un resumen de Neo4j</w:t>
      </w:r>
      <w:r>
        <w:t>:</w:t>
      </w:r>
    </w:p>
    <w:p w14:paraId="48E49C84" w14:textId="77777777" w:rsidR="00417D99" w:rsidRDefault="00417D99" w:rsidP="00417D99">
      <w:pPr>
        <w:keepNext/>
      </w:pPr>
      <w:r>
        <w:rPr>
          <w:noProof/>
        </w:rPr>
        <w:lastRenderedPageBreak/>
        <w:drawing>
          <wp:inline distT="0" distB="0" distL="0" distR="0" wp14:anchorId="7F13DB7D" wp14:editId="37D8466B">
            <wp:extent cx="5758815" cy="3824605"/>
            <wp:effectExtent l="0" t="0" r="0" b="4445"/>
            <wp:docPr id="616300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00425" name=""/>
                    <pic:cNvPicPr/>
                  </pic:nvPicPr>
                  <pic:blipFill>
                    <a:blip r:embed="rId37"/>
                    <a:stretch>
                      <a:fillRect/>
                    </a:stretch>
                  </pic:blipFill>
                  <pic:spPr>
                    <a:xfrm>
                      <a:off x="0" y="0"/>
                      <a:ext cx="5758815" cy="3824605"/>
                    </a:xfrm>
                    <a:prstGeom prst="rect">
                      <a:avLst/>
                    </a:prstGeom>
                  </pic:spPr>
                </pic:pic>
              </a:graphicData>
            </a:graphic>
          </wp:inline>
        </w:drawing>
      </w:r>
    </w:p>
    <w:p w14:paraId="387CD22C" w14:textId="1E4B4F8D" w:rsidR="00417D99" w:rsidRDefault="00417D99" w:rsidP="00417D99">
      <w:pPr>
        <w:pStyle w:val="Descripcin"/>
      </w:pPr>
      <w:bookmarkStart w:id="523" w:name="_Toc159877472"/>
      <w:r>
        <w:t xml:space="preserve">Figura </w:t>
      </w:r>
      <w:r>
        <w:fldChar w:fldCharType="begin"/>
      </w:r>
      <w:r>
        <w:instrText xml:space="preserve"> SEQ Figura \* ARABIC </w:instrText>
      </w:r>
      <w:r>
        <w:fldChar w:fldCharType="separate"/>
      </w:r>
      <w:ins w:id="524" w:author="david gonzalez cano" w:date="2024-02-26T22:11:00Z">
        <w:r w:rsidR="00AA2DF6">
          <w:rPr>
            <w:noProof/>
          </w:rPr>
          <w:t>24</w:t>
        </w:r>
      </w:ins>
      <w:del w:id="525" w:author="david gonzalez cano" w:date="2024-02-26T22:11:00Z">
        <w:r w:rsidR="00753C41" w:rsidDel="00AA2DF6">
          <w:rPr>
            <w:noProof/>
          </w:rPr>
          <w:delText>25</w:delText>
        </w:r>
      </w:del>
      <w:r>
        <w:fldChar w:fldCharType="end"/>
      </w:r>
      <w:r>
        <w:t xml:space="preserve"> </w:t>
      </w:r>
      <w:r w:rsidRPr="00561B24">
        <w:t>Esquema de Neo4j (Fuente: Tema 8 de clase Base de Datos para Big Data Universidad UNIR)</w:t>
      </w:r>
      <w:bookmarkEnd w:id="523"/>
    </w:p>
    <w:p w14:paraId="2794291C" w14:textId="2007E566" w:rsidR="003825B7" w:rsidRDefault="003825B7">
      <w:pPr>
        <w:spacing w:line="276" w:lineRule="auto"/>
        <w:jc w:val="left"/>
        <w:rPr>
          <w:lang w:val="es-ES"/>
        </w:rPr>
      </w:pPr>
      <w:del w:id="526" w:author="david gonzalez cano" w:date="2024-02-26T21:51:00Z">
        <w:r w:rsidDel="009811B2">
          <w:rPr>
            <w:lang w:val="es-ES"/>
          </w:rPr>
          <w:br w:type="page"/>
        </w:r>
      </w:del>
    </w:p>
    <w:p w14:paraId="1287A43C" w14:textId="396F3A7A" w:rsidR="006A3C08" w:rsidRPr="006A3C08" w:rsidRDefault="006A3C08" w:rsidP="006A3C08">
      <w:r w:rsidRPr="006A3C08">
        <w:t>Los elementos de las bases de datos de grafo son:</w:t>
      </w:r>
    </w:p>
    <w:p w14:paraId="343B0F51" w14:textId="5B30C4C0" w:rsidR="006A3C08" w:rsidRPr="006A3C08" w:rsidRDefault="006A3C08" w:rsidP="006A3C08">
      <w:r w:rsidRPr="003825B7">
        <w:rPr>
          <w:b/>
          <w:bCs/>
        </w:rPr>
        <w:t>Nodos</w:t>
      </w:r>
      <w:r w:rsidR="00897358">
        <w:t xml:space="preserve">: </w:t>
      </w:r>
      <w:r w:rsidRPr="006A3C08">
        <w:t xml:space="preserve">Los grafos representan entidades y las relaciones entre ellas. Las entidades reciben el nombre de </w:t>
      </w:r>
      <w:r w:rsidR="00C87599" w:rsidRPr="006A3C08">
        <w:t>todos</w:t>
      </w:r>
      <w:r w:rsidRPr="006A3C08">
        <w:t xml:space="preserve"> y cada nodo es muy similar a una instancia de un objeto (es decir, tiene propiedades). </w:t>
      </w:r>
    </w:p>
    <w:p w14:paraId="57301BCB" w14:textId="333F56C5" w:rsidR="006A3C08" w:rsidRPr="002A5ED1" w:rsidRDefault="006A3C08" w:rsidP="006A3C08">
      <w:r w:rsidRPr="003825B7">
        <w:rPr>
          <w:b/>
          <w:bCs/>
        </w:rPr>
        <w:t>Relaciones</w:t>
      </w:r>
      <w:r w:rsidR="00897358" w:rsidRPr="003825B7">
        <w:rPr>
          <w:b/>
          <w:bCs/>
        </w:rPr>
        <w:t>:</w:t>
      </w:r>
      <w:r w:rsidR="00897358">
        <w:t xml:space="preserve"> </w:t>
      </w:r>
      <w:r w:rsidRPr="006A3C08">
        <w:t>Las relaciones por su parte se conocen como vértices y también tienen propiedades, siendo la dirección o sentido el más importante de ellos. Una relación conecta dos nodos y los organiza en estructuras.</w:t>
      </w:r>
    </w:p>
    <w:p w14:paraId="19A4E729" w14:textId="25B0848C" w:rsidR="002A5ED1" w:rsidRPr="002A5ED1" w:rsidRDefault="002A5ED1" w:rsidP="006A3C08">
      <w:r w:rsidRPr="003825B7">
        <w:rPr>
          <w:b/>
          <w:bCs/>
        </w:rPr>
        <w:t>Propiedades:</w:t>
      </w:r>
      <w:r w:rsidRPr="002A5ED1">
        <w:t xml:space="preserve"> son pares de nombre-valor utilizados para agregar cualidades a los nodos y las relaciones.</w:t>
      </w:r>
    </w:p>
    <w:p w14:paraId="5836A327" w14:textId="71F03050" w:rsidR="006A3C08" w:rsidRPr="002A5ED1" w:rsidRDefault="006A3C08" w:rsidP="006A3C08">
      <w:r w:rsidRPr="002A5ED1">
        <w:t>De esta forma, un grafo puede mostrarse como una lista, un árbol, un mapa o una entidad compuesta, con la posibilidad de combinarse en estructuras aún más complejas y ricamente interconectadas (grandes y complejas redes de nodos).</w:t>
      </w:r>
    </w:p>
    <w:p w14:paraId="59F73A42" w14:textId="4623BBF8" w:rsidR="006A3C08" w:rsidRPr="002A5ED1" w:rsidRDefault="006A3C08" w:rsidP="006A3C08">
      <w:r w:rsidRPr="002A5ED1">
        <w:t>Nodo y relaciones permiten organizar los datos de tal manera que sea posible encontrar patrones de información existente entre dichos nodos</w:t>
      </w:r>
      <w:r w:rsidR="002A5ED1">
        <w:t xml:space="preserve">. </w:t>
      </w:r>
      <w:r w:rsidRPr="002A5ED1">
        <w:t xml:space="preserve">Una vez almacenados los datos, los </w:t>
      </w:r>
      <w:r w:rsidRPr="002A5ED1">
        <w:lastRenderedPageBreak/>
        <w:t>grafos permitirán interpretar y generar información de valor de diferentes formas, según las relaciones que los nodos tengan.</w:t>
      </w:r>
    </w:p>
    <w:p w14:paraId="2E3137ED" w14:textId="77777777" w:rsidR="006A3C08" w:rsidRDefault="006A3C08" w:rsidP="006A3C08">
      <w:pPr>
        <w:keepNext/>
      </w:pPr>
      <w:r w:rsidRPr="006A3C08">
        <w:rPr>
          <w:rFonts w:ascii="Calibri" w:hAnsi="Calibri" w:cs="Calibri"/>
          <w:noProof/>
          <w:sz w:val="24"/>
          <w:szCs w:val="24"/>
          <w:lang w:val="es-CO"/>
        </w:rPr>
        <w:drawing>
          <wp:inline distT="0" distB="0" distL="0" distR="0" wp14:anchorId="09811DD5" wp14:editId="551605F6">
            <wp:extent cx="5758815" cy="2148205"/>
            <wp:effectExtent l="0" t="0" r="0" b="4445"/>
            <wp:docPr id="16332917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815" cy="2148205"/>
                    </a:xfrm>
                    <a:prstGeom prst="rect">
                      <a:avLst/>
                    </a:prstGeom>
                    <a:noFill/>
                    <a:ln>
                      <a:noFill/>
                    </a:ln>
                  </pic:spPr>
                </pic:pic>
              </a:graphicData>
            </a:graphic>
          </wp:inline>
        </w:drawing>
      </w:r>
    </w:p>
    <w:p w14:paraId="145BC285" w14:textId="609B70A0" w:rsidR="006A3C08" w:rsidRPr="006A3C08" w:rsidRDefault="006A3C08" w:rsidP="006A3C08">
      <w:pPr>
        <w:pStyle w:val="Descripcin"/>
        <w:rPr>
          <w:rFonts w:ascii="Calibri" w:hAnsi="Calibri" w:cs="Calibri"/>
          <w:sz w:val="24"/>
          <w:szCs w:val="24"/>
          <w:lang w:val="es-CO"/>
        </w:rPr>
      </w:pPr>
      <w:bookmarkStart w:id="527" w:name="_Toc159877473"/>
      <w:r>
        <w:t xml:space="preserve">Figura </w:t>
      </w:r>
      <w:r>
        <w:fldChar w:fldCharType="begin"/>
      </w:r>
      <w:r>
        <w:instrText xml:space="preserve"> SEQ Figura \* ARABIC </w:instrText>
      </w:r>
      <w:r>
        <w:fldChar w:fldCharType="separate"/>
      </w:r>
      <w:ins w:id="528" w:author="david gonzalez cano" w:date="2024-02-26T22:11:00Z">
        <w:r w:rsidR="00AA2DF6">
          <w:rPr>
            <w:noProof/>
          </w:rPr>
          <w:t>25</w:t>
        </w:r>
      </w:ins>
      <w:del w:id="529" w:author="david gonzalez cano" w:date="2024-02-26T22:11:00Z">
        <w:r w:rsidR="00753C41" w:rsidDel="00AA2DF6">
          <w:rPr>
            <w:noProof/>
          </w:rPr>
          <w:delText>26</w:delText>
        </w:r>
      </w:del>
      <w:r>
        <w:fldChar w:fldCharType="end"/>
      </w:r>
      <w:r>
        <w:t xml:space="preserve"> Representación </w:t>
      </w:r>
      <w:r w:rsidR="00095B5D">
        <w:t>gráfica</w:t>
      </w:r>
      <w:r>
        <w:t xml:space="preserve"> de nodo y de vértice</w:t>
      </w:r>
      <w:bookmarkEnd w:id="527"/>
    </w:p>
    <w:p w14:paraId="7FE34F38" w14:textId="77777777" w:rsidR="00AC1537" w:rsidRDefault="00AC1537" w:rsidP="000168D3">
      <w:pPr>
        <w:pStyle w:val="Ttulo10"/>
        <w:rPr>
          <w:lang w:val="es-ES_tradnl"/>
        </w:rPr>
      </w:pPr>
    </w:p>
    <w:p w14:paraId="47F32568" w14:textId="77777777" w:rsidR="00AC1537" w:rsidRDefault="00AC1537" w:rsidP="000168D3">
      <w:pPr>
        <w:pStyle w:val="Ttulo10"/>
        <w:rPr>
          <w:lang w:val="es-ES_tradnl"/>
        </w:rPr>
      </w:pPr>
    </w:p>
    <w:p w14:paraId="0C851D7F" w14:textId="68A214FB" w:rsidR="002A5ED1" w:rsidRPr="002A5ED1" w:rsidRDefault="002A5ED1" w:rsidP="002A5ED1">
      <w:r w:rsidRPr="002A5ED1">
        <w:t xml:space="preserve">Recorrer los nodos en función de sus relaciones es lo que se conoce como </w:t>
      </w:r>
      <w:r w:rsidRPr="002A5ED1">
        <w:rPr>
          <w:b/>
          <w:bCs/>
        </w:rPr>
        <w:t>recorrido</w:t>
      </w:r>
      <w:r w:rsidRPr="002A5ED1">
        <w:t>.</w:t>
      </w:r>
    </w:p>
    <w:p w14:paraId="4C354BB5" w14:textId="617D1B89" w:rsidR="002A5ED1" w:rsidRDefault="002A5ED1" w:rsidP="002A5ED1">
      <w:pPr>
        <w:rPr>
          <w:sz w:val="23"/>
          <w:szCs w:val="23"/>
        </w:rPr>
      </w:pPr>
      <w:r>
        <w:t xml:space="preserve">El </w:t>
      </w:r>
      <w:r w:rsidRPr="002A5ED1">
        <w:rPr>
          <w:b/>
          <w:bCs/>
        </w:rPr>
        <w:t>esquema</w:t>
      </w:r>
      <w:r>
        <w:rPr>
          <w:sz w:val="28"/>
          <w:szCs w:val="28"/>
        </w:rPr>
        <w:t xml:space="preserve"> </w:t>
      </w:r>
      <w:r>
        <w:rPr>
          <w:sz w:val="23"/>
          <w:szCs w:val="23"/>
        </w:rPr>
        <w:t>hace referencia a los índices y restricciones que componen la base de datos.</w:t>
      </w:r>
    </w:p>
    <w:p w14:paraId="4B5B398D" w14:textId="3C15EF76" w:rsidR="004A0694" w:rsidRDefault="004A0694" w:rsidP="002A5ED1">
      <w:pPr>
        <w:rPr>
          <w:b/>
          <w:bCs/>
        </w:rPr>
      </w:pPr>
      <w:r w:rsidRPr="004A0694">
        <w:rPr>
          <w:b/>
          <w:bCs/>
        </w:rPr>
        <w:t>Modelamiento de data grafica</w:t>
      </w:r>
    </w:p>
    <w:p w14:paraId="2AE1DA09" w14:textId="4A633F7E" w:rsidR="004A0694" w:rsidRDefault="004A0694" w:rsidP="002A5ED1">
      <w:r>
        <w:t>Neo4</w:t>
      </w:r>
      <w:r w:rsidR="00095B5D">
        <w:t>j</w:t>
      </w:r>
      <w:r>
        <w:t xml:space="preserve"> utiliza grafos para almacenar y administrar sus datos</w:t>
      </w:r>
    </w:p>
    <w:p w14:paraId="5C0B938A" w14:textId="77777777" w:rsidR="004A0694" w:rsidRDefault="004A0694" w:rsidP="004A0694">
      <w:pPr>
        <w:keepNext/>
      </w:pPr>
      <w:r w:rsidRPr="004A0694">
        <w:rPr>
          <w:noProof/>
        </w:rPr>
        <w:drawing>
          <wp:inline distT="0" distB="0" distL="0" distR="0" wp14:anchorId="1C477872" wp14:editId="137CBC8E">
            <wp:extent cx="5758815" cy="2494915"/>
            <wp:effectExtent l="0" t="0" r="0" b="635"/>
            <wp:docPr id="54315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2494915"/>
                    </a:xfrm>
                    <a:prstGeom prst="rect">
                      <a:avLst/>
                    </a:prstGeom>
                    <a:noFill/>
                    <a:ln>
                      <a:noFill/>
                    </a:ln>
                  </pic:spPr>
                </pic:pic>
              </a:graphicData>
            </a:graphic>
          </wp:inline>
        </w:drawing>
      </w:r>
    </w:p>
    <w:p w14:paraId="6B628399" w14:textId="0B05CCDF" w:rsidR="004A0694" w:rsidRPr="004A0694" w:rsidRDefault="004A0694" w:rsidP="004A0694">
      <w:pPr>
        <w:pStyle w:val="Descripcin"/>
      </w:pPr>
      <w:bookmarkStart w:id="530" w:name="_Toc159877474"/>
      <w:r>
        <w:t xml:space="preserve">Figura </w:t>
      </w:r>
      <w:r>
        <w:fldChar w:fldCharType="begin"/>
      </w:r>
      <w:r>
        <w:instrText xml:space="preserve"> SEQ Figura \* ARABIC </w:instrText>
      </w:r>
      <w:r>
        <w:fldChar w:fldCharType="separate"/>
      </w:r>
      <w:ins w:id="531" w:author="david gonzalez cano" w:date="2024-02-26T22:11:00Z">
        <w:r w:rsidR="00AA2DF6">
          <w:rPr>
            <w:noProof/>
          </w:rPr>
          <w:t>26</w:t>
        </w:r>
      </w:ins>
      <w:del w:id="532" w:author="david gonzalez cano" w:date="2024-02-26T22:11:00Z">
        <w:r w:rsidR="00753C41" w:rsidDel="00AA2DF6">
          <w:rPr>
            <w:noProof/>
          </w:rPr>
          <w:delText>27</w:delText>
        </w:r>
      </w:del>
      <w:r>
        <w:fldChar w:fldCharType="end"/>
      </w:r>
      <w:r>
        <w:t xml:space="preserve"> Representación de relaciones mediante grafos</w:t>
      </w:r>
      <w:bookmarkEnd w:id="530"/>
    </w:p>
    <w:p w14:paraId="0957C1C8" w14:textId="77777777" w:rsidR="004A0694" w:rsidRPr="004A0694" w:rsidRDefault="004A0694" w:rsidP="004A0694">
      <w:pPr>
        <w:autoSpaceDE w:val="0"/>
        <w:autoSpaceDN w:val="0"/>
        <w:adjustRightInd w:val="0"/>
        <w:spacing w:after="0" w:line="240" w:lineRule="auto"/>
        <w:jc w:val="left"/>
        <w:rPr>
          <w:rFonts w:ascii="Calibri" w:hAnsi="Calibri" w:cs="Calibri"/>
          <w:color w:val="000000"/>
          <w:sz w:val="24"/>
          <w:szCs w:val="24"/>
          <w:lang w:val="es-CO"/>
        </w:rPr>
      </w:pPr>
    </w:p>
    <w:p w14:paraId="7777C97A" w14:textId="49306B16" w:rsidR="004A0694" w:rsidRDefault="004A0694" w:rsidP="002A5ED1">
      <w:r w:rsidRPr="004A0694">
        <w:t>El modelo de datos se representa con nodos (círculos), relaciones (flechas) y propiedades</w:t>
      </w:r>
      <w:r w:rsidR="003835B5">
        <w:t xml:space="preserve">. </w:t>
      </w:r>
      <w:r w:rsidRPr="004A0694">
        <w:t>Tanto los nodos como las relaciones contienen propiedades</w:t>
      </w:r>
      <w:r w:rsidR="003835B5">
        <w:t xml:space="preserve">. </w:t>
      </w:r>
      <w:r w:rsidRPr="004A0694">
        <w:t xml:space="preserve">Las propiedades también se representan como pares clave-valor. Las relaciones tienen direcciones unidireccionales y </w:t>
      </w:r>
      <w:r w:rsidRPr="004A0694">
        <w:lastRenderedPageBreak/>
        <w:t>bidireccionales</w:t>
      </w:r>
      <w:r w:rsidR="003835B5">
        <w:t xml:space="preserve">. </w:t>
      </w:r>
      <w:r w:rsidRPr="004A0694">
        <w:t>En una relación siempre hay un «nodo de inicio» o «nodo desde» y un «nodo hasta» o «nodo final». Una relación conecta dos nodos. Cuando se crean relaciones en Neo4j, siempre es necesario indicar una dirección, de lo contrario el motor de base de datos arrojará un mensaje de error</w:t>
      </w:r>
      <w:r>
        <w:t>.</w:t>
      </w:r>
    </w:p>
    <w:p w14:paraId="77C692F7" w14:textId="7875E0F6" w:rsidR="004A0694" w:rsidRDefault="004A0694" w:rsidP="002A5ED1">
      <w:r w:rsidRPr="004A0694">
        <w:t>Al almacenar los datos, no es necesario utilizar otra base de datos SQL o NoSQL para almacenar los datos de la base de datos de Neo4j. Toda la información se guarda en los distintos elementos en su formato nativo. Neo4j utiliza Native GPE (motor de procesamiento de grafos) para trabajar con su formato de almacenamiento de grafos nativo</w:t>
      </w:r>
      <w:sdt>
        <w:sdtPr>
          <w:id w:val="165986219"/>
          <w:citation/>
        </w:sdtPr>
        <w:sdtContent>
          <w:r w:rsidR="00440AD7">
            <w:fldChar w:fldCharType="begin"/>
          </w:r>
          <w:r w:rsidR="00440AD7" w:rsidRPr="00440AD7">
            <w:rPr>
              <w:lang w:val="es-CO"/>
            </w:rPr>
            <w:instrText xml:space="preserve"> CITATION Die18 \l 1033 </w:instrText>
          </w:r>
          <w:r w:rsidR="00440AD7">
            <w:fldChar w:fldCharType="separate"/>
          </w:r>
          <w:r w:rsidR="00440AD7" w:rsidRPr="00440AD7">
            <w:rPr>
              <w:noProof/>
              <w:lang w:val="es-CO"/>
            </w:rPr>
            <w:t xml:space="preserve"> (Bernardino, 2018)</w:t>
          </w:r>
          <w:r w:rsidR="00440AD7">
            <w:fldChar w:fldCharType="end"/>
          </w:r>
        </w:sdtContent>
      </w:sdt>
    </w:p>
    <w:p w14:paraId="2B2FC37B" w14:textId="4B5BC2A3" w:rsidR="003835B5" w:rsidRDefault="003835B5" w:rsidP="002A5ED1">
      <w:r>
        <w:t xml:space="preserve">Para realizar consultas Neo4j utiliza un lenguaje llamado Cypher, que </w:t>
      </w:r>
      <w:proofErr w:type="spellStart"/>
      <w:r>
        <w:t>esta</w:t>
      </w:r>
      <w:proofErr w:type="spellEnd"/>
      <w:r>
        <w:t xml:space="preserve"> diseñado específicamente para trabajar con datos de grafo y para la visualización hay herramientas que representa gráficamente las </w:t>
      </w:r>
      <w:r w:rsidR="0035055A">
        <w:t>relaciones</w:t>
      </w:r>
      <w:r>
        <w:t xml:space="preserve"> entre los datos, </w:t>
      </w:r>
      <w:r w:rsidR="0035055A">
        <w:t>facilitando</w:t>
      </w:r>
      <w:r>
        <w:t xml:space="preserve"> la comprensión</w:t>
      </w:r>
      <w:r w:rsidR="0035055A">
        <w:t>.</w:t>
      </w:r>
    </w:p>
    <w:p w14:paraId="29A7EDE5" w14:textId="203FF71A" w:rsidR="0035055A" w:rsidRDefault="0035055A" w:rsidP="002A5ED1">
      <w:r>
        <w:t xml:space="preserve">Neo4j es también altamente escalable y puede manejar volúmenes de datos, </w:t>
      </w:r>
      <w:r w:rsidR="00B83278">
        <w:t>flexible</w:t>
      </w:r>
      <w:r>
        <w:t xml:space="preserve"> y adaptable a una variedad de casos de uso, que permite análisis complejos y sofisticados.</w:t>
      </w:r>
    </w:p>
    <w:p w14:paraId="408EDE8C" w14:textId="77777777" w:rsidR="003825B7" w:rsidRPr="00567369" w:rsidRDefault="003825B7" w:rsidP="003825B7">
      <w:pPr>
        <w:rPr>
          <w:lang w:val="es-CO"/>
        </w:rPr>
      </w:pPr>
      <w:r>
        <w:rPr>
          <w:lang w:val="es-CO"/>
        </w:rPr>
        <w:t>En la siguiente se muestra los componentes en una plataforma de grafos Neo4j.</w:t>
      </w:r>
    </w:p>
    <w:p w14:paraId="43FC6977" w14:textId="709A6C3D" w:rsidR="003825B7" w:rsidDel="00F55185" w:rsidRDefault="003825B7" w:rsidP="003825B7">
      <w:pPr>
        <w:pStyle w:val="Ttulo10"/>
        <w:rPr>
          <w:del w:id="533" w:author="david gonzalez cano" w:date="2024-02-26T22:18:00Z"/>
          <w:lang w:val="es-ES_tradnl"/>
        </w:rPr>
      </w:pPr>
    </w:p>
    <w:p w14:paraId="4566D472" w14:textId="2D1DE0B1" w:rsidR="003825B7" w:rsidDel="00F55185" w:rsidRDefault="003825B7" w:rsidP="003825B7">
      <w:pPr>
        <w:pStyle w:val="Ttulo10"/>
        <w:rPr>
          <w:del w:id="534" w:author="david gonzalez cano" w:date="2024-02-26T22:18:00Z"/>
          <w:lang w:val="es-ES_tradnl"/>
        </w:rPr>
      </w:pPr>
    </w:p>
    <w:p w14:paraId="14F0E791" w14:textId="0738C812" w:rsidR="003825B7" w:rsidDel="00F55185" w:rsidRDefault="003825B7" w:rsidP="003825B7">
      <w:pPr>
        <w:pStyle w:val="Ttulo10"/>
        <w:rPr>
          <w:del w:id="535" w:author="david gonzalez cano" w:date="2024-02-26T22:18:00Z"/>
          <w:lang w:val="es-ES_tradnl"/>
        </w:rPr>
      </w:pPr>
    </w:p>
    <w:p w14:paraId="78F06A75" w14:textId="7DD459A2" w:rsidR="003825B7" w:rsidDel="00F55185" w:rsidRDefault="003825B7" w:rsidP="003825B7">
      <w:pPr>
        <w:pStyle w:val="Ttulo10"/>
        <w:rPr>
          <w:del w:id="536" w:author="david gonzalez cano" w:date="2024-02-26T22:18:00Z"/>
          <w:lang w:val="es-ES_tradnl"/>
        </w:rPr>
      </w:pPr>
    </w:p>
    <w:p w14:paraId="3A3100F7" w14:textId="038722D0" w:rsidR="003825B7" w:rsidDel="00F55185" w:rsidRDefault="003825B7" w:rsidP="003825B7">
      <w:pPr>
        <w:pStyle w:val="Ttulo10"/>
        <w:keepNext/>
        <w:rPr>
          <w:del w:id="537" w:author="david gonzalez cano" w:date="2024-02-26T22:18:00Z"/>
        </w:rPr>
      </w:pPr>
    </w:p>
    <w:p w14:paraId="04FEE451" w14:textId="77777777" w:rsidR="003825B7" w:rsidRDefault="003825B7" w:rsidP="003825B7">
      <w:pPr>
        <w:pStyle w:val="Descripcin"/>
        <w:jc w:val="center"/>
        <w:rPr>
          <w:ins w:id="538" w:author="david gonzalez cano" w:date="2024-02-26T22:18:00Z"/>
        </w:rPr>
      </w:pPr>
    </w:p>
    <w:p w14:paraId="631D88D5" w14:textId="77777777" w:rsidR="00F55185" w:rsidRPr="00F55185" w:rsidRDefault="00F55185" w:rsidP="00F55185">
      <w:pPr>
        <w:rPr>
          <w:lang w:val="es-ES"/>
          <w:rPrChange w:id="539" w:author="david gonzalez cano" w:date="2024-02-26T22:18:00Z">
            <w:rPr/>
          </w:rPrChange>
        </w:rPr>
        <w:pPrChange w:id="540" w:author="david gonzalez cano" w:date="2024-02-26T22:18:00Z">
          <w:pPr>
            <w:pStyle w:val="Descripcin"/>
            <w:jc w:val="center"/>
          </w:pPr>
        </w:pPrChange>
      </w:pPr>
    </w:p>
    <w:p w14:paraId="4189B012" w14:textId="77777777" w:rsidR="003825B7" w:rsidRDefault="003825B7" w:rsidP="003825B7">
      <w:pPr>
        <w:keepNext/>
      </w:pPr>
      <w:r>
        <w:rPr>
          <w:noProof/>
        </w:rPr>
        <w:drawing>
          <wp:inline distT="0" distB="0" distL="0" distR="0" wp14:anchorId="2C6BD1B4" wp14:editId="3F58A81A">
            <wp:extent cx="4408835" cy="2714625"/>
            <wp:effectExtent l="0" t="0" r="0" b="0"/>
            <wp:docPr id="1471790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0065" name=""/>
                    <pic:cNvPicPr/>
                  </pic:nvPicPr>
                  <pic:blipFill>
                    <a:blip r:embed="rId40"/>
                    <a:stretch>
                      <a:fillRect/>
                    </a:stretch>
                  </pic:blipFill>
                  <pic:spPr>
                    <a:xfrm>
                      <a:off x="0" y="0"/>
                      <a:ext cx="4414220" cy="2717941"/>
                    </a:xfrm>
                    <a:prstGeom prst="rect">
                      <a:avLst/>
                    </a:prstGeom>
                  </pic:spPr>
                </pic:pic>
              </a:graphicData>
            </a:graphic>
          </wp:inline>
        </w:drawing>
      </w:r>
    </w:p>
    <w:p w14:paraId="5A3488AA" w14:textId="1A0F0F0E" w:rsidR="003825B7" w:rsidRDefault="003825B7" w:rsidP="003825B7">
      <w:pPr>
        <w:pStyle w:val="Descripcin"/>
      </w:pPr>
      <w:bookmarkStart w:id="541" w:name="_Toc159877475"/>
      <w:r>
        <w:t xml:space="preserve">Figura </w:t>
      </w:r>
      <w:r>
        <w:fldChar w:fldCharType="begin"/>
      </w:r>
      <w:r>
        <w:instrText xml:space="preserve"> SEQ Figura \* ARABIC </w:instrText>
      </w:r>
      <w:r>
        <w:fldChar w:fldCharType="separate"/>
      </w:r>
      <w:ins w:id="542" w:author="david gonzalez cano" w:date="2024-02-26T22:11:00Z">
        <w:r w:rsidR="00AA2DF6">
          <w:rPr>
            <w:noProof/>
          </w:rPr>
          <w:t>27</w:t>
        </w:r>
      </w:ins>
      <w:del w:id="543" w:author="david gonzalez cano" w:date="2024-02-26T22:11:00Z">
        <w:r w:rsidR="00753C41" w:rsidDel="00AA2DF6">
          <w:rPr>
            <w:noProof/>
          </w:rPr>
          <w:delText>28</w:delText>
        </w:r>
      </w:del>
      <w:r>
        <w:fldChar w:fldCharType="end"/>
      </w:r>
      <w:r>
        <w:t xml:space="preserve"> </w:t>
      </w:r>
      <w:r w:rsidRPr="00E821C8">
        <w:t>Componentes de Base de Grafos Neo4j</w:t>
      </w:r>
      <w:bookmarkEnd w:id="541"/>
    </w:p>
    <w:p w14:paraId="56C0E144" w14:textId="77777777" w:rsidR="003825B7" w:rsidRPr="003825B7" w:rsidRDefault="003825B7" w:rsidP="002A5ED1">
      <w:pPr>
        <w:rPr>
          <w:lang w:val="es-ES"/>
        </w:rPr>
      </w:pPr>
    </w:p>
    <w:p w14:paraId="13C9B369" w14:textId="0B46E9BD" w:rsidR="00BF607F" w:rsidRDefault="00803AC2" w:rsidP="000168D3">
      <w:pPr>
        <w:pStyle w:val="Ttulo2"/>
      </w:pPr>
      <w:bookmarkStart w:id="544" w:name="_Toc159871882"/>
      <w:r w:rsidRPr="00EF6DEC">
        <w:lastRenderedPageBreak/>
        <w:t>2.2.</w:t>
      </w:r>
      <w:r w:rsidR="000168D3">
        <w:t>7</w:t>
      </w:r>
      <w:r w:rsidRPr="00EF6DEC">
        <w:t xml:space="preserve">. </w:t>
      </w:r>
      <w:r w:rsidR="00BF607F" w:rsidRPr="00EF6DEC">
        <w:t>La Bibli</w:t>
      </w:r>
      <w:r w:rsidR="0057151E" w:rsidRPr="00EF6DEC">
        <w:t>a</w:t>
      </w:r>
      <w:bookmarkEnd w:id="544"/>
    </w:p>
    <w:p w14:paraId="1753D4C1" w14:textId="7698D1E6" w:rsidR="00DC7144" w:rsidRPr="00DC7144" w:rsidDel="00F55185" w:rsidRDefault="00DC7144" w:rsidP="00F306BE">
      <w:pPr>
        <w:rPr>
          <w:del w:id="545" w:author="david gonzalez cano" w:date="2024-02-26T22:18:00Z"/>
        </w:rPr>
      </w:pPr>
    </w:p>
    <w:p w14:paraId="4D2C28E6" w14:textId="5588AFAF" w:rsidR="0057151E" w:rsidRDefault="0057151E" w:rsidP="00BF607F">
      <w:pPr>
        <w:rPr>
          <w:rFonts w:ascii="Noto Sans" w:hAnsi="Noto Sans" w:cs="Noto Sans"/>
          <w:color w:val="5A5C5E"/>
          <w:shd w:val="clear" w:color="auto" w:fill="FFFFFF"/>
        </w:rPr>
      </w:pPr>
      <w:r w:rsidRPr="00EF6DEC">
        <w:t xml:space="preserve">La base teórica para desarrollar este punto es extensa y a veces muy controversial, pero se </w:t>
      </w:r>
      <w:r w:rsidR="00B23252" w:rsidRPr="00EF6DEC">
        <w:t>planteará</w:t>
      </w:r>
      <w:r w:rsidRPr="00EF6DEC">
        <w:t xml:space="preserve"> el ser lo </w:t>
      </w:r>
      <w:r w:rsidR="00B23252" w:rsidRPr="00EF6DEC">
        <w:t>más</w:t>
      </w:r>
      <w:r w:rsidRPr="00EF6DEC">
        <w:t xml:space="preserve"> objetivos posibles, estudiando libros de historiadores, teólogos, pastores de iglesias, y revisando documentos que nos </w:t>
      </w:r>
      <w:r w:rsidR="00B23252" w:rsidRPr="00EF6DEC">
        <w:t>den la</w:t>
      </w:r>
      <w:r w:rsidRPr="00EF6DEC">
        <w:t xml:space="preserve"> base en cuanto a tener un </w:t>
      </w:r>
      <w:r w:rsidR="00B23252" w:rsidRPr="00EF6DEC">
        <w:t>texto que</w:t>
      </w:r>
      <w:r w:rsidRPr="00EF6DEC">
        <w:t xml:space="preserve"> sea aceptado en la mayoría.</w:t>
      </w:r>
      <w:r w:rsidR="00DC7144">
        <w:t xml:space="preserve"> Adicionalmente el estudio de la biblia plantea preguntas al mismo texto de quien la escribió, donde, cuando, para quien y por qué. Ente los objetivos se plantear que el mismo texto de la biblia sea que la que interprete y que se puedan encadenar textos paralelos, escritos por diferentes autores</w:t>
      </w:r>
      <w:r w:rsidR="00077958">
        <w:t xml:space="preserve"> describiendo los mismos eventos.</w:t>
      </w:r>
    </w:p>
    <w:p w14:paraId="7825E32E" w14:textId="77777777" w:rsidR="007B1BB6" w:rsidRDefault="007B1BB6" w:rsidP="00F306BE">
      <w:pPr>
        <w:keepNext/>
      </w:pPr>
      <w:r>
        <w:rPr>
          <w:noProof/>
        </w:rPr>
        <w:drawing>
          <wp:inline distT="0" distB="0" distL="0" distR="0" wp14:anchorId="7761DCC1" wp14:editId="11B7320F">
            <wp:extent cx="4150760" cy="2551145"/>
            <wp:effectExtent l="0" t="0" r="2540" b="1905"/>
            <wp:docPr id="212745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644" name="Imagen 212745644"/>
                    <pic:cNvPicPr/>
                  </pic:nvPicPr>
                  <pic:blipFill>
                    <a:blip r:embed="rId41"/>
                    <a:stretch>
                      <a:fillRect/>
                    </a:stretch>
                  </pic:blipFill>
                  <pic:spPr>
                    <a:xfrm>
                      <a:off x="0" y="0"/>
                      <a:ext cx="4162252" cy="2558208"/>
                    </a:xfrm>
                    <a:prstGeom prst="rect">
                      <a:avLst/>
                    </a:prstGeom>
                  </pic:spPr>
                </pic:pic>
              </a:graphicData>
            </a:graphic>
          </wp:inline>
        </w:drawing>
      </w:r>
    </w:p>
    <w:p w14:paraId="312A6158" w14:textId="58EB2EBD" w:rsidR="007B1BB6" w:rsidRPr="00EF6DEC" w:rsidRDefault="007B1BB6" w:rsidP="00F306BE">
      <w:pPr>
        <w:pStyle w:val="Descripcin"/>
      </w:pPr>
      <w:bookmarkStart w:id="546" w:name="_Toc159877476"/>
      <w:r>
        <w:t xml:space="preserve">Figura </w:t>
      </w:r>
      <w:r>
        <w:fldChar w:fldCharType="begin"/>
      </w:r>
      <w:r>
        <w:instrText xml:space="preserve"> SEQ Figura \* ARABIC </w:instrText>
      </w:r>
      <w:r>
        <w:fldChar w:fldCharType="separate"/>
      </w:r>
      <w:ins w:id="547" w:author="david gonzalez cano" w:date="2024-02-26T22:11:00Z">
        <w:r w:rsidR="00AA2DF6">
          <w:rPr>
            <w:noProof/>
          </w:rPr>
          <w:t>28</w:t>
        </w:r>
      </w:ins>
      <w:del w:id="548" w:author="david gonzalez cano" w:date="2024-02-26T22:11:00Z">
        <w:r w:rsidR="00753C41" w:rsidDel="00AA2DF6">
          <w:rPr>
            <w:noProof/>
          </w:rPr>
          <w:delText>29</w:delText>
        </w:r>
      </w:del>
      <w:r>
        <w:fldChar w:fldCharType="end"/>
      </w:r>
      <w:r>
        <w:t xml:space="preserve"> Estudio de la Biblia</w:t>
      </w:r>
      <w:bookmarkEnd w:id="546"/>
    </w:p>
    <w:p w14:paraId="3E02A336" w14:textId="30A5B9A7" w:rsidR="00BF607F" w:rsidRPr="00EF6DEC" w:rsidRDefault="00BF607F" w:rsidP="00BF607F">
      <w:r w:rsidRPr="00EF6DEC">
        <w:t xml:space="preserve">La palabra </w:t>
      </w:r>
      <w:r w:rsidR="006C4D4F" w:rsidRPr="00EF6DEC">
        <w:t>“B</w:t>
      </w:r>
      <w:r w:rsidRPr="00EF6DEC">
        <w:t>iblia</w:t>
      </w:r>
      <w:r w:rsidR="006C4D4F" w:rsidRPr="00EF6DEC">
        <w:t>”</w:t>
      </w:r>
      <w:r w:rsidRPr="00EF6DEC">
        <w:t xml:space="preserve"> </w:t>
      </w:r>
      <w:r w:rsidR="006C4D4F" w:rsidRPr="00EF6DEC">
        <w:t xml:space="preserve">tiene raíz del latín medieval y deriva del griego byblos, </w:t>
      </w:r>
      <w:r w:rsidRPr="00EF6DEC">
        <w:t xml:space="preserve">que significa “libros”, pero si </w:t>
      </w:r>
      <w:r w:rsidR="006C4D4F" w:rsidRPr="00EF6DEC">
        <w:t xml:space="preserve">vamos hacia su origen </w:t>
      </w:r>
      <w:r w:rsidR="00B23252" w:rsidRPr="00EF6DEC">
        <w:t>etimológico</w:t>
      </w:r>
      <w:r w:rsidR="006C4D4F" w:rsidRPr="00EF6DEC">
        <w:t xml:space="preserve"> d</w:t>
      </w:r>
      <w:r w:rsidRPr="00EF6DEC">
        <w:t xml:space="preserve">el </w:t>
      </w:r>
      <w:r w:rsidR="002D61B3" w:rsidRPr="00EF6DEC">
        <w:t>término</w:t>
      </w:r>
      <w:r w:rsidRPr="00EF6DEC">
        <w:t xml:space="preserve"> llegamos a que byblos era una </w:t>
      </w:r>
      <w:r w:rsidR="006C4D4F" w:rsidRPr="00EF6DEC">
        <w:t xml:space="preserve">antigua ciudad </w:t>
      </w:r>
      <w:r w:rsidR="00B23252" w:rsidRPr="00EF6DEC">
        <w:t>F</w:t>
      </w:r>
      <w:r w:rsidR="006C4D4F" w:rsidRPr="00EF6DEC">
        <w:t xml:space="preserve">enicia situada sobre las costas del actual </w:t>
      </w:r>
      <w:r w:rsidR="00B23252" w:rsidRPr="00EF6DEC">
        <w:t>Líbano</w:t>
      </w:r>
      <w:r w:rsidR="006C4D4F" w:rsidRPr="00EF6DEC">
        <w:t xml:space="preserve">. Los fenicios inventaron el </w:t>
      </w:r>
      <w:r w:rsidR="00B23252" w:rsidRPr="00EF6DEC">
        <w:t>alfabeto</w:t>
      </w:r>
      <w:r w:rsidR="006C4D4F" w:rsidRPr="00EF6DEC">
        <w:t xml:space="preserve"> que todavía utilizamos y les </w:t>
      </w:r>
      <w:r w:rsidR="00B23252" w:rsidRPr="00EF6DEC">
        <w:t>enseñaron</w:t>
      </w:r>
      <w:r w:rsidR="006C4D4F" w:rsidRPr="00EF6DEC">
        <w:t xml:space="preserve"> a escribir a los griegos. Desde Biblos los fenicios exportaban los papiros en los que fueron escritos los primeros libros (El papiro una planta semejante al junco era abierta en tiras que se humedecían y </w:t>
      </w:r>
      <w:r w:rsidR="00B23252" w:rsidRPr="00EF6DEC">
        <w:t>entretejían. Una</w:t>
      </w:r>
      <w:r w:rsidR="006C4D4F" w:rsidRPr="00EF6DEC">
        <w:t xml:space="preserve"> vez secas, constituían un excelente papel</w:t>
      </w:r>
      <w:r w:rsidR="00E363C8" w:rsidRPr="00EF6DEC">
        <w:t xml:space="preserve"> en que escribir.)</w:t>
      </w:r>
      <w:r w:rsidR="006C4D4F" w:rsidRPr="00EF6DEC">
        <w:t xml:space="preserve"> </w:t>
      </w:r>
      <w:r w:rsidR="00E363C8" w:rsidRPr="00EF6DEC">
        <w:t xml:space="preserve">Aunque byblos originalmente significa “papiro” en griego, con el tiempo paso a significar “libros” Los libros </w:t>
      </w:r>
      <w:r w:rsidR="00A7328B" w:rsidRPr="00EF6DEC">
        <w:t>*</w:t>
      </w:r>
      <w:r w:rsidR="00E363C8" w:rsidRPr="00EF6DEC">
        <w:t xml:space="preserve">tal como lo conocemos deben su denominación a la antigua ciudad. </w:t>
      </w:r>
      <w:sdt>
        <w:sdtPr>
          <w:id w:val="-637273104"/>
          <w:citation/>
        </w:sdtPr>
        <w:sdtContent>
          <w:r w:rsidR="00E363C8" w:rsidRPr="00EF6DEC">
            <w:fldChar w:fldCharType="begin"/>
          </w:r>
          <w:r w:rsidR="00E363C8" w:rsidRPr="00EF6DEC">
            <w:instrText xml:space="preserve"> CITATION Dav98 \l 1033 </w:instrText>
          </w:r>
          <w:r w:rsidR="00E363C8" w:rsidRPr="00EF6DEC">
            <w:fldChar w:fldCharType="separate"/>
          </w:r>
          <w:r w:rsidR="006A3F8A" w:rsidRPr="006A3F8A">
            <w:rPr>
              <w:noProof/>
            </w:rPr>
            <w:t>(Davis, 1998)</w:t>
          </w:r>
          <w:r w:rsidR="00E363C8" w:rsidRPr="00EF6DEC">
            <w:fldChar w:fldCharType="end"/>
          </w:r>
        </w:sdtContent>
      </w:sdt>
      <w:r w:rsidR="0062495C" w:rsidRPr="00EF6DEC">
        <w:t>.</w:t>
      </w:r>
    </w:p>
    <w:p w14:paraId="43D94C46" w14:textId="05A43CDA" w:rsidR="00362721" w:rsidRPr="00EF6DEC" w:rsidRDefault="0062495C" w:rsidP="00BF607F">
      <w:r w:rsidRPr="00EF6DEC">
        <w:t xml:space="preserve">Ahora </w:t>
      </w:r>
      <w:r w:rsidR="002134C1" w:rsidRPr="00EF6DEC">
        <w:t>bien,</w:t>
      </w:r>
      <w:r w:rsidRPr="00EF6DEC">
        <w:t xml:space="preserve"> el termino no es solo un libro sino la recopilación de muchos libros que fueron escritos en un tiempo aproximado de 4000 años por diferentes autores que trataron temas de leyes, poesía, filosofía e historia sabiduría</w:t>
      </w:r>
      <w:r w:rsidR="00362721" w:rsidRPr="00EF6DEC">
        <w:t xml:space="preserve">. La reunión y organización de la biblia también se vuelve en un tema de estudio interesante, ya que dependiendo del grupo religioso que se </w:t>
      </w:r>
      <w:r w:rsidR="002134C1" w:rsidRPr="00EF6DEC">
        <w:t>esté</w:t>
      </w:r>
      <w:r w:rsidR="00362721" w:rsidRPr="00EF6DEC">
        <w:t xml:space="preserve"> </w:t>
      </w:r>
      <w:r w:rsidR="00362721" w:rsidRPr="00EF6DEC">
        <w:lastRenderedPageBreak/>
        <w:t xml:space="preserve">basado su organización cambia, por </w:t>
      </w:r>
      <w:r w:rsidR="002134C1" w:rsidRPr="00EF6DEC">
        <w:t>ejemplo,</w:t>
      </w:r>
      <w:r w:rsidR="00362721" w:rsidRPr="00EF6DEC">
        <w:t xml:space="preserve"> la biblia de un judío, no es la misma de un católico y la biblia de un </w:t>
      </w:r>
      <w:r w:rsidR="002134C1" w:rsidRPr="00EF6DEC">
        <w:t>católico no</w:t>
      </w:r>
      <w:r w:rsidR="00362721" w:rsidRPr="00EF6DEC">
        <w:t xml:space="preserve"> es la de un protestante.</w:t>
      </w:r>
    </w:p>
    <w:p w14:paraId="43D93F07" w14:textId="77777777" w:rsidR="009E3753" w:rsidRDefault="002D5F0D" w:rsidP="00BF607F">
      <w:r w:rsidRPr="00EF6DEC">
        <w:t xml:space="preserve">La Biblia se divide en </w:t>
      </w:r>
      <w:r w:rsidR="00197279" w:rsidRPr="00EF6DEC">
        <w:t xml:space="preserve">Antiguo </w:t>
      </w:r>
      <w:r w:rsidRPr="00EF6DEC">
        <w:t>T</w:t>
      </w:r>
      <w:r w:rsidR="00197279" w:rsidRPr="00EF6DEC">
        <w:t xml:space="preserve">estamento y </w:t>
      </w:r>
      <w:r w:rsidRPr="00EF6DEC">
        <w:t>N</w:t>
      </w:r>
      <w:r w:rsidR="00197279" w:rsidRPr="00EF6DEC">
        <w:t xml:space="preserve">uevo </w:t>
      </w:r>
      <w:r w:rsidRPr="00EF6DEC">
        <w:t>T</w:t>
      </w:r>
      <w:r w:rsidR="00197279" w:rsidRPr="00EF6DEC">
        <w:t>estamento.</w:t>
      </w:r>
      <w:r w:rsidR="00B619BF" w:rsidRPr="00EF6DEC">
        <w:t xml:space="preserve"> Es interesante preguntarse a que se refiere la palabra testamento, que tiene varios significados. Uno es algo que mucho no quisiéramos pensar y es </w:t>
      </w:r>
      <w:r w:rsidR="00C07663" w:rsidRPr="00EF6DEC">
        <w:t>la</w:t>
      </w:r>
      <w:r w:rsidR="009E3753">
        <w:t xml:space="preserve"> </w:t>
      </w:r>
      <w:r w:rsidR="00C07663" w:rsidRPr="00EF6DEC">
        <w:t>última voluntad</w:t>
      </w:r>
      <w:r w:rsidR="00B619BF" w:rsidRPr="00EF6DEC">
        <w:t xml:space="preserve"> que es un documento legal para el uso de los </w:t>
      </w:r>
      <w:r w:rsidR="006A3888" w:rsidRPr="00EF6DEC">
        <w:t>biene</w:t>
      </w:r>
      <w:r w:rsidR="00B619BF" w:rsidRPr="00EF6DEC">
        <w:t xml:space="preserve">s </w:t>
      </w:r>
      <w:r w:rsidR="00A7328B" w:rsidRPr="00EF6DEC">
        <w:t>terrenales</w:t>
      </w:r>
      <w:r w:rsidR="00B619BF" w:rsidRPr="00EF6DEC">
        <w:t xml:space="preserve"> de un difunto. </w:t>
      </w:r>
      <w:r w:rsidR="008326A4" w:rsidRPr="00EF6DEC">
        <w:t>Otro significad</w:t>
      </w:r>
      <w:r w:rsidR="00A7328B" w:rsidRPr="00EF6DEC">
        <w:t>o</w:t>
      </w:r>
      <w:r w:rsidR="008326A4" w:rsidRPr="00EF6DEC">
        <w:t xml:space="preserve"> es el </w:t>
      </w:r>
      <w:r w:rsidR="00A7328B" w:rsidRPr="00EF6DEC">
        <w:t>dejar evidencia</w:t>
      </w:r>
      <w:r w:rsidR="008326A4" w:rsidRPr="00EF6DEC">
        <w:t xml:space="preserve"> de algo</w:t>
      </w:r>
      <w:r w:rsidR="009E3753">
        <w:t xml:space="preserve"> </w:t>
      </w:r>
      <w:r w:rsidR="008326A4" w:rsidRPr="00EF6DEC">
        <w:t xml:space="preserve">y la utilizada para aludir a nuestro tema en </w:t>
      </w:r>
      <w:r w:rsidR="00A7328B" w:rsidRPr="00EF6DEC">
        <w:t>cuestión</w:t>
      </w:r>
      <w:r w:rsidR="008326A4" w:rsidRPr="00EF6DEC">
        <w:t xml:space="preserve"> es la manera antigua de decir “pacto” que </w:t>
      </w:r>
      <w:r w:rsidR="00A7328B" w:rsidRPr="00EF6DEC">
        <w:t>aludía</w:t>
      </w:r>
      <w:r w:rsidR="008326A4" w:rsidRPr="00EF6DEC">
        <w:t xml:space="preserve"> a un acuerdo o contrato. O </w:t>
      </w:r>
      <w:r w:rsidR="00A7328B" w:rsidRPr="00EF6DEC">
        <w:t>sea,</w:t>
      </w:r>
      <w:r w:rsidR="008326A4" w:rsidRPr="00EF6DEC">
        <w:t xml:space="preserve"> el antiguo testamento era el pacto entre Dios y su pueblo y con el nuevo testamento es un nuevo pacto a </w:t>
      </w:r>
      <w:r w:rsidR="00A7328B" w:rsidRPr="00EF6DEC">
        <w:t>través</w:t>
      </w:r>
      <w:r w:rsidR="008326A4" w:rsidRPr="00EF6DEC">
        <w:t xml:space="preserve"> de la vida, la muerte y la </w:t>
      </w:r>
      <w:r w:rsidR="00A7328B" w:rsidRPr="00EF6DEC">
        <w:t>resurrección</w:t>
      </w:r>
      <w:r w:rsidR="008326A4" w:rsidRPr="00EF6DEC">
        <w:t xml:space="preserve"> de </w:t>
      </w:r>
      <w:r w:rsidR="00A7328B" w:rsidRPr="00EF6DEC">
        <w:t>Jesús</w:t>
      </w:r>
      <w:r w:rsidR="008326A4" w:rsidRPr="00EF6DEC">
        <w:t>.</w:t>
      </w:r>
    </w:p>
    <w:p w14:paraId="706E0549" w14:textId="77777777" w:rsidR="009E3753" w:rsidRPr="009E3753" w:rsidRDefault="009E3753" w:rsidP="00BF607F">
      <w:pPr>
        <w:rPr>
          <w:b/>
          <w:bCs/>
        </w:rPr>
      </w:pPr>
      <w:r w:rsidRPr="009E3753">
        <w:rPr>
          <w:b/>
          <w:bCs/>
        </w:rPr>
        <w:t>Antiguo Testamento</w:t>
      </w:r>
    </w:p>
    <w:p w14:paraId="1E48C54C" w14:textId="24BCDE02" w:rsidR="00271B6B" w:rsidRPr="00EF6DEC" w:rsidRDefault="00D66AF3" w:rsidP="00BF607F">
      <w:r w:rsidRPr="00D66AF3">
        <w:t xml:space="preserve">El antiguo testamento de los </w:t>
      </w:r>
      <w:r w:rsidR="00271B6B" w:rsidRPr="00D66AF3">
        <w:t>judíos escrit</w:t>
      </w:r>
      <w:r w:rsidRPr="00D66AF3">
        <w:t>o en hebreo</w:t>
      </w:r>
      <w:r w:rsidR="00197279" w:rsidRPr="00D66AF3">
        <w:t xml:space="preserve"> antig</w:t>
      </w:r>
      <w:r w:rsidR="00271B6B" w:rsidRPr="00D66AF3">
        <w:t>u</w:t>
      </w:r>
      <w:r w:rsidR="00197279" w:rsidRPr="00D66AF3">
        <w:t>o</w:t>
      </w:r>
      <w:r>
        <w:t xml:space="preserve">, </w:t>
      </w:r>
      <w:r w:rsidR="00271B6B" w:rsidRPr="00D66AF3">
        <w:t xml:space="preserve">es el </w:t>
      </w:r>
      <w:r w:rsidR="00197279" w:rsidRPr="00D66AF3">
        <w:t>equivalente al antiguo testamento de la biblia de los cristianos.</w:t>
      </w:r>
      <w:r w:rsidRPr="00D66AF3">
        <w:t xml:space="preserve"> </w:t>
      </w:r>
      <w:r w:rsidR="00271B6B" w:rsidRPr="00D66AF3">
        <w:t xml:space="preserve">Se </w:t>
      </w:r>
      <w:r w:rsidRPr="00D66AF3">
        <w:t xml:space="preserve">puede </w:t>
      </w:r>
      <w:r w:rsidR="00271B6B" w:rsidRPr="00D66AF3">
        <w:t>divid</w:t>
      </w:r>
      <w:r w:rsidRPr="00D66AF3">
        <w:t xml:space="preserve">ir </w:t>
      </w:r>
      <w:r w:rsidR="00271B6B" w:rsidRPr="00D66AF3">
        <w:t>en tres</w:t>
      </w:r>
      <w:r w:rsidRPr="00D66AF3">
        <w:t xml:space="preserve"> categorías</w:t>
      </w:r>
      <w:r w:rsidR="00271B6B" w:rsidRPr="00D66AF3">
        <w:t>: Tora, Profetas y escrituras</w:t>
      </w:r>
    </w:p>
    <w:tbl>
      <w:tblPr>
        <w:tblpPr w:leftFromText="141" w:rightFromText="141" w:vertAnchor="text" w:tblpY="1"/>
        <w:tblOverlap w:val="never"/>
        <w:tblW w:w="0" w:type="auto"/>
        <w:tblLook w:val="04A0" w:firstRow="1" w:lastRow="0" w:firstColumn="1" w:lastColumn="0" w:noHBand="0" w:noVBand="1"/>
      </w:tblPr>
      <w:tblGrid>
        <w:gridCol w:w="1710"/>
        <w:gridCol w:w="1980"/>
        <w:gridCol w:w="2160"/>
      </w:tblGrid>
      <w:tr w:rsidR="00271B6B" w:rsidRPr="00EF6DEC" w14:paraId="0E4F3EA4" w14:textId="77777777" w:rsidTr="00B704B3">
        <w:trPr>
          <w:tblHeader/>
        </w:trPr>
        <w:tc>
          <w:tcPr>
            <w:tcW w:w="1710" w:type="dxa"/>
            <w:shd w:val="clear" w:color="auto" w:fill="E7E6E6" w:themeFill="background2"/>
          </w:tcPr>
          <w:p w14:paraId="45F9AE94" w14:textId="25DBE35F" w:rsidR="00271B6B" w:rsidRPr="00EF6DEC" w:rsidRDefault="00271B6B" w:rsidP="00B704B3">
            <w:pPr>
              <w:spacing w:line="240" w:lineRule="auto"/>
              <w:rPr>
                <w:b/>
                <w:bCs/>
              </w:rPr>
            </w:pPr>
            <w:r w:rsidRPr="00EF6DEC">
              <w:rPr>
                <w:b/>
                <w:bCs/>
              </w:rPr>
              <w:t>Tora</w:t>
            </w:r>
          </w:p>
        </w:tc>
        <w:tc>
          <w:tcPr>
            <w:tcW w:w="1980" w:type="dxa"/>
            <w:shd w:val="clear" w:color="auto" w:fill="E7E6E6" w:themeFill="background2"/>
          </w:tcPr>
          <w:p w14:paraId="16AB404E" w14:textId="7909AC19" w:rsidR="00271B6B" w:rsidRPr="00EF6DEC" w:rsidRDefault="00271B6B" w:rsidP="00B704B3">
            <w:pPr>
              <w:spacing w:line="240" w:lineRule="auto"/>
              <w:rPr>
                <w:b/>
                <w:bCs/>
              </w:rPr>
            </w:pPr>
            <w:r w:rsidRPr="00EF6DEC">
              <w:rPr>
                <w:b/>
                <w:bCs/>
              </w:rPr>
              <w:t>Profetas</w:t>
            </w:r>
          </w:p>
        </w:tc>
        <w:tc>
          <w:tcPr>
            <w:tcW w:w="2160" w:type="dxa"/>
            <w:shd w:val="clear" w:color="auto" w:fill="E7E6E6" w:themeFill="background2"/>
          </w:tcPr>
          <w:p w14:paraId="42CEB053" w14:textId="4921FAD8" w:rsidR="00271B6B" w:rsidRPr="00EF6DEC" w:rsidRDefault="00271B6B" w:rsidP="00B704B3">
            <w:pPr>
              <w:spacing w:line="240" w:lineRule="auto"/>
              <w:rPr>
                <w:b/>
                <w:bCs/>
              </w:rPr>
            </w:pPr>
            <w:r w:rsidRPr="00EF6DEC">
              <w:rPr>
                <w:b/>
                <w:bCs/>
              </w:rPr>
              <w:t>Escrituras</w:t>
            </w:r>
          </w:p>
        </w:tc>
      </w:tr>
      <w:tr w:rsidR="00271B6B" w:rsidRPr="00EF6DEC" w14:paraId="590C0217" w14:textId="77777777" w:rsidTr="00B704B3">
        <w:tc>
          <w:tcPr>
            <w:tcW w:w="1710" w:type="dxa"/>
          </w:tcPr>
          <w:p w14:paraId="48147727" w14:textId="12A08E38" w:rsidR="00271B6B" w:rsidRPr="00EF6DEC" w:rsidRDefault="00271B6B" w:rsidP="00B704B3">
            <w:pPr>
              <w:spacing w:line="240" w:lineRule="auto"/>
            </w:pPr>
            <w:r w:rsidRPr="00EF6DEC">
              <w:t>Génesis</w:t>
            </w:r>
          </w:p>
          <w:p w14:paraId="38CBC4B8" w14:textId="30166C97" w:rsidR="00271B6B" w:rsidRPr="00EF6DEC" w:rsidRDefault="00271B6B" w:rsidP="00B704B3">
            <w:pPr>
              <w:spacing w:line="240" w:lineRule="auto"/>
            </w:pPr>
            <w:r w:rsidRPr="00EF6DEC">
              <w:t>Éxodo</w:t>
            </w:r>
          </w:p>
          <w:p w14:paraId="7E07E729" w14:textId="6668F933" w:rsidR="00271B6B" w:rsidRPr="00EF6DEC" w:rsidRDefault="00271B6B" w:rsidP="00B704B3">
            <w:pPr>
              <w:spacing w:line="240" w:lineRule="auto"/>
            </w:pPr>
            <w:r w:rsidRPr="00EF6DEC">
              <w:t>Levítico</w:t>
            </w:r>
          </w:p>
          <w:p w14:paraId="43799EE5" w14:textId="2C952268" w:rsidR="00271B6B" w:rsidRPr="00EF6DEC" w:rsidRDefault="00271B6B" w:rsidP="00B704B3">
            <w:pPr>
              <w:spacing w:line="240" w:lineRule="auto"/>
            </w:pPr>
            <w:r w:rsidRPr="00EF6DEC">
              <w:t>Números</w:t>
            </w:r>
          </w:p>
          <w:p w14:paraId="1122CEEE" w14:textId="660293DD" w:rsidR="00271B6B" w:rsidRPr="00EF6DEC" w:rsidRDefault="00271B6B" w:rsidP="00B704B3">
            <w:pPr>
              <w:spacing w:line="240" w:lineRule="auto"/>
            </w:pPr>
            <w:r w:rsidRPr="00EF6DEC">
              <w:t>Deuteronomio</w:t>
            </w:r>
          </w:p>
        </w:tc>
        <w:tc>
          <w:tcPr>
            <w:tcW w:w="1980" w:type="dxa"/>
          </w:tcPr>
          <w:p w14:paraId="7F4C5822" w14:textId="16E515E0" w:rsidR="00271B6B" w:rsidRPr="00EF6DEC" w:rsidRDefault="00271B6B" w:rsidP="00B704B3">
            <w:pPr>
              <w:spacing w:line="240" w:lineRule="auto"/>
            </w:pPr>
            <w:r w:rsidRPr="00EF6DEC">
              <w:t>Jes</w:t>
            </w:r>
            <w:r w:rsidR="00B33D6E" w:rsidRPr="00EF6DEC">
              <w:t>ú</w:t>
            </w:r>
            <w:r w:rsidRPr="00EF6DEC">
              <w:t>a</w:t>
            </w:r>
          </w:p>
          <w:p w14:paraId="3A32DA57" w14:textId="77777777" w:rsidR="00271B6B" w:rsidRPr="00EF6DEC" w:rsidRDefault="00271B6B" w:rsidP="00B704B3">
            <w:pPr>
              <w:spacing w:line="240" w:lineRule="auto"/>
            </w:pPr>
            <w:r w:rsidRPr="00EF6DEC">
              <w:t>Jueces</w:t>
            </w:r>
          </w:p>
          <w:p w14:paraId="5E579A95" w14:textId="67E43743" w:rsidR="00271B6B" w:rsidRPr="00EF6DEC" w:rsidRDefault="00271B6B" w:rsidP="00B704B3">
            <w:pPr>
              <w:spacing w:line="240" w:lineRule="auto"/>
            </w:pPr>
            <w:r w:rsidRPr="00EF6DEC">
              <w:t>Samuel</w:t>
            </w:r>
            <w:r w:rsidR="00B33D6E" w:rsidRPr="00EF6DEC">
              <w:t xml:space="preserve"> </w:t>
            </w:r>
            <w:r w:rsidRPr="00EF6DEC">
              <w:t>(I)</w:t>
            </w:r>
          </w:p>
          <w:p w14:paraId="306B8E75" w14:textId="4FADE6B3" w:rsidR="00271B6B" w:rsidRPr="00EF6DEC" w:rsidRDefault="00B33D6E" w:rsidP="00B704B3">
            <w:pPr>
              <w:spacing w:line="240" w:lineRule="auto"/>
            </w:pPr>
            <w:r w:rsidRPr="00EF6DEC">
              <w:t>Samuel (</w:t>
            </w:r>
            <w:r w:rsidR="00271B6B" w:rsidRPr="00EF6DEC">
              <w:t>II)</w:t>
            </w:r>
          </w:p>
          <w:p w14:paraId="38680684" w14:textId="3928F1FD" w:rsidR="00271B6B" w:rsidRPr="00EF6DEC" w:rsidRDefault="00271B6B" w:rsidP="00B704B3">
            <w:pPr>
              <w:spacing w:line="240" w:lineRule="auto"/>
            </w:pPr>
            <w:r w:rsidRPr="00EF6DEC">
              <w:t>Reyes</w:t>
            </w:r>
            <w:r w:rsidR="00B33D6E" w:rsidRPr="00EF6DEC">
              <w:t xml:space="preserve"> </w:t>
            </w:r>
            <w:r w:rsidRPr="00EF6DEC">
              <w:t>(I)</w:t>
            </w:r>
          </w:p>
          <w:p w14:paraId="174B93E6" w14:textId="08A9746D" w:rsidR="00271B6B" w:rsidRPr="00EF6DEC" w:rsidRDefault="00B33D6E" w:rsidP="00B704B3">
            <w:pPr>
              <w:spacing w:line="240" w:lineRule="auto"/>
            </w:pPr>
            <w:r w:rsidRPr="00EF6DEC">
              <w:t>Reyes (</w:t>
            </w:r>
            <w:r w:rsidR="00271B6B" w:rsidRPr="00EF6DEC">
              <w:t>II)</w:t>
            </w:r>
          </w:p>
          <w:p w14:paraId="59B598AE" w14:textId="4E1F671C" w:rsidR="00271B6B" w:rsidRPr="00EF6DEC" w:rsidRDefault="00B33D6E" w:rsidP="00B704B3">
            <w:pPr>
              <w:spacing w:line="240" w:lineRule="auto"/>
            </w:pPr>
            <w:r w:rsidRPr="00EF6DEC">
              <w:t>Isaías</w:t>
            </w:r>
          </w:p>
          <w:p w14:paraId="14B5CFC7" w14:textId="0B767D55" w:rsidR="00271B6B" w:rsidRPr="00EF6DEC" w:rsidRDefault="00B33D6E" w:rsidP="00B704B3">
            <w:pPr>
              <w:spacing w:line="240" w:lineRule="auto"/>
            </w:pPr>
            <w:r w:rsidRPr="00EF6DEC">
              <w:t>Jeremías</w:t>
            </w:r>
          </w:p>
          <w:p w14:paraId="1BC447E4" w14:textId="77777777" w:rsidR="00271B6B" w:rsidRPr="00EF6DEC" w:rsidRDefault="00271B6B" w:rsidP="00B704B3">
            <w:pPr>
              <w:spacing w:line="240" w:lineRule="auto"/>
            </w:pPr>
            <w:r w:rsidRPr="00EF6DEC">
              <w:t>Ezequiel</w:t>
            </w:r>
          </w:p>
          <w:p w14:paraId="4CB36703" w14:textId="77777777" w:rsidR="00271B6B" w:rsidRPr="00EF6DEC" w:rsidRDefault="00271B6B" w:rsidP="00B704B3">
            <w:pPr>
              <w:spacing w:line="240" w:lineRule="auto"/>
            </w:pPr>
            <w:r w:rsidRPr="00EF6DEC">
              <w:t>Oseas</w:t>
            </w:r>
          </w:p>
          <w:p w14:paraId="4F8EE033" w14:textId="77777777" w:rsidR="00271B6B" w:rsidRPr="00EF6DEC" w:rsidRDefault="00271B6B" w:rsidP="00B704B3">
            <w:pPr>
              <w:spacing w:line="240" w:lineRule="auto"/>
            </w:pPr>
            <w:r w:rsidRPr="00EF6DEC">
              <w:t>Joel</w:t>
            </w:r>
          </w:p>
          <w:p w14:paraId="0FCA0EAE" w14:textId="46DFF896" w:rsidR="00271B6B" w:rsidRPr="00EF6DEC" w:rsidRDefault="00271B6B" w:rsidP="00B704B3">
            <w:pPr>
              <w:spacing w:line="240" w:lineRule="auto"/>
            </w:pPr>
            <w:r w:rsidRPr="00EF6DEC">
              <w:t>Amos</w:t>
            </w:r>
          </w:p>
          <w:p w14:paraId="3C0599D0" w14:textId="7E74E7C0" w:rsidR="00271B6B" w:rsidRPr="00EF6DEC" w:rsidRDefault="00B33D6E" w:rsidP="00B704B3">
            <w:pPr>
              <w:spacing w:line="240" w:lineRule="auto"/>
            </w:pPr>
            <w:r w:rsidRPr="00EF6DEC">
              <w:t>Abdías</w:t>
            </w:r>
          </w:p>
          <w:p w14:paraId="50FB3373" w14:textId="1E57CDBC" w:rsidR="00271B6B" w:rsidRPr="00EF6DEC" w:rsidRDefault="00B33D6E" w:rsidP="00B704B3">
            <w:pPr>
              <w:spacing w:line="240" w:lineRule="auto"/>
            </w:pPr>
            <w:r w:rsidRPr="00EF6DEC">
              <w:t>Jonás</w:t>
            </w:r>
          </w:p>
          <w:p w14:paraId="1830D4A9" w14:textId="77777777" w:rsidR="00271B6B" w:rsidRPr="00EF6DEC" w:rsidRDefault="00271B6B" w:rsidP="00B704B3">
            <w:pPr>
              <w:spacing w:line="240" w:lineRule="auto"/>
            </w:pPr>
            <w:r w:rsidRPr="00EF6DEC">
              <w:t>Miqueas</w:t>
            </w:r>
          </w:p>
          <w:p w14:paraId="209F806F" w14:textId="2EF901F7" w:rsidR="00271B6B" w:rsidRPr="00EF6DEC" w:rsidRDefault="00B33D6E" w:rsidP="00B704B3">
            <w:pPr>
              <w:spacing w:line="240" w:lineRule="auto"/>
            </w:pPr>
            <w:r w:rsidRPr="00EF6DEC">
              <w:t>Nahum</w:t>
            </w:r>
          </w:p>
          <w:p w14:paraId="5277AA6A" w14:textId="77777777" w:rsidR="00B33D6E" w:rsidRPr="00EF6DEC" w:rsidRDefault="00B33D6E" w:rsidP="00B704B3">
            <w:pPr>
              <w:spacing w:line="240" w:lineRule="auto"/>
            </w:pPr>
            <w:r w:rsidRPr="00EF6DEC">
              <w:t>Habacuc</w:t>
            </w:r>
          </w:p>
          <w:p w14:paraId="0BB9306E" w14:textId="584FC786" w:rsidR="00B33D6E" w:rsidRPr="00EF6DEC" w:rsidRDefault="00B33D6E" w:rsidP="00B704B3">
            <w:pPr>
              <w:spacing w:line="240" w:lineRule="auto"/>
            </w:pPr>
            <w:r w:rsidRPr="00EF6DEC">
              <w:lastRenderedPageBreak/>
              <w:t>Sofonías</w:t>
            </w:r>
          </w:p>
          <w:p w14:paraId="5D75E79F" w14:textId="77777777" w:rsidR="00B33D6E" w:rsidRPr="00EF6DEC" w:rsidRDefault="00B33D6E" w:rsidP="00B704B3">
            <w:pPr>
              <w:spacing w:line="240" w:lineRule="auto"/>
            </w:pPr>
            <w:r w:rsidRPr="00EF6DEC">
              <w:t>Hageo</w:t>
            </w:r>
          </w:p>
          <w:p w14:paraId="0C915E21" w14:textId="77777777" w:rsidR="00B33D6E" w:rsidRPr="00EF6DEC" w:rsidRDefault="00B33D6E" w:rsidP="00B704B3">
            <w:pPr>
              <w:spacing w:line="240" w:lineRule="auto"/>
            </w:pPr>
            <w:r w:rsidRPr="00EF6DEC">
              <w:t>Zacarias</w:t>
            </w:r>
          </w:p>
          <w:p w14:paraId="7F694085" w14:textId="03181827" w:rsidR="00B33D6E" w:rsidRPr="00EF6DEC" w:rsidRDefault="00B33D6E" w:rsidP="00B704B3">
            <w:pPr>
              <w:spacing w:line="240" w:lineRule="auto"/>
            </w:pPr>
            <w:r w:rsidRPr="00EF6DEC">
              <w:t>Malaquías</w:t>
            </w:r>
          </w:p>
        </w:tc>
        <w:tc>
          <w:tcPr>
            <w:tcW w:w="2160" w:type="dxa"/>
          </w:tcPr>
          <w:p w14:paraId="6FC216FA" w14:textId="77777777" w:rsidR="00271B6B" w:rsidRPr="00EF6DEC" w:rsidRDefault="00B33D6E" w:rsidP="00B704B3">
            <w:pPr>
              <w:spacing w:line="240" w:lineRule="auto"/>
            </w:pPr>
            <w:r w:rsidRPr="00EF6DEC">
              <w:lastRenderedPageBreak/>
              <w:t>Salmos</w:t>
            </w:r>
          </w:p>
          <w:p w14:paraId="3395BFDA" w14:textId="77777777" w:rsidR="00B33D6E" w:rsidRPr="00EF6DEC" w:rsidRDefault="00B33D6E" w:rsidP="00B704B3">
            <w:pPr>
              <w:spacing w:line="240" w:lineRule="auto"/>
            </w:pPr>
            <w:r w:rsidRPr="00EF6DEC">
              <w:t>Proverbios</w:t>
            </w:r>
          </w:p>
          <w:p w14:paraId="33C05C3E" w14:textId="77777777" w:rsidR="00B33D6E" w:rsidRPr="00EF6DEC" w:rsidRDefault="00B33D6E" w:rsidP="00B704B3">
            <w:pPr>
              <w:spacing w:line="240" w:lineRule="auto"/>
            </w:pPr>
            <w:r w:rsidRPr="00EF6DEC">
              <w:t>Job</w:t>
            </w:r>
          </w:p>
          <w:p w14:paraId="31139A3E" w14:textId="77777777" w:rsidR="00B33D6E" w:rsidRPr="00EF6DEC" w:rsidRDefault="00B33D6E" w:rsidP="00B704B3">
            <w:pPr>
              <w:spacing w:line="240" w:lineRule="auto"/>
            </w:pPr>
            <w:r w:rsidRPr="00EF6DEC">
              <w:t>Cantar de Los cantares</w:t>
            </w:r>
          </w:p>
          <w:p w14:paraId="0D7E7E3C" w14:textId="77777777" w:rsidR="00B33D6E" w:rsidRPr="00EF6DEC" w:rsidRDefault="00B33D6E" w:rsidP="00B704B3">
            <w:pPr>
              <w:spacing w:line="240" w:lineRule="auto"/>
            </w:pPr>
            <w:r w:rsidRPr="00EF6DEC">
              <w:t>Ruth</w:t>
            </w:r>
          </w:p>
          <w:p w14:paraId="4EDB4DDA" w14:textId="77777777" w:rsidR="00B33D6E" w:rsidRPr="00EF6DEC" w:rsidRDefault="00B33D6E" w:rsidP="00B704B3">
            <w:pPr>
              <w:spacing w:line="240" w:lineRule="auto"/>
            </w:pPr>
            <w:r w:rsidRPr="00EF6DEC">
              <w:t>Lamentaciones</w:t>
            </w:r>
          </w:p>
          <w:p w14:paraId="7EB5B78D" w14:textId="00CCB14E" w:rsidR="00B33D6E" w:rsidRPr="00EF6DEC" w:rsidRDefault="00B33D6E" w:rsidP="00B704B3">
            <w:pPr>
              <w:spacing w:line="240" w:lineRule="auto"/>
            </w:pPr>
            <w:r w:rsidRPr="00EF6DEC">
              <w:t>Eclesiastés</w:t>
            </w:r>
          </w:p>
          <w:p w14:paraId="71CD8782" w14:textId="77777777" w:rsidR="00B33D6E" w:rsidRPr="00EF6DEC" w:rsidRDefault="00B33D6E" w:rsidP="00B704B3">
            <w:pPr>
              <w:spacing w:line="240" w:lineRule="auto"/>
            </w:pPr>
            <w:r w:rsidRPr="00EF6DEC">
              <w:t>Ester</w:t>
            </w:r>
          </w:p>
          <w:p w14:paraId="2226D707" w14:textId="77777777" w:rsidR="00B33D6E" w:rsidRPr="00EF6DEC" w:rsidRDefault="00B33D6E" w:rsidP="00B704B3">
            <w:pPr>
              <w:spacing w:line="240" w:lineRule="auto"/>
            </w:pPr>
            <w:r w:rsidRPr="00EF6DEC">
              <w:t>Daniel</w:t>
            </w:r>
          </w:p>
          <w:p w14:paraId="0873C384" w14:textId="77777777" w:rsidR="00B33D6E" w:rsidRPr="00EF6DEC" w:rsidRDefault="00B33D6E" w:rsidP="00B704B3">
            <w:pPr>
              <w:spacing w:line="240" w:lineRule="auto"/>
            </w:pPr>
            <w:r w:rsidRPr="00EF6DEC">
              <w:t>Esdras</w:t>
            </w:r>
          </w:p>
          <w:p w14:paraId="475CF5D4" w14:textId="61ECB86A" w:rsidR="00B33D6E" w:rsidRPr="00EF6DEC" w:rsidRDefault="00B33D6E" w:rsidP="00B704B3">
            <w:pPr>
              <w:spacing w:line="240" w:lineRule="auto"/>
            </w:pPr>
            <w:r w:rsidRPr="00EF6DEC">
              <w:t>Nehemías</w:t>
            </w:r>
          </w:p>
          <w:p w14:paraId="4F10FC85" w14:textId="271B6C86" w:rsidR="00B33D6E" w:rsidRPr="00EF6DEC" w:rsidRDefault="00B33D6E" w:rsidP="00B704B3">
            <w:pPr>
              <w:spacing w:line="240" w:lineRule="auto"/>
            </w:pPr>
            <w:r w:rsidRPr="00EF6DEC">
              <w:t>Crónicas (I)</w:t>
            </w:r>
          </w:p>
          <w:p w14:paraId="03DD3A23" w14:textId="0ACA9BC7" w:rsidR="00B33D6E" w:rsidRPr="00EF6DEC" w:rsidRDefault="00B33D6E" w:rsidP="00B704B3">
            <w:pPr>
              <w:spacing w:line="240" w:lineRule="auto"/>
            </w:pPr>
            <w:r w:rsidRPr="00EF6DEC">
              <w:t>Crónicas (II)</w:t>
            </w:r>
          </w:p>
        </w:tc>
      </w:tr>
    </w:tbl>
    <w:p w14:paraId="2CB8E761" w14:textId="7A7D80BC" w:rsidR="00C419F9" w:rsidRDefault="00B704B3" w:rsidP="00EA3276">
      <w:pPr>
        <w:pStyle w:val="Descripcin"/>
        <w:rPr>
          <w:ins w:id="549" w:author="david gonzalez cano" w:date="2024-02-26T22:20:00Z"/>
          <w:lang w:val="es-ES_tradnl"/>
        </w:rPr>
      </w:pPr>
      <w:r>
        <w:rPr>
          <w:lang w:val="es-ES_tradnl"/>
        </w:rPr>
        <w:br w:type="textWrapping" w:clear="all"/>
      </w:r>
      <w:r w:rsidR="00197279" w:rsidRPr="00EF6DEC">
        <w:rPr>
          <w:lang w:val="es-ES_tradnl"/>
        </w:rPr>
        <w:t xml:space="preserve"> </w:t>
      </w:r>
      <w:bookmarkStart w:id="550" w:name="_Toc159877411"/>
      <w:r w:rsidR="00EA3276" w:rsidRPr="00EF6DEC">
        <w:rPr>
          <w:lang w:val="es-ES_tradnl"/>
        </w:rPr>
        <w:t xml:space="preserve">Tabla </w:t>
      </w:r>
      <w:r w:rsidR="00714027">
        <w:rPr>
          <w:lang w:val="es-ES_tradnl"/>
        </w:rPr>
        <w:fldChar w:fldCharType="begin"/>
      </w:r>
      <w:r w:rsidR="00714027">
        <w:rPr>
          <w:lang w:val="es-ES_tradnl"/>
        </w:rPr>
        <w:instrText xml:space="preserve"> SEQ Tabla \* ARABIC </w:instrText>
      </w:r>
      <w:r w:rsidR="00714027">
        <w:rPr>
          <w:lang w:val="es-ES_tradnl"/>
        </w:rPr>
        <w:fldChar w:fldCharType="separate"/>
      </w:r>
      <w:r w:rsidR="00AA2DF6">
        <w:rPr>
          <w:noProof/>
          <w:lang w:val="es-ES_tradnl"/>
        </w:rPr>
        <w:t>5</w:t>
      </w:r>
      <w:r w:rsidR="00714027">
        <w:rPr>
          <w:lang w:val="es-ES_tradnl"/>
        </w:rPr>
        <w:fldChar w:fldCharType="end"/>
      </w:r>
      <w:r w:rsidR="00EA3276" w:rsidRPr="00EF6DEC">
        <w:rPr>
          <w:lang w:val="es-ES_tradnl"/>
        </w:rPr>
        <w:t xml:space="preserve"> Libros de la Biblia Hebrea o Antiguo testamento</w:t>
      </w:r>
      <w:bookmarkEnd w:id="550"/>
    </w:p>
    <w:p w14:paraId="4C1B0AC0" w14:textId="77777777" w:rsidR="00F55185" w:rsidRPr="00F55185" w:rsidRDefault="00F55185" w:rsidP="00F55185">
      <w:pPr>
        <w:pPrChange w:id="551" w:author="david gonzalez cano" w:date="2024-02-26T22:20:00Z">
          <w:pPr>
            <w:pStyle w:val="Descripcin"/>
          </w:pPr>
        </w:pPrChange>
      </w:pPr>
    </w:p>
    <w:p w14:paraId="4FBF820A" w14:textId="4DFFE25E" w:rsidR="00294236" w:rsidRDefault="00D66AF3" w:rsidP="00294236">
      <w:pPr>
        <w:rPr>
          <w:ins w:id="552" w:author="david gonzalez cano" w:date="2024-02-26T22:20:00Z"/>
        </w:rPr>
      </w:pPr>
      <w:r>
        <w:t>El antiguo testamento de l</w:t>
      </w:r>
      <w:r w:rsidR="00C419F9" w:rsidRPr="00EF6DEC">
        <w:t>a biblia para la mayoría de los cristianos</w:t>
      </w:r>
      <w:r>
        <w:t xml:space="preserve"> está conformado por </w:t>
      </w:r>
      <w:r w:rsidR="00294236">
        <w:t xml:space="preserve">39 libros </w:t>
      </w:r>
      <w:r>
        <w:t>y</w:t>
      </w:r>
      <w:r w:rsidR="00294236">
        <w:t xml:space="preserve"> se clasifican en cuatro grupos de acuerdo a la misma clase de escritura: </w:t>
      </w:r>
    </w:p>
    <w:p w14:paraId="1B81382B" w14:textId="77777777" w:rsidR="00F55185" w:rsidRDefault="00F55185" w:rsidP="00294236"/>
    <w:tbl>
      <w:tblPr>
        <w:tblW w:w="0" w:type="auto"/>
        <w:tblLook w:val="04A0" w:firstRow="1" w:lastRow="0" w:firstColumn="1" w:lastColumn="0" w:noHBand="0" w:noVBand="1"/>
      </w:tblPr>
      <w:tblGrid>
        <w:gridCol w:w="3420"/>
        <w:gridCol w:w="3960"/>
      </w:tblGrid>
      <w:tr w:rsidR="00294236" w:rsidRPr="00294236" w14:paraId="71C07C8B" w14:textId="77777777" w:rsidTr="00B704B3">
        <w:trPr>
          <w:tblHeader/>
        </w:trPr>
        <w:tc>
          <w:tcPr>
            <w:tcW w:w="3420" w:type="dxa"/>
            <w:shd w:val="clear" w:color="auto" w:fill="E7E6E6" w:themeFill="background2"/>
          </w:tcPr>
          <w:p w14:paraId="34A7049B" w14:textId="4CB91BDB" w:rsidR="00294236" w:rsidRPr="00294236" w:rsidRDefault="00294236" w:rsidP="00B704B3">
            <w:pPr>
              <w:tabs>
                <w:tab w:val="left" w:pos="3090"/>
              </w:tabs>
              <w:spacing w:line="240" w:lineRule="auto"/>
              <w:jc w:val="left"/>
              <w:rPr>
                <w:b/>
                <w:bCs/>
              </w:rPr>
            </w:pPr>
            <w:r w:rsidRPr="00294236">
              <w:rPr>
                <w:b/>
                <w:bCs/>
              </w:rPr>
              <w:t>Grupo</w:t>
            </w:r>
          </w:p>
        </w:tc>
        <w:tc>
          <w:tcPr>
            <w:tcW w:w="3960" w:type="dxa"/>
            <w:shd w:val="clear" w:color="auto" w:fill="E7E6E6" w:themeFill="background2"/>
          </w:tcPr>
          <w:p w14:paraId="06687E43" w14:textId="556CB494" w:rsidR="00294236" w:rsidRPr="00294236" w:rsidRDefault="00294236" w:rsidP="00B704B3">
            <w:pPr>
              <w:spacing w:line="240" w:lineRule="auto"/>
              <w:rPr>
                <w:b/>
                <w:bCs/>
              </w:rPr>
            </w:pPr>
            <w:r w:rsidRPr="00294236">
              <w:rPr>
                <w:b/>
                <w:bCs/>
              </w:rPr>
              <w:t>Libros mayoría iglesias cristianas</w:t>
            </w:r>
          </w:p>
        </w:tc>
      </w:tr>
      <w:tr w:rsidR="00360FBF" w14:paraId="561ED5A8" w14:textId="77777777" w:rsidTr="00B704B3">
        <w:tc>
          <w:tcPr>
            <w:tcW w:w="3420" w:type="dxa"/>
          </w:tcPr>
          <w:p w14:paraId="3E210253" w14:textId="14AEA124" w:rsidR="00360FBF" w:rsidRDefault="00294236" w:rsidP="00B704B3">
            <w:pPr>
              <w:tabs>
                <w:tab w:val="left" w:pos="3090"/>
              </w:tabs>
              <w:spacing w:line="240" w:lineRule="auto"/>
              <w:jc w:val="left"/>
            </w:pPr>
            <w:r>
              <w:t>Ley</w:t>
            </w:r>
          </w:p>
        </w:tc>
        <w:tc>
          <w:tcPr>
            <w:tcW w:w="3960" w:type="dxa"/>
          </w:tcPr>
          <w:p w14:paraId="24DB9FAE" w14:textId="77777777" w:rsidR="00294236" w:rsidRPr="00EF6DEC" w:rsidRDefault="00294236" w:rsidP="00B704B3">
            <w:pPr>
              <w:spacing w:line="240" w:lineRule="auto"/>
            </w:pPr>
            <w:r w:rsidRPr="00EF6DEC">
              <w:t>Génesis</w:t>
            </w:r>
          </w:p>
          <w:p w14:paraId="18899694" w14:textId="77777777" w:rsidR="00294236" w:rsidRPr="00EF6DEC" w:rsidRDefault="00294236" w:rsidP="00B704B3">
            <w:pPr>
              <w:spacing w:line="240" w:lineRule="auto"/>
            </w:pPr>
            <w:r w:rsidRPr="00EF6DEC">
              <w:t>Éxodo</w:t>
            </w:r>
          </w:p>
          <w:p w14:paraId="7162605D" w14:textId="77777777" w:rsidR="00294236" w:rsidRPr="00EF6DEC" w:rsidRDefault="00294236" w:rsidP="00B704B3">
            <w:pPr>
              <w:spacing w:line="240" w:lineRule="auto"/>
            </w:pPr>
            <w:r w:rsidRPr="00EF6DEC">
              <w:t>Levítico</w:t>
            </w:r>
          </w:p>
          <w:p w14:paraId="6617BD41" w14:textId="77777777" w:rsidR="00294236" w:rsidRPr="00EF6DEC" w:rsidRDefault="00294236" w:rsidP="00B704B3">
            <w:pPr>
              <w:spacing w:line="240" w:lineRule="auto"/>
            </w:pPr>
            <w:r w:rsidRPr="00EF6DEC">
              <w:t xml:space="preserve">Números </w:t>
            </w:r>
          </w:p>
          <w:p w14:paraId="1362F35C" w14:textId="77A4B2FA" w:rsidR="00360FBF" w:rsidRPr="00294236" w:rsidRDefault="00294236" w:rsidP="00B704B3">
            <w:pPr>
              <w:spacing w:line="240" w:lineRule="auto"/>
            </w:pPr>
            <w:r w:rsidRPr="00EF6DEC">
              <w:t>Deuteronomio</w:t>
            </w:r>
          </w:p>
        </w:tc>
      </w:tr>
      <w:tr w:rsidR="00294236" w14:paraId="5EF5C47C" w14:textId="77777777" w:rsidTr="00B704B3">
        <w:tc>
          <w:tcPr>
            <w:tcW w:w="3420" w:type="dxa"/>
          </w:tcPr>
          <w:p w14:paraId="48F93841" w14:textId="59A56D21" w:rsidR="00294236" w:rsidRDefault="00B83278" w:rsidP="00B704B3">
            <w:pPr>
              <w:tabs>
                <w:tab w:val="left" w:pos="3090"/>
              </w:tabs>
              <w:spacing w:line="240" w:lineRule="auto"/>
              <w:jc w:val="left"/>
            </w:pPr>
            <w:r>
              <w:t>Históricos</w:t>
            </w:r>
          </w:p>
        </w:tc>
        <w:tc>
          <w:tcPr>
            <w:tcW w:w="3960" w:type="dxa"/>
          </w:tcPr>
          <w:p w14:paraId="0F9778E3" w14:textId="77777777" w:rsidR="00294236" w:rsidRPr="00294236" w:rsidRDefault="00294236" w:rsidP="00B704B3">
            <w:pPr>
              <w:spacing w:line="240" w:lineRule="auto"/>
              <w:rPr>
                <w:lang w:val="en-US"/>
              </w:rPr>
            </w:pPr>
            <w:r w:rsidRPr="00294236">
              <w:rPr>
                <w:lang w:val="en-US"/>
              </w:rPr>
              <w:t>Josué</w:t>
            </w:r>
          </w:p>
          <w:p w14:paraId="41055436" w14:textId="77777777" w:rsidR="00294236" w:rsidRPr="00956C62" w:rsidRDefault="00294236" w:rsidP="00B704B3">
            <w:pPr>
              <w:spacing w:line="240" w:lineRule="auto"/>
              <w:rPr>
                <w:lang w:val="en-US"/>
              </w:rPr>
            </w:pPr>
            <w:r w:rsidRPr="00956C62">
              <w:rPr>
                <w:lang w:val="en-US"/>
              </w:rPr>
              <w:t xml:space="preserve">Jueces </w:t>
            </w:r>
          </w:p>
          <w:p w14:paraId="047C7ADB" w14:textId="77777777" w:rsidR="00294236" w:rsidRPr="00956C62" w:rsidRDefault="00294236" w:rsidP="00B704B3">
            <w:pPr>
              <w:spacing w:line="240" w:lineRule="auto"/>
              <w:rPr>
                <w:lang w:val="en-US"/>
              </w:rPr>
            </w:pPr>
            <w:r w:rsidRPr="00956C62">
              <w:rPr>
                <w:lang w:val="en-US"/>
              </w:rPr>
              <w:t>Ruth</w:t>
            </w:r>
          </w:p>
          <w:p w14:paraId="3681D1DD" w14:textId="77777777" w:rsidR="00294236" w:rsidRPr="00956C62" w:rsidRDefault="00294236" w:rsidP="00B704B3">
            <w:pPr>
              <w:spacing w:line="240" w:lineRule="auto"/>
              <w:rPr>
                <w:lang w:val="en-US"/>
              </w:rPr>
            </w:pPr>
            <w:r w:rsidRPr="00956C62">
              <w:rPr>
                <w:lang w:val="en-US"/>
              </w:rPr>
              <w:t>Samuel (I)</w:t>
            </w:r>
          </w:p>
          <w:p w14:paraId="2D5CEEDE" w14:textId="77777777" w:rsidR="00294236" w:rsidRPr="00956C62" w:rsidRDefault="00294236" w:rsidP="00B704B3">
            <w:pPr>
              <w:spacing w:line="240" w:lineRule="auto"/>
              <w:rPr>
                <w:lang w:val="en-US"/>
              </w:rPr>
            </w:pPr>
            <w:r w:rsidRPr="00956C62">
              <w:rPr>
                <w:lang w:val="en-US"/>
              </w:rPr>
              <w:t>Samuel (II)</w:t>
            </w:r>
          </w:p>
          <w:p w14:paraId="61447D7C" w14:textId="77777777" w:rsidR="00294236" w:rsidRPr="00956C62" w:rsidRDefault="00294236" w:rsidP="00B704B3">
            <w:pPr>
              <w:spacing w:line="240" w:lineRule="auto"/>
              <w:rPr>
                <w:lang w:val="en-US"/>
              </w:rPr>
            </w:pPr>
            <w:r w:rsidRPr="00956C62">
              <w:rPr>
                <w:lang w:val="en-US"/>
              </w:rPr>
              <w:t>Reyes (I)</w:t>
            </w:r>
          </w:p>
          <w:p w14:paraId="1B8ED8CA" w14:textId="77777777" w:rsidR="00294236" w:rsidRPr="00956C62" w:rsidRDefault="00294236" w:rsidP="00B704B3">
            <w:pPr>
              <w:spacing w:line="240" w:lineRule="auto"/>
              <w:rPr>
                <w:lang w:val="en-US"/>
              </w:rPr>
            </w:pPr>
            <w:r w:rsidRPr="00956C62">
              <w:rPr>
                <w:lang w:val="en-US"/>
              </w:rPr>
              <w:t>Reyes (II)</w:t>
            </w:r>
          </w:p>
          <w:p w14:paraId="521F6F96" w14:textId="77777777" w:rsidR="00294236" w:rsidRPr="00956C62" w:rsidRDefault="00294236" w:rsidP="00B704B3">
            <w:pPr>
              <w:spacing w:line="240" w:lineRule="auto"/>
              <w:rPr>
                <w:lang w:val="en-US"/>
              </w:rPr>
            </w:pPr>
            <w:r w:rsidRPr="00956C62">
              <w:rPr>
                <w:lang w:val="en-US"/>
              </w:rPr>
              <w:t>Crónicas (I)</w:t>
            </w:r>
          </w:p>
          <w:p w14:paraId="1B089BCB" w14:textId="77777777" w:rsidR="00294236" w:rsidRPr="00EF6DEC" w:rsidRDefault="00294236" w:rsidP="00B704B3">
            <w:pPr>
              <w:spacing w:line="240" w:lineRule="auto"/>
            </w:pPr>
            <w:r w:rsidRPr="00EF6DEC">
              <w:t>Crónicas (II)</w:t>
            </w:r>
          </w:p>
          <w:p w14:paraId="344D8D78" w14:textId="77777777" w:rsidR="00294236" w:rsidRPr="00EF6DEC" w:rsidRDefault="00294236" w:rsidP="00B704B3">
            <w:pPr>
              <w:spacing w:line="240" w:lineRule="auto"/>
            </w:pPr>
            <w:r w:rsidRPr="00EF6DEC">
              <w:t>Esdras</w:t>
            </w:r>
          </w:p>
          <w:p w14:paraId="1E38FC74" w14:textId="77777777" w:rsidR="00294236" w:rsidRPr="00EF6DEC" w:rsidRDefault="00294236" w:rsidP="00B704B3">
            <w:pPr>
              <w:spacing w:line="240" w:lineRule="auto"/>
            </w:pPr>
            <w:r w:rsidRPr="00EF6DEC">
              <w:t>Nehemías</w:t>
            </w:r>
          </w:p>
          <w:p w14:paraId="1BEFF0CE" w14:textId="5F9E342E" w:rsidR="00294236" w:rsidRPr="00294236" w:rsidRDefault="00294236" w:rsidP="00B704B3">
            <w:pPr>
              <w:spacing w:line="240" w:lineRule="auto"/>
            </w:pPr>
            <w:r w:rsidRPr="00EF6DEC">
              <w:t>Ester</w:t>
            </w:r>
          </w:p>
        </w:tc>
      </w:tr>
      <w:tr w:rsidR="00294236" w14:paraId="355D936D" w14:textId="77777777" w:rsidTr="00B704B3">
        <w:tc>
          <w:tcPr>
            <w:tcW w:w="3420" w:type="dxa"/>
          </w:tcPr>
          <w:p w14:paraId="3911D7F4" w14:textId="4F293E9F" w:rsidR="00294236" w:rsidRDefault="00B704B3" w:rsidP="00B704B3">
            <w:pPr>
              <w:tabs>
                <w:tab w:val="left" w:pos="3090"/>
              </w:tabs>
              <w:spacing w:line="240" w:lineRule="auto"/>
              <w:jc w:val="left"/>
            </w:pPr>
            <w:r>
              <w:t>Poesía</w:t>
            </w:r>
          </w:p>
        </w:tc>
        <w:tc>
          <w:tcPr>
            <w:tcW w:w="3960" w:type="dxa"/>
          </w:tcPr>
          <w:p w14:paraId="11B9C462" w14:textId="77777777" w:rsidR="00294236" w:rsidRPr="00EF6DEC" w:rsidRDefault="00294236" w:rsidP="00B704B3">
            <w:pPr>
              <w:spacing w:line="240" w:lineRule="auto"/>
            </w:pPr>
            <w:r w:rsidRPr="00EF6DEC">
              <w:t>Job</w:t>
            </w:r>
          </w:p>
          <w:p w14:paraId="1EAFA4A4" w14:textId="77777777" w:rsidR="00294236" w:rsidRPr="00EF6DEC" w:rsidRDefault="00294236" w:rsidP="00B704B3">
            <w:pPr>
              <w:spacing w:line="240" w:lineRule="auto"/>
            </w:pPr>
            <w:r w:rsidRPr="00EF6DEC">
              <w:t>Salmos</w:t>
            </w:r>
          </w:p>
          <w:p w14:paraId="534BF487" w14:textId="77777777" w:rsidR="00294236" w:rsidRPr="00EF6DEC" w:rsidRDefault="00294236" w:rsidP="00B704B3">
            <w:pPr>
              <w:spacing w:line="240" w:lineRule="auto"/>
            </w:pPr>
            <w:r w:rsidRPr="00EF6DEC">
              <w:lastRenderedPageBreak/>
              <w:t>Proverbios</w:t>
            </w:r>
          </w:p>
          <w:p w14:paraId="23F0CDCA" w14:textId="77777777" w:rsidR="00294236" w:rsidRPr="00EF6DEC" w:rsidRDefault="00294236" w:rsidP="00B704B3">
            <w:pPr>
              <w:spacing w:line="240" w:lineRule="auto"/>
            </w:pPr>
            <w:r w:rsidRPr="00EF6DEC">
              <w:t>Eclesiastés</w:t>
            </w:r>
          </w:p>
          <w:p w14:paraId="7C968447" w14:textId="70F03E03" w:rsidR="00294236" w:rsidRPr="00294236" w:rsidRDefault="00294236" w:rsidP="00B704B3">
            <w:pPr>
              <w:spacing w:line="240" w:lineRule="auto"/>
            </w:pPr>
            <w:r w:rsidRPr="00EF6DEC">
              <w:t>Cantares</w:t>
            </w:r>
          </w:p>
        </w:tc>
      </w:tr>
      <w:tr w:rsidR="00294236" w14:paraId="36DB10A7" w14:textId="77777777" w:rsidTr="00B704B3">
        <w:tc>
          <w:tcPr>
            <w:tcW w:w="3420" w:type="dxa"/>
          </w:tcPr>
          <w:p w14:paraId="0F0CEC84" w14:textId="75932FE9" w:rsidR="00294236" w:rsidRDefault="00294236" w:rsidP="00B704B3">
            <w:pPr>
              <w:tabs>
                <w:tab w:val="left" w:pos="3090"/>
              </w:tabs>
              <w:spacing w:line="240" w:lineRule="auto"/>
              <w:jc w:val="left"/>
            </w:pPr>
            <w:r>
              <w:t>Profetas</w:t>
            </w:r>
          </w:p>
        </w:tc>
        <w:tc>
          <w:tcPr>
            <w:tcW w:w="3960" w:type="dxa"/>
          </w:tcPr>
          <w:p w14:paraId="45BF1A91" w14:textId="77777777" w:rsidR="00294236" w:rsidRPr="00EF6DEC" w:rsidRDefault="00294236" w:rsidP="00B704B3">
            <w:pPr>
              <w:spacing w:line="240" w:lineRule="auto"/>
            </w:pPr>
            <w:r w:rsidRPr="00EF6DEC">
              <w:t>Isaías</w:t>
            </w:r>
          </w:p>
          <w:p w14:paraId="4F6B0085" w14:textId="77777777" w:rsidR="00294236" w:rsidRPr="00EF6DEC" w:rsidRDefault="00294236" w:rsidP="00B704B3">
            <w:pPr>
              <w:spacing w:line="240" w:lineRule="auto"/>
            </w:pPr>
            <w:r w:rsidRPr="00EF6DEC">
              <w:t>Jeremías</w:t>
            </w:r>
          </w:p>
          <w:p w14:paraId="56FFD1F8" w14:textId="77777777" w:rsidR="00294236" w:rsidRPr="00EF6DEC" w:rsidRDefault="00294236" w:rsidP="00B704B3">
            <w:pPr>
              <w:spacing w:line="240" w:lineRule="auto"/>
            </w:pPr>
            <w:r w:rsidRPr="00EF6DEC">
              <w:t>Lamentaciones</w:t>
            </w:r>
          </w:p>
          <w:p w14:paraId="2F270743" w14:textId="77777777" w:rsidR="00294236" w:rsidRPr="00EF6DEC" w:rsidRDefault="00294236" w:rsidP="00B704B3">
            <w:pPr>
              <w:spacing w:line="240" w:lineRule="auto"/>
            </w:pPr>
            <w:r w:rsidRPr="00EF6DEC">
              <w:t>Ezequiel</w:t>
            </w:r>
          </w:p>
          <w:p w14:paraId="074E6BF6" w14:textId="77777777" w:rsidR="00294236" w:rsidRPr="00EF6DEC" w:rsidRDefault="00294236" w:rsidP="00B704B3">
            <w:pPr>
              <w:spacing w:line="240" w:lineRule="auto"/>
            </w:pPr>
            <w:r w:rsidRPr="00EF6DEC">
              <w:t>Daniel</w:t>
            </w:r>
          </w:p>
          <w:p w14:paraId="66906EF1" w14:textId="77777777" w:rsidR="00294236" w:rsidRPr="00EF6DEC" w:rsidRDefault="00294236" w:rsidP="00B704B3">
            <w:pPr>
              <w:spacing w:line="240" w:lineRule="auto"/>
            </w:pPr>
            <w:r w:rsidRPr="00EF6DEC">
              <w:t>Oseas</w:t>
            </w:r>
          </w:p>
          <w:p w14:paraId="4DFD04B1" w14:textId="77777777" w:rsidR="00294236" w:rsidRPr="00EF6DEC" w:rsidRDefault="00294236" w:rsidP="00B704B3">
            <w:pPr>
              <w:spacing w:line="240" w:lineRule="auto"/>
            </w:pPr>
            <w:r w:rsidRPr="00EF6DEC">
              <w:t>Joel</w:t>
            </w:r>
          </w:p>
          <w:p w14:paraId="7EA9DEC7" w14:textId="77777777" w:rsidR="00294236" w:rsidRPr="00EF6DEC" w:rsidRDefault="00294236" w:rsidP="00B704B3">
            <w:pPr>
              <w:spacing w:line="240" w:lineRule="auto"/>
            </w:pPr>
            <w:r w:rsidRPr="00EF6DEC">
              <w:t>Amos</w:t>
            </w:r>
          </w:p>
          <w:p w14:paraId="55D46862" w14:textId="77777777" w:rsidR="00294236" w:rsidRPr="00EF6DEC" w:rsidRDefault="00294236" w:rsidP="00B704B3">
            <w:pPr>
              <w:spacing w:line="240" w:lineRule="auto"/>
            </w:pPr>
            <w:r w:rsidRPr="00EF6DEC">
              <w:t>Abdías</w:t>
            </w:r>
          </w:p>
          <w:p w14:paraId="50B56D9D" w14:textId="77777777" w:rsidR="00294236" w:rsidRPr="00EF6DEC" w:rsidRDefault="00294236" w:rsidP="00B704B3">
            <w:pPr>
              <w:spacing w:line="240" w:lineRule="auto"/>
            </w:pPr>
            <w:r w:rsidRPr="00EF6DEC">
              <w:t>Jonás</w:t>
            </w:r>
          </w:p>
          <w:p w14:paraId="5B3AFD18" w14:textId="77777777" w:rsidR="00294236" w:rsidRPr="00EF6DEC" w:rsidRDefault="00294236" w:rsidP="00B704B3">
            <w:pPr>
              <w:spacing w:line="240" w:lineRule="auto"/>
            </w:pPr>
            <w:r w:rsidRPr="00EF6DEC">
              <w:t>Miqueas</w:t>
            </w:r>
          </w:p>
          <w:p w14:paraId="010C727D" w14:textId="77777777" w:rsidR="00294236" w:rsidRPr="00EF6DEC" w:rsidRDefault="00294236" w:rsidP="00B704B3">
            <w:pPr>
              <w:spacing w:line="240" w:lineRule="auto"/>
            </w:pPr>
            <w:r w:rsidRPr="00EF6DEC">
              <w:t>Nahum</w:t>
            </w:r>
          </w:p>
          <w:p w14:paraId="5590E70C" w14:textId="77777777" w:rsidR="00294236" w:rsidRPr="00EF6DEC" w:rsidRDefault="00294236" w:rsidP="00B704B3">
            <w:pPr>
              <w:spacing w:line="240" w:lineRule="auto"/>
            </w:pPr>
            <w:r w:rsidRPr="00EF6DEC">
              <w:t>Habacuc</w:t>
            </w:r>
          </w:p>
          <w:p w14:paraId="32FC95B2" w14:textId="77777777" w:rsidR="00294236" w:rsidRPr="00EF6DEC" w:rsidRDefault="00294236" w:rsidP="00B704B3">
            <w:pPr>
              <w:spacing w:line="240" w:lineRule="auto"/>
            </w:pPr>
            <w:r w:rsidRPr="00EF6DEC">
              <w:t>Sofonías</w:t>
            </w:r>
          </w:p>
          <w:p w14:paraId="1F07A6E8" w14:textId="77777777" w:rsidR="00294236" w:rsidRPr="00EF6DEC" w:rsidRDefault="00294236" w:rsidP="00B704B3">
            <w:pPr>
              <w:spacing w:line="240" w:lineRule="auto"/>
            </w:pPr>
            <w:r w:rsidRPr="00EF6DEC">
              <w:t>Hageo</w:t>
            </w:r>
          </w:p>
          <w:p w14:paraId="039AD293" w14:textId="77777777" w:rsidR="00294236" w:rsidRPr="00EF6DEC" w:rsidRDefault="00294236" w:rsidP="00B704B3">
            <w:pPr>
              <w:spacing w:line="240" w:lineRule="auto"/>
            </w:pPr>
            <w:r w:rsidRPr="00EF6DEC">
              <w:t>Zacarias</w:t>
            </w:r>
          </w:p>
          <w:p w14:paraId="7DDA32C8" w14:textId="658CFF08" w:rsidR="00294236" w:rsidRPr="00EF6DEC" w:rsidRDefault="00294236" w:rsidP="00B704B3">
            <w:pPr>
              <w:spacing w:line="240" w:lineRule="auto"/>
            </w:pPr>
            <w:r w:rsidRPr="00EF6DEC">
              <w:t>Malaquías</w:t>
            </w:r>
          </w:p>
        </w:tc>
      </w:tr>
    </w:tbl>
    <w:p w14:paraId="086EFE6A" w14:textId="615D405E" w:rsidR="00294236" w:rsidRDefault="00294236" w:rsidP="00294236">
      <w:pPr>
        <w:pStyle w:val="Descripcin"/>
        <w:rPr>
          <w:ins w:id="553" w:author="david gonzalez cano" w:date="2024-02-26T22:19:00Z"/>
          <w:sz w:val="22"/>
          <w:szCs w:val="22"/>
          <w:lang w:val="es-ES_tradnl"/>
        </w:rPr>
      </w:pPr>
      <w:bookmarkStart w:id="554" w:name="_Toc159877412"/>
      <w:r w:rsidRPr="0003435B">
        <w:rPr>
          <w:sz w:val="22"/>
          <w:szCs w:val="22"/>
          <w:lang w:val="es-ES_tradnl"/>
          <w:rPrChange w:id="555" w:author="david gonzalez cano" w:date="2024-02-26T22:07:00Z">
            <w:rPr>
              <w:lang w:val="es-ES_tradnl"/>
            </w:rPr>
          </w:rPrChange>
        </w:rPr>
        <w:t xml:space="preserve">Tabla </w:t>
      </w:r>
      <w:r w:rsidR="00714027" w:rsidRPr="0003435B">
        <w:rPr>
          <w:sz w:val="22"/>
          <w:szCs w:val="22"/>
          <w:lang w:val="es-ES_tradnl"/>
          <w:rPrChange w:id="556" w:author="david gonzalez cano" w:date="2024-02-26T22:07:00Z">
            <w:rPr>
              <w:lang w:val="es-ES_tradnl"/>
            </w:rPr>
          </w:rPrChange>
        </w:rPr>
        <w:fldChar w:fldCharType="begin"/>
      </w:r>
      <w:r w:rsidR="00714027" w:rsidRPr="0003435B">
        <w:rPr>
          <w:sz w:val="22"/>
          <w:szCs w:val="22"/>
          <w:lang w:val="es-ES_tradnl"/>
          <w:rPrChange w:id="557" w:author="david gonzalez cano" w:date="2024-02-26T22:07:00Z">
            <w:rPr>
              <w:lang w:val="es-ES_tradnl"/>
            </w:rPr>
          </w:rPrChange>
        </w:rPr>
        <w:instrText xml:space="preserve"> SEQ Tabla \* ARABIC </w:instrText>
      </w:r>
      <w:r w:rsidR="00714027" w:rsidRPr="0003435B">
        <w:rPr>
          <w:sz w:val="22"/>
          <w:szCs w:val="22"/>
          <w:lang w:val="es-ES_tradnl"/>
          <w:rPrChange w:id="558" w:author="david gonzalez cano" w:date="2024-02-26T22:07:00Z">
            <w:rPr>
              <w:lang w:val="es-ES_tradnl"/>
            </w:rPr>
          </w:rPrChange>
        </w:rPr>
        <w:fldChar w:fldCharType="separate"/>
      </w:r>
      <w:ins w:id="559" w:author="david gonzalez cano" w:date="2024-02-26T22:11:00Z">
        <w:r w:rsidR="00AA2DF6">
          <w:rPr>
            <w:noProof/>
            <w:sz w:val="22"/>
            <w:szCs w:val="22"/>
            <w:lang w:val="es-ES_tradnl"/>
          </w:rPr>
          <w:t>6</w:t>
        </w:r>
      </w:ins>
      <w:del w:id="560" w:author="david gonzalez cano" w:date="2024-02-26T22:11:00Z">
        <w:r w:rsidR="001016E7" w:rsidRPr="0003435B" w:rsidDel="00AA2DF6">
          <w:rPr>
            <w:noProof/>
            <w:sz w:val="22"/>
            <w:szCs w:val="22"/>
            <w:lang w:val="es-ES_tradnl"/>
            <w:rPrChange w:id="561" w:author="david gonzalez cano" w:date="2024-02-26T22:07:00Z">
              <w:rPr>
                <w:noProof/>
                <w:lang w:val="es-ES_tradnl"/>
              </w:rPr>
            </w:rPrChange>
          </w:rPr>
          <w:delText>6</w:delText>
        </w:r>
      </w:del>
      <w:r w:rsidR="00714027" w:rsidRPr="0003435B">
        <w:rPr>
          <w:sz w:val="22"/>
          <w:szCs w:val="22"/>
          <w:lang w:val="es-ES_tradnl"/>
          <w:rPrChange w:id="562" w:author="david gonzalez cano" w:date="2024-02-26T22:07:00Z">
            <w:rPr>
              <w:lang w:val="es-ES_tradnl"/>
            </w:rPr>
          </w:rPrChange>
        </w:rPr>
        <w:fldChar w:fldCharType="end"/>
      </w:r>
      <w:r w:rsidRPr="0003435B">
        <w:rPr>
          <w:sz w:val="22"/>
          <w:szCs w:val="22"/>
          <w:lang w:val="es-ES_tradnl"/>
          <w:rPrChange w:id="563" w:author="david gonzalez cano" w:date="2024-02-26T22:07:00Z">
            <w:rPr>
              <w:lang w:val="es-ES_tradnl"/>
            </w:rPr>
          </w:rPrChange>
        </w:rPr>
        <w:t xml:space="preserve"> Libros Antiguo testamento mayoría biblias cristianas</w:t>
      </w:r>
      <w:bookmarkEnd w:id="554"/>
    </w:p>
    <w:p w14:paraId="49909F9D" w14:textId="77777777" w:rsidR="00F55185" w:rsidRPr="00F55185" w:rsidRDefault="00F55185" w:rsidP="00F55185">
      <w:pPr>
        <w:pPrChange w:id="564" w:author="david gonzalez cano" w:date="2024-02-26T22:19:00Z">
          <w:pPr>
            <w:pStyle w:val="Descripcin"/>
          </w:pPr>
        </w:pPrChange>
      </w:pPr>
    </w:p>
    <w:p w14:paraId="312A576F" w14:textId="77777777" w:rsidR="00360FBF" w:rsidRDefault="00360FBF" w:rsidP="00360FBF">
      <w:pPr>
        <w:tabs>
          <w:tab w:val="left" w:pos="6440"/>
        </w:tabs>
      </w:pPr>
    </w:p>
    <w:tbl>
      <w:tblPr>
        <w:tblpPr w:leftFromText="141" w:rightFromText="141" w:vertAnchor="text" w:tblpY="1"/>
        <w:tblOverlap w:val="neve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995"/>
        <w:gridCol w:w="1688"/>
        <w:gridCol w:w="1700"/>
        <w:gridCol w:w="2079"/>
        <w:gridCol w:w="1350"/>
      </w:tblGrid>
      <w:tr w:rsidR="00E61C7B" w14:paraId="5689C587" w14:textId="77777777" w:rsidTr="00364F73">
        <w:trPr>
          <w:tblHeader/>
        </w:trPr>
        <w:tc>
          <w:tcPr>
            <w:tcW w:w="199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293DBD6" w14:textId="1C88BEFE" w:rsidR="00E61C7B" w:rsidRDefault="00E61C7B" w:rsidP="00364F73">
            <w:pPr>
              <w:spacing w:before="240" w:after="240" w:line="240" w:lineRule="auto"/>
              <w:jc w:val="center"/>
              <w:rPr>
                <w:rFonts w:cs="Arial"/>
                <w:b/>
                <w:bCs/>
                <w:color w:val="202122"/>
                <w:sz w:val="21"/>
                <w:szCs w:val="21"/>
              </w:rPr>
            </w:pPr>
            <w:r w:rsidRPr="008A3F4B">
              <w:rPr>
                <w:rFonts w:cs="Arial"/>
                <w:b/>
                <w:bCs/>
                <w:i/>
                <w:iCs/>
                <w:color w:val="202122"/>
                <w:sz w:val="21"/>
                <w:szCs w:val="21"/>
              </w:rPr>
              <w:t>Tanaj</w:t>
            </w:r>
            <w:r>
              <w:rPr>
                <w:rFonts w:cs="Arial"/>
                <w:b/>
                <w:bCs/>
                <w:color w:val="202122"/>
                <w:sz w:val="21"/>
                <w:szCs w:val="21"/>
              </w:rPr>
              <w:br/>
              <w:t>(</w:t>
            </w:r>
            <w:r w:rsidRPr="008A3F4B">
              <w:rPr>
                <w:rFonts w:cs="Arial"/>
                <w:b/>
                <w:bCs/>
                <w:color w:val="202122"/>
                <w:sz w:val="21"/>
                <w:szCs w:val="21"/>
              </w:rPr>
              <w:t>Biblia judía</w:t>
            </w:r>
            <w:r>
              <w:rPr>
                <w:rFonts w:cs="Arial"/>
                <w:b/>
                <w:bCs/>
                <w:color w:val="202122"/>
                <w:sz w:val="21"/>
                <w:szCs w:val="21"/>
              </w:rPr>
              <w:t>)</w:t>
            </w:r>
            <w:r>
              <w:rPr>
                <w:rFonts w:cs="Arial"/>
                <w:b/>
                <w:bCs/>
                <w:color w:val="202122"/>
                <w:sz w:val="21"/>
                <w:szCs w:val="21"/>
              </w:rPr>
              <w:br/>
              <w:t>(24 libros)</w:t>
            </w:r>
            <w:r w:rsidR="002D61B3">
              <w:rPr>
                <w:rFonts w:cs="Arial"/>
                <w:b/>
                <w:bCs/>
                <w:color w:val="202122"/>
                <w:sz w:val="21"/>
                <w:szCs w:val="21"/>
              </w:rPr>
              <w:t xml:space="preserve"> </w:t>
            </w:r>
            <w:r>
              <w:rPr>
                <w:rFonts w:cs="Arial"/>
                <w:b/>
                <w:bCs/>
                <w:color w:val="202122"/>
                <w:sz w:val="21"/>
                <w:szCs w:val="21"/>
              </w:rPr>
              <w:t>​</w:t>
            </w:r>
            <w:r>
              <w:rPr>
                <w:rFonts w:cs="Arial"/>
                <w:b/>
                <w:bCs/>
                <w:color w:val="202122"/>
                <w:sz w:val="21"/>
                <w:szCs w:val="21"/>
              </w:rPr>
              <w:br/>
              <w:t>Los libros en negrita forman parte del </w:t>
            </w:r>
            <w:r w:rsidRPr="008A3F4B">
              <w:rPr>
                <w:rFonts w:cs="Arial"/>
                <w:b/>
                <w:bCs/>
                <w:i/>
                <w:iCs/>
                <w:color w:val="202122"/>
                <w:sz w:val="21"/>
                <w:szCs w:val="21"/>
              </w:rPr>
              <w:t>Ketuvim</w:t>
            </w:r>
          </w:p>
        </w:tc>
        <w:tc>
          <w:tcPr>
            <w:tcW w:w="168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D655C28" w14:textId="082E7EBC" w:rsidR="00E61C7B" w:rsidRDefault="00E61C7B" w:rsidP="00364F73">
            <w:pPr>
              <w:spacing w:before="240" w:after="240" w:line="240" w:lineRule="auto"/>
              <w:jc w:val="center"/>
              <w:rPr>
                <w:rFonts w:cs="Arial"/>
                <w:b/>
                <w:bCs/>
                <w:color w:val="202122"/>
                <w:sz w:val="21"/>
                <w:szCs w:val="21"/>
              </w:rPr>
            </w:pPr>
            <w:r>
              <w:rPr>
                <w:rFonts w:cs="Arial"/>
                <w:b/>
                <w:bCs/>
                <w:color w:val="202122"/>
                <w:sz w:val="21"/>
                <w:szCs w:val="21"/>
              </w:rPr>
              <w:t>Antiguo Testamento</w:t>
            </w:r>
            <w:r>
              <w:rPr>
                <w:rFonts w:cs="Arial"/>
                <w:b/>
                <w:bCs/>
                <w:color w:val="202122"/>
                <w:sz w:val="21"/>
                <w:szCs w:val="21"/>
              </w:rPr>
              <w:br/>
            </w:r>
            <w:proofErr w:type="gramStart"/>
            <w:r w:rsidRPr="008A3F4B">
              <w:rPr>
                <w:rFonts w:cs="Arial"/>
                <w:b/>
                <w:bCs/>
                <w:color w:val="202122"/>
                <w:sz w:val="21"/>
                <w:szCs w:val="21"/>
              </w:rPr>
              <w:t>Protestante</w:t>
            </w:r>
            <w:proofErr w:type="gramEnd"/>
            <w:r>
              <w:rPr>
                <w:rFonts w:cs="Arial"/>
                <w:b/>
                <w:bCs/>
                <w:color w:val="202122"/>
                <w:sz w:val="21"/>
                <w:szCs w:val="21"/>
              </w:rPr>
              <w:br/>
              <w:t>(39 libros)</w:t>
            </w:r>
          </w:p>
        </w:tc>
        <w:tc>
          <w:tcPr>
            <w:tcW w:w="170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48D6C4E" w14:textId="61E138A8" w:rsidR="00E61C7B" w:rsidRDefault="00E61C7B" w:rsidP="00364F73">
            <w:pPr>
              <w:spacing w:before="240" w:after="240" w:line="240" w:lineRule="auto"/>
              <w:jc w:val="center"/>
              <w:rPr>
                <w:rFonts w:cs="Arial"/>
                <w:b/>
                <w:bCs/>
                <w:color w:val="202122"/>
                <w:sz w:val="21"/>
                <w:szCs w:val="21"/>
              </w:rPr>
            </w:pPr>
            <w:r>
              <w:rPr>
                <w:rFonts w:cs="Arial"/>
                <w:b/>
                <w:bCs/>
                <w:color w:val="202122"/>
                <w:sz w:val="21"/>
                <w:szCs w:val="21"/>
              </w:rPr>
              <w:t>Antiguo Testamento</w:t>
            </w:r>
            <w:r>
              <w:rPr>
                <w:rFonts w:cs="Arial"/>
                <w:b/>
                <w:bCs/>
                <w:color w:val="202122"/>
                <w:sz w:val="21"/>
                <w:szCs w:val="21"/>
              </w:rPr>
              <w:br/>
            </w:r>
            <w:r w:rsidRPr="008A3F4B">
              <w:rPr>
                <w:rFonts w:cs="Arial"/>
                <w:b/>
                <w:bCs/>
                <w:color w:val="202122"/>
                <w:sz w:val="21"/>
                <w:szCs w:val="21"/>
              </w:rPr>
              <w:t>Iglesia católica</w:t>
            </w:r>
            <w:r>
              <w:rPr>
                <w:rFonts w:cs="Arial"/>
                <w:b/>
                <w:bCs/>
                <w:color w:val="202122"/>
                <w:sz w:val="21"/>
                <w:szCs w:val="21"/>
              </w:rPr>
              <w:br/>
              <w:t>(46 libros)</w:t>
            </w:r>
          </w:p>
        </w:tc>
        <w:tc>
          <w:tcPr>
            <w:tcW w:w="20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080DD41" w14:textId="0B0BD685" w:rsidR="00E61C7B" w:rsidRDefault="00E61C7B" w:rsidP="00364F73">
            <w:pPr>
              <w:spacing w:before="240" w:after="240" w:line="240" w:lineRule="auto"/>
              <w:jc w:val="center"/>
              <w:rPr>
                <w:rFonts w:cs="Arial"/>
                <w:b/>
                <w:bCs/>
                <w:color w:val="202122"/>
                <w:sz w:val="21"/>
                <w:szCs w:val="21"/>
              </w:rPr>
            </w:pPr>
            <w:r>
              <w:rPr>
                <w:rFonts w:cs="Arial"/>
                <w:b/>
                <w:bCs/>
                <w:color w:val="202122"/>
                <w:sz w:val="21"/>
                <w:szCs w:val="21"/>
              </w:rPr>
              <w:t>Antiguo Testamento</w:t>
            </w:r>
            <w:r>
              <w:rPr>
                <w:rFonts w:cs="Arial"/>
                <w:b/>
                <w:bCs/>
                <w:color w:val="202122"/>
                <w:sz w:val="21"/>
                <w:szCs w:val="21"/>
              </w:rPr>
              <w:br/>
            </w:r>
            <w:r w:rsidRPr="008A3F4B">
              <w:rPr>
                <w:rFonts w:cs="Arial"/>
                <w:b/>
                <w:bCs/>
                <w:color w:val="202122"/>
                <w:sz w:val="21"/>
                <w:szCs w:val="21"/>
              </w:rPr>
              <w:t>Iglesia ortodoxa</w:t>
            </w:r>
            <w:r>
              <w:rPr>
                <w:rFonts w:cs="Arial"/>
                <w:b/>
                <w:bCs/>
                <w:color w:val="202122"/>
                <w:sz w:val="21"/>
                <w:szCs w:val="21"/>
              </w:rPr>
              <w:br/>
              <w:t>(51 libros)</w:t>
            </w:r>
          </w:p>
        </w:tc>
        <w:tc>
          <w:tcPr>
            <w:tcW w:w="135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AB4D631" w14:textId="77777777" w:rsidR="00E61C7B" w:rsidRDefault="00E61C7B" w:rsidP="00364F73">
            <w:pPr>
              <w:spacing w:before="240" w:after="240" w:line="240" w:lineRule="auto"/>
              <w:jc w:val="center"/>
              <w:rPr>
                <w:rFonts w:cs="Arial"/>
                <w:b/>
                <w:bCs/>
                <w:color w:val="202122"/>
                <w:sz w:val="21"/>
                <w:szCs w:val="21"/>
              </w:rPr>
            </w:pPr>
            <w:r>
              <w:rPr>
                <w:rFonts w:cs="Arial"/>
                <w:b/>
                <w:bCs/>
                <w:color w:val="202122"/>
                <w:sz w:val="21"/>
                <w:szCs w:val="21"/>
              </w:rPr>
              <w:t>Idioma original</w:t>
            </w:r>
          </w:p>
        </w:tc>
      </w:tr>
      <w:tr w:rsidR="00E61C7B" w14:paraId="5FC60215"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6BC0ED" w14:textId="1148CCD1"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Torah</w:t>
            </w: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FFFFF"/>
            <w:tcMar>
              <w:top w:w="48" w:type="dxa"/>
              <w:left w:w="96" w:type="dxa"/>
              <w:bottom w:w="48" w:type="dxa"/>
              <w:right w:w="96" w:type="dxa"/>
            </w:tcMar>
            <w:vAlign w:val="center"/>
            <w:hideMark/>
          </w:tcPr>
          <w:p w14:paraId="06D55217" w14:textId="77777777" w:rsidR="00E61C7B" w:rsidRDefault="00E61C7B" w:rsidP="00364F73">
            <w:pPr>
              <w:spacing w:before="240" w:after="240" w:line="240" w:lineRule="auto"/>
              <w:jc w:val="center"/>
              <w:rPr>
                <w:rFonts w:cs="Arial"/>
                <w:color w:val="202122"/>
                <w:sz w:val="21"/>
                <w:szCs w:val="21"/>
              </w:rPr>
            </w:pPr>
            <w:r>
              <w:rPr>
                <w:rFonts w:cs="Arial"/>
                <w:i/>
                <w:iCs/>
                <w:color w:val="202122"/>
                <w:sz w:val="21"/>
                <w:szCs w:val="21"/>
              </w:rPr>
              <w:t>Pentateuco</w:t>
            </w:r>
            <w:r>
              <w:rPr>
                <w:rFonts w:cs="Arial"/>
                <w:color w:val="202122"/>
                <w:sz w:val="21"/>
                <w:szCs w:val="21"/>
              </w:rPr>
              <w:t> o los </w:t>
            </w:r>
            <w:r>
              <w:rPr>
                <w:rFonts w:cs="Arial"/>
                <w:i/>
                <w:iCs/>
                <w:color w:val="202122"/>
                <w:sz w:val="21"/>
                <w:szCs w:val="21"/>
              </w:rPr>
              <w:t>Cinco Libros de Moisés</w:t>
            </w:r>
          </w:p>
        </w:tc>
        <w:tc>
          <w:tcPr>
            <w:tcW w:w="1350" w:type="dxa"/>
            <w:shd w:val="clear" w:color="auto" w:fill="F8F9FA"/>
            <w:vAlign w:val="center"/>
            <w:hideMark/>
          </w:tcPr>
          <w:p w14:paraId="40BAF7EC" w14:textId="77777777" w:rsidR="00E61C7B" w:rsidRDefault="00E61C7B" w:rsidP="00364F73">
            <w:pPr>
              <w:spacing w:before="240" w:after="240" w:line="240" w:lineRule="auto"/>
              <w:rPr>
                <w:sz w:val="20"/>
                <w:szCs w:val="20"/>
              </w:rPr>
            </w:pPr>
          </w:p>
        </w:tc>
      </w:tr>
      <w:tr w:rsidR="00E61C7B" w14:paraId="0B658894"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4A4AC84E" w14:textId="3E89365B"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lastRenderedPageBreak/>
              <w:t>Bereishit</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31F328A9" w14:textId="2C82FEE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Génesis</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586BAA71" w14:textId="1099C2F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Génesis</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3576A318" w14:textId="0CF7ED0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Génesis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5B94BB"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5426E84"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5135438C" w14:textId="7ED12A53"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Shemot</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036D2B07" w14:textId="33D5399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Éxodo</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0E1864DE" w14:textId="14ECF73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Éxodo</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58E24A66" w14:textId="2506C8B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Éxodo</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4D1C45"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C2B8502"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509683B6" w14:textId="6265A075"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Vayikra</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3947BB14" w14:textId="4C3FFBF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Levítico</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0FE0BF91" w14:textId="12CE59D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Levítico</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3C21D439" w14:textId="77A14A6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Levítico</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D7718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5A560D8"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2C9AA1D4" w14:textId="3A094921"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Bamidbar</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433EFE7C" w14:textId="211286E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Números</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62B5A4ED" w14:textId="2A79BFC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Números</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vAlign w:val="center"/>
            <w:hideMark/>
          </w:tcPr>
          <w:p w14:paraId="6D84F5AE" w14:textId="769D4AC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Números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D20F65"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695E4E40"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hideMark/>
          </w:tcPr>
          <w:p w14:paraId="24811F6E" w14:textId="2B615F0E"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Devarim</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hideMark/>
          </w:tcPr>
          <w:p w14:paraId="089F7417" w14:textId="53F042A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Deuteronomio</w:t>
            </w:r>
          </w:p>
        </w:tc>
        <w:tc>
          <w:tcPr>
            <w:tcW w:w="1700"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hideMark/>
          </w:tcPr>
          <w:p w14:paraId="68354183" w14:textId="7418952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Deuteronomio</w:t>
            </w:r>
          </w:p>
        </w:tc>
        <w:tc>
          <w:tcPr>
            <w:tcW w:w="2079" w:type="dxa"/>
            <w:tcBorders>
              <w:top w:val="single" w:sz="6" w:space="0" w:color="A2A9B1"/>
              <w:left w:val="single" w:sz="6" w:space="0" w:color="A2A9B1"/>
              <w:bottom w:val="single" w:sz="6" w:space="0" w:color="A2A9B1"/>
              <w:right w:val="single" w:sz="6" w:space="0" w:color="A2A9B1"/>
            </w:tcBorders>
            <w:shd w:val="clear" w:color="auto" w:fill="CCCCFF"/>
            <w:tcMar>
              <w:top w:w="48" w:type="dxa"/>
              <w:left w:w="96" w:type="dxa"/>
              <w:bottom w:w="48" w:type="dxa"/>
              <w:right w:w="96" w:type="dxa"/>
            </w:tcMar>
            <w:hideMark/>
          </w:tcPr>
          <w:p w14:paraId="5E1F3068" w14:textId="65D8D71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Deuteronomio</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90DC3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57184C9E"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ECE6B5" w14:textId="7DD46E3C" w:rsidR="00E61C7B" w:rsidRDefault="00E61C7B" w:rsidP="00364F73">
            <w:pPr>
              <w:spacing w:before="240" w:after="240" w:line="240" w:lineRule="auto"/>
              <w:jc w:val="center"/>
              <w:rPr>
                <w:rFonts w:cs="Arial"/>
                <w:color w:val="202122"/>
                <w:sz w:val="21"/>
                <w:szCs w:val="21"/>
              </w:rPr>
            </w:pPr>
            <w:proofErr w:type="spellStart"/>
            <w:r w:rsidRPr="008A3F4B">
              <w:rPr>
                <w:rFonts w:cs="Arial"/>
                <w:i/>
                <w:iCs/>
                <w:color w:val="202122"/>
                <w:sz w:val="21"/>
                <w:szCs w:val="21"/>
              </w:rPr>
              <w:t>Nevi'im</w:t>
            </w:r>
            <w:proofErr w:type="spellEnd"/>
            <w:r>
              <w:rPr>
                <w:rFonts w:cs="Arial"/>
                <w:i/>
                <w:iCs/>
                <w:color w:val="202122"/>
                <w:sz w:val="21"/>
                <w:szCs w:val="21"/>
              </w:rPr>
              <w:t> (Profetas)</w:t>
            </w: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FFFFF"/>
            <w:tcMar>
              <w:top w:w="48" w:type="dxa"/>
              <w:left w:w="96" w:type="dxa"/>
              <w:bottom w:w="48" w:type="dxa"/>
              <w:right w:w="96" w:type="dxa"/>
            </w:tcMar>
            <w:vAlign w:val="center"/>
            <w:hideMark/>
          </w:tcPr>
          <w:p w14:paraId="585B9873" w14:textId="2A175663"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Libros históricos</w:t>
            </w:r>
          </w:p>
        </w:tc>
        <w:tc>
          <w:tcPr>
            <w:tcW w:w="1350" w:type="dxa"/>
            <w:shd w:val="clear" w:color="auto" w:fill="F8F9FA"/>
            <w:vAlign w:val="center"/>
            <w:hideMark/>
          </w:tcPr>
          <w:p w14:paraId="4CF466CB" w14:textId="77777777" w:rsidR="00E61C7B" w:rsidRDefault="00E61C7B" w:rsidP="00364F73">
            <w:pPr>
              <w:spacing w:before="240" w:after="240" w:line="240" w:lineRule="auto"/>
              <w:rPr>
                <w:sz w:val="20"/>
                <w:szCs w:val="20"/>
              </w:rPr>
            </w:pPr>
          </w:p>
        </w:tc>
      </w:tr>
      <w:tr w:rsidR="00E61C7B" w14:paraId="2F814388"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A401F31" w14:textId="36B29F6A"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Yehoshua</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8F973D0" w14:textId="0C20012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Josué</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4DCEAAC" w14:textId="656D7AE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Josué</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A23A8D7" w14:textId="555BE33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Josué (</w:t>
            </w:r>
            <w:proofErr w:type="spellStart"/>
            <w:r w:rsidRPr="008A3F4B">
              <w:rPr>
                <w:rFonts w:cs="Arial"/>
                <w:color w:val="202122"/>
                <w:sz w:val="21"/>
                <w:szCs w:val="21"/>
              </w:rPr>
              <w:t>Iesous</w:t>
            </w:r>
            <w:proofErr w:type="spellEnd"/>
            <w:r w:rsidRPr="008A3F4B">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113092"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02D6FB0A"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D0880DE" w14:textId="15DED24A"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Shofetim</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A446A91" w14:textId="2056927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Jueces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DB8ECB4" w14:textId="4CB5237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Jueces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A5D9FCA" w14:textId="2D4A2EE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Jueces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C7DF87"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17313E5E"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C695C91" w14:textId="2A3D693F"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Rut (Ruth)</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110E76B" w14:textId="70251D0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Rut</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08ABBF1" w14:textId="0A8FF36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Rut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2558F36E" w14:textId="6AFE86E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Rut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7F857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1431A02"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7325ED5" w14:textId="44830CA0"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Shemuel</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26D048B" w14:textId="74B220F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Samuel</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B54294D" w14:textId="22DF200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Samuel (1 Reyes)</w:t>
            </w:r>
            <w:r w:rsidR="002D61B3">
              <w:rPr>
                <w:rFonts w:cs="Arial"/>
                <w:color w:val="202122"/>
                <w:sz w:val="21"/>
                <w:szCs w:val="21"/>
              </w:rPr>
              <w:t xml:space="preserve"> </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6C162E4" w14:textId="121566A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Samuel (1 Reinos)</w:t>
            </w:r>
            <w:r w:rsidR="002D61B3">
              <w:rPr>
                <w:rFonts w:cs="Arial"/>
                <w:color w:val="202122"/>
                <w:sz w:val="21"/>
                <w:szCs w:val="21"/>
              </w:rPr>
              <w:t xml:space="preserve"> </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FB784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ED904F9"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649981D" w14:textId="77777777" w:rsidR="00E61C7B" w:rsidRDefault="00E61C7B" w:rsidP="00364F73">
            <w:pPr>
              <w:spacing w:before="240" w:after="240" w:line="240" w:lineRule="auto"/>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05D8521" w14:textId="7D88DB6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Samuel</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EC8E861" w14:textId="4E276A6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Samuel (2 Reyes)</w:t>
            </w:r>
            <w:r w:rsidR="002D61B3">
              <w:rPr>
                <w:rFonts w:cs="Arial"/>
                <w:color w:val="202122"/>
                <w:sz w:val="21"/>
                <w:szCs w:val="21"/>
              </w:rPr>
              <w:t xml:space="preserve"> </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C879D38" w14:textId="0A1B105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Samuel (2 Reinos)</w:t>
            </w:r>
            <w:r w:rsidR="002D61B3">
              <w:rPr>
                <w:rFonts w:cs="Arial"/>
                <w:color w:val="202122"/>
                <w:sz w:val="21"/>
                <w:szCs w:val="21"/>
              </w:rPr>
              <w:t xml:space="preserve"> </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A73640"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5C932666"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26A0A87D" w14:textId="7505693D"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Melakhim</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C6C89B1" w14:textId="2082E15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Reyes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AEB33AC" w14:textId="77C77A1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Reyes (3 Reyes)</w:t>
            </w:r>
            <w:r w:rsidR="002D61B3">
              <w:rPr>
                <w:rFonts w:cs="Arial"/>
                <w:color w:val="202122"/>
                <w:sz w:val="21"/>
                <w:szCs w:val="21"/>
              </w:rPr>
              <w:t xml:space="preserve"> </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C2A4EBC" w14:textId="13EC7E7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Reyes (3 Reinos)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1B68D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08865E35"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4350CC5" w14:textId="77777777" w:rsidR="00E61C7B" w:rsidRDefault="00E61C7B" w:rsidP="00364F73">
            <w:pPr>
              <w:spacing w:before="240" w:after="240" w:line="240" w:lineRule="auto"/>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237A2C1" w14:textId="412B95C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Reyes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B6BA100" w14:textId="50A4A44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Reyes (4 Reyes)</w:t>
            </w:r>
            <w:r w:rsidRPr="008A3F4B">
              <w:rPr>
                <w:rFonts w:cs="Arial"/>
                <w:color w:val="202122"/>
                <w:sz w:val="21"/>
                <w:szCs w:val="21"/>
                <w:vertAlign w:val="superscript"/>
              </w:rPr>
              <w:t>6</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2B0C6381" w14:textId="22B604D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Reyes (4 Reinos)</w:t>
            </w:r>
            <w:r w:rsidRPr="008A3F4B">
              <w:rPr>
                <w:rFonts w:cs="Arial"/>
                <w:color w:val="202122"/>
                <w:sz w:val="21"/>
                <w:szCs w:val="21"/>
                <w:vertAlign w:val="superscript"/>
              </w:rPr>
              <w:t>7</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5211ED"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9257D79"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25D8D812" w14:textId="55F8574B" w:rsidR="00E61C7B" w:rsidRDefault="00E61C7B" w:rsidP="00364F73">
            <w:pPr>
              <w:spacing w:before="240" w:after="240" w:line="240" w:lineRule="auto"/>
              <w:jc w:val="center"/>
              <w:rPr>
                <w:rFonts w:cs="Arial"/>
                <w:color w:val="202122"/>
                <w:sz w:val="21"/>
                <w:szCs w:val="21"/>
              </w:rPr>
            </w:pPr>
            <w:proofErr w:type="spellStart"/>
            <w:r w:rsidRPr="008A3F4B">
              <w:rPr>
                <w:rFonts w:cs="Arial"/>
                <w:b/>
                <w:bCs/>
                <w:color w:val="202122"/>
                <w:sz w:val="21"/>
                <w:szCs w:val="21"/>
              </w:rPr>
              <w:lastRenderedPageBreak/>
              <w:t>Divrei</w:t>
            </w:r>
            <w:proofErr w:type="spellEnd"/>
            <w:r w:rsidRPr="008A3F4B">
              <w:rPr>
                <w:rFonts w:cs="Arial"/>
                <w:b/>
                <w:bCs/>
                <w:color w:val="202122"/>
                <w:sz w:val="21"/>
                <w:szCs w:val="21"/>
              </w:rPr>
              <w:t xml:space="preserve"> </w:t>
            </w:r>
            <w:proofErr w:type="spellStart"/>
            <w:r w:rsidRPr="008A3F4B">
              <w:rPr>
                <w:rFonts w:cs="Arial"/>
                <w:b/>
                <w:bCs/>
                <w:color w:val="202122"/>
                <w:sz w:val="21"/>
                <w:szCs w:val="21"/>
              </w:rPr>
              <w:t>Hayamim</w:t>
            </w:r>
            <w:proofErr w:type="spellEnd"/>
            <w:r w:rsidRPr="008A3F4B">
              <w:rPr>
                <w:rFonts w:cs="Arial"/>
                <w:b/>
                <w:bCs/>
                <w:color w:val="202122"/>
                <w:sz w:val="21"/>
                <w:szCs w:val="21"/>
              </w:rPr>
              <w:t xml:space="preserve"> (Crónicas)</w:t>
            </w:r>
            <w:r w:rsidR="002D61B3">
              <w:rPr>
                <w:rFonts w:cs="Arial"/>
                <w:color w:val="202122"/>
                <w:sz w:val="21"/>
                <w:szCs w:val="21"/>
              </w:rPr>
              <w:t xml:space="preserve"> </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AE5E297" w14:textId="0E6E9AF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 xml:space="preserve">1 </w:t>
            </w:r>
            <w:proofErr w:type="gramStart"/>
            <w:r w:rsidRPr="008A3F4B">
              <w:rPr>
                <w:rFonts w:cs="Arial"/>
                <w:color w:val="202122"/>
                <w:sz w:val="21"/>
                <w:szCs w:val="21"/>
              </w:rPr>
              <w:t>Crónicas</w:t>
            </w:r>
            <w:proofErr w:type="gramEnd"/>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032693D" w14:textId="1B7407A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 xml:space="preserve">1 </w:t>
            </w:r>
            <w:proofErr w:type="gramStart"/>
            <w:r w:rsidRPr="008A3F4B">
              <w:rPr>
                <w:rFonts w:cs="Arial"/>
                <w:color w:val="202122"/>
                <w:sz w:val="21"/>
                <w:szCs w:val="21"/>
              </w:rPr>
              <w:t>Crónicas</w:t>
            </w:r>
            <w:proofErr w:type="gramEnd"/>
            <w:r w:rsidRPr="008A3F4B">
              <w:rPr>
                <w:rFonts w:cs="Arial"/>
                <w:color w:val="202122"/>
                <w:sz w:val="21"/>
                <w:szCs w:val="21"/>
              </w:rPr>
              <w:t xml:space="preserve"> (1 Paralipómenos)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8FC0D59" w14:textId="6619804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 xml:space="preserve">1 </w:t>
            </w:r>
            <w:proofErr w:type="gramStart"/>
            <w:r w:rsidRPr="008A3F4B">
              <w:rPr>
                <w:rFonts w:cs="Arial"/>
                <w:color w:val="202122"/>
                <w:sz w:val="21"/>
                <w:szCs w:val="21"/>
              </w:rPr>
              <w:t>Crónicas</w:t>
            </w:r>
            <w:proofErr w:type="gramEnd"/>
            <w:r w:rsidRPr="008A3F4B">
              <w:rPr>
                <w:rFonts w:cs="Arial"/>
                <w:color w:val="202122"/>
                <w:sz w:val="21"/>
                <w:szCs w:val="21"/>
              </w:rPr>
              <w:t xml:space="preserve"> (1 Paralipómenos)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98CE0D"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12DDFC43"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E4B6000" w14:textId="77777777" w:rsidR="00E61C7B" w:rsidRDefault="00E61C7B" w:rsidP="00364F73">
            <w:pPr>
              <w:spacing w:before="240" w:after="240" w:line="240" w:lineRule="auto"/>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CAEC00F" w14:textId="080DDA2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 xml:space="preserve">2 </w:t>
            </w:r>
            <w:proofErr w:type="gramStart"/>
            <w:r w:rsidRPr="008A3F4B">
              <w:rPr>
                <w:rFonts w:cs="Arial"/>
                <w:color w:val="202122"/>
                <w:sz w:val="21"/>
                <w:szCs w:val="21"/>
              </w:rPr>
              <w:t>Crónicas</w:t>
            </w:r>
            <w:proofErr w:type="gramEnd"/>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70AD432" w14:textId="0CC2763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 xml:space="preserve">2 </w:t>
            </w:r>
            <w:proofErr w:type="gramStart"/>
            <w:r w:rsidRPr="008A3F4B">
              <w:rPr>
                <w:rFonts w:cs="Arial"/>
                <w:color w:val="202122"/>
                <w:sz w:val="21"/>
                <w:szCs w:val="21"/>
              </w:rPr>
              <w:t>Crónicas</w:t>
            </w:r>
            <w:proofErr w:type="gramEnd"/>
            <w:r w:rsidRPr="008A3F4B">
              <w:rPr>
                <w:rFonts w:cs="Arial"/>
                <w:color w:val="202122"/>
                <w:sz w:val="21"/>
                <w:szCs w:val="21"/>
              </w:rPr>
              <w:t xml:space="preserve"> (2 Paralipómenos)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57B465A" w14:textId="757F5A4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 xml:space="preserve">2 </w:t>
            </w:r>
            <w:proofErr w:type="gramStart"/>
            <w:r w:rsidRPr="008A3F4B">
              <w:rPr>
                <w:rFonts w:cs="Arial"/>
                <w:color w:val="202122"/>
                <w:sz w:val="21"/>
                <w:szCs w:val="21"/>
              </w:rPr>
              <w:t>Crónicas</w:t>
            </w:r>
            <w:proofErr w:type="gramEnd"/>
            <w:r w:rsidRPr="008A3F4B">
              <w:rPr>
                <w:rFonts w:cs="Arial"/>
                <w:color w:val="202122"/>
                <w:sz w:val="21"/>
                <w:szCs w:val="21"/>
              </w:rPr>
              <w:t xml:space="preserve"> (2 Paralipómenos)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46A96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0BA0D7B"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234505"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1BB0E1"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5D55F9" w14:textId="77777777" w:rsidR="00E61C7B" w:rsidRDefault="00E61C7B" w:rsidP="00364F73">
            <w:pPr>
              <w:spacing w:before="240" w:after="240" w:line="240" w:lineRule="auto"/>
              <w:rPr>
                <w:sz w:val="20"/>
                <w:szCs w:val="20"/>
              </w:rPr>
            </w:pP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hideMark/>
          </w:tcPr>
          <w:p w14:paraId="45B7E7B5" w14:textId="0A9B0A1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1 Esdras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40D1B6"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6BA60724"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CA403C5" w14:textId="3E48DEB6"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Ezra-</w:t>
            </w:r>
            <w:proofErr w:type="spellStart"/>
            <w:r w:rsidRPr="008A3F4B">
              <w:rPr>
                <w:rFonts w:cs="Arial"/>
                <w:b/>
                <w:bCs/>
                <w:color w:val="202122"/>
                <w:sz w:val="21"/>
                <w:szCs w:val="21"/>
              </w:rPr>
              <w:t>Nehemiah</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B317F78" w14:textId="594B689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Esdras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4F415CE" w14:textId="0C99A00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Esdras (1 Esdras)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2F55961" w14:textId="4627368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Esdras (2 Esdras)</w:t>
            </w:r>
            <w:r w:rsidR="002D61B3">
              <w:rPr>
                <w:rFonts w:cs="Arial"/>
                <w:color w:val="202122"/>
                <w:sz w:val="21"/>
                <w:szCs w:val="21"/>
              </w:rPr>
              <w:t xml:space="preserve"> </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72940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 y Arameo</w:t>
            </w:r>
          </w:p>
        </w:tc>
      </w:tr>
      <w:tr w:rsidR="00E61C7B" w14:paraId="79405ED0"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B6CE32B" w14:textId="77777777" w:rsidR="00E61C7B" w:rsidRDefault="00E61C7B" w:rsidP="00364F73">
            <w:pPr>
              <w:spacing w:before="240" w:after="240" w:line="240" w:lineRule="auto"/>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B53C275" w14:textId="620B801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Nehemías</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5757FA8A" w14:textId="458E9543"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Nehemías (2 Esdras)</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53359AC" w14:textId="5042FAA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Nehemías (2 Esdras)</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03F7A5"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367D50D"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8244BA" w14:textId="77777777" w:rsidR="00E61C7B" w:rsidRDefault="00E61C7B" w:rsidP="00364F73">
            <w:pPr>
              <w:spacing w:before="240" w:after="240" w:line="240" w:lineRule="auto"/>
              <w:jc w:val="center"/>
              <w:rPr>
                <w:rFonts w:cs="Arial"/>
                <w:color w:val="202122"/>
                <w:sz w:val="21"/>
                <w:szCs w:val="21"/>
              </w:rPr>
            </w:pPr>
          </w:p>
        </w:tc>
        <w:tc>
          <w:tcPr>
            <w:tcW w:w="168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937473"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0E75AA8" w14:textId="3A586AB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Tobit (</w:t>
            </w:r>
            <w:r w:rsidR="00B83278" w:rsidRPr="008A3F4B">
              <w:rPr>
                <w:rFonts w:cs="Arial"/>
                <w:color w:val="202122"/>
                <w:sz w:val="21"/>
                <w:szCs w:val="21"/>
              </w:rPr>
              <w:t>Tobías</w:t>
            </w:r>
            <w:r w:rsidRPr="008A3F4B">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68DDB09" w14:textId="6D04007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Tobit (</w:t>
            </w:r>
            <w:r w:rsidR="00B83278" w:rsidRPr="008A3F4B">
              <w:rPr>
                <w:rFonts w:cs="Arial"/>
                <w:color w:val="202122"/>
                <w:sz w:val="21"/>
                <w:szCs w:val="21"/>
              </w:rPr>
              <w:t>Tobías</w:t>
            </w:r>
            <w:r w:rsidRPr="008A3F4B">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18D9C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 xml:space="preserve">Arameo (¿y </w:t>
            </w:r>
            <w:proofErr w:type="gramStart"/>
            <w:r>
              <w:rPr>
                <w:rFonts w:cs="Arial"/>
                <w:color w:val="202122"/>
                <w:sz w:val="21"/>
                <w:szCs w:val="21"/>
              </w:rPr>
              <w:t>Hebreo</w:t>
            </w:r>
            <w:proofErr w:type="gramEnd"/>
            <w:r>
              <w:rPr>
                <w:rFonts w:cs="Arial"/>
                <w:color w:val="202122"/>
                <w:sz w:val="21"/>
                <w:szCs w:val="21"/>
              </w:rPr>
              <w:t>?)</w:t>
            </w:r>
          </w:p>
        </w:tc>
      </w:tr>
      <w:tr w:rsidR="00E61C7B" w14:paraId="2289BF95"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165362F" w14:textId="77777777" w:rsidR="00E61C7B" w:rsidRDefault="00E61C7B" w:rsidP="00364F73">
            <w:pPr>
              <w:spacing w:before="240" w:after="240" w:line="240" w:lineRule="auto"/>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2DC501D"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8FA345C" w14:textId="2142014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Judith</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1B7B23C" w14:textId="4E7D965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Judith</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3D6CF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3A99DB3"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1987832F" w14:textId="19AF827A"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Esther</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EC0638F" w14:textId="0C5FD36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Esther</w:t>
            </w: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5B85BB6" w14:textId="7581198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Esther</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CA32B35" w14:textId="7E573C3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Esther</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BD8525"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993D15A"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13E43F" w14:textId="77777777" w:rsidR="00E61C7B" w:rsidRDefault="00E61C7B" w:rsidP="00364F73">
            <w:pPr>
              <w:spacing w:before="240" w:after="240" w:line="240" w:lineRule="auto"/>
              <w:jc w:val="center"/>
              <w:rPr>
                <w:rFonts w:cs="Arial"/>
                <w:color w:val="202122"/>
                <w:sz w:val="21"/>
                <w:szCs w:val="21"/>
              </w:rPr>
            </w:pPr>
          </w:p>
        </w:tc>
        <w:tc>
          <w:tcPr>
            <w:tcW w:w="168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28276C"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127D083E" w14:textId="3671897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 xml:space="preserve">1 </w:t>
            </w:r>
            <w:proofErr w:type="gramStart"/>
            <w:r w:rsidRPr="008A3F4B">
              <w:rPr>
                <w:rFonts w:cs="Arial"/>
                <w:color w:val="202122"/>
                <w:sz w:val="21"/>
                <w:szCs w:val="21"/>
              </w:rPr>
              <w:t>Macabeos</w:t>
            </w:r>
            <w:proofErr w:type="gramEnd"/>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1B1FA3A" w14:textId="166602B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 Macabeos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D97CC2"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0F6C7D7"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6D35059" w14:textId="77777777" w:rsidR="00E61C7B" w:rsidRDefault="00E61C7B" w:rsidP="00364F73">
            <w:pPr>
              <w:spacing w:before="240" w:after="240" w:line="240" w:lineRule="auto"/>
              <w:jc w:val="center"/>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3BE3A54" w14:textId="77777777" w:rsidR="00E61C7B" w:rsidRDefault="00E61C7B" w:rsidP="00364F73">
            <w:pPr>
              <w:spacing w:before="240" w:after="240" w:line="240" w:lineRule="auto"/>
              <w:jc w:val="center"/>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23D073BF" w14:textId="7D6A03D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2 Macabeo</w:t>
            </w:r>
            <w:r w:rsidR="002D61B3">
              <w:rPr>
                <w:rFonts w:cs="Arial"/>
                <w:color w:val="202122"/>
                <w:sz w:val="21"/>
                <w:szCs w:val="21"/>
              </w:rPr>
              <w:t>s</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EF527F4" w14:textId="11B580A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II Macabeos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0A6CA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117C450E"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65D4B1D" w14:textId="77777777" w:rsidR="00E61C7B" w:rsidRDefault="00E61C7B" w:rsidP="00364F73">
            <w:pPr>
              <w:spacing w:before="240" w:after="240" w:line="240" w:lineRule="auto"/>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417605E" w14:textId="77777777" w:rsidR="00E61C7B" w:rsidRDefault="00E61C7B" w:rsidP="00364F73">
            <w:pPr>
              <w:spacing w:before="240" w:after="240" w:line="240" w:lineRule="auto"/>
              <w:rPr>
                <w:sz w:val="20"/>
                <w:szCs w:val="20"/>
              </w:rPr>
            </w:pPr>
          </w:p>
        </w:tc>
        <w:tc>
          <w:tcPr>
            <w:tcW w:w="1700"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D8BEE6" w14:textId="77777777" w:rsidR="00E61C7B" w:rsidRDefault="00E61C7B" w:rsidP="00364F73">
            <w:pPr>
              <w:spacing w:before="240" w:after="240" w:line="240" w:lineRule="auto"/>
              <w:jc w:val="center"/>
              <w:rPr>
                <w:rFonts w:cs="Arial"/>
                <w:color w:val="202122"/>
                <w:sz w:val="21"/>
                <w:szCs w:val="21"/>
              </w:rPr>
            </w:pP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39208C12" w14:textId="5A33643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III Macabeos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AA549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3F7658BD"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771EAE6" w14:textId="77777777" w:rsidR="00E61C7B" w:rsidRDefault="00E61C7B" w:rsidP="00364F73">
            <w:pPr>
              <w:spacing w:before="240" w:after="240" w:line="240" w:lineRule="auto"/>
              <w:jc w:val="center"/>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84D57F8" w14:textId="77777777" w:rsidR="00E61C7B" w:rsidRDefault="00E61C7B" w:rsidP="00364F73">
            <w:pPr>
              <w:spacing w:before="240" w:after="240" w:line="240" w:lineRule="auto"/>
              <w:jc w:val="center"/>
              <w:rPr>
                <w:sz w:val="20"/>
                <w:szCs w:val="20"/>
              </w:rPr>
            </w:pPr>
          </w:p>
        </w:tc>
        <w:tc>
          <w:tcPr>
            <w:tcW w:w="1700"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A347379" w14:textId="77777777" w:rsidR="00E61C7B" w:rsidRDefault="00E61C7B" w:rsidP="00364F73">
            <w:pPr>
              <w:spacing w:before="240" w:after="240" w:line="240" w:lineRule="auto"/>
              <w:jc w:val="center"/>
              <w:rPr>
                <w:rFonts w:cs="Arial"/>
                <w:color w:val="202122"/>
                <w:sz w:val="21"/>
                <w:szCs w:val="21"/>
              </w:rPr>
            </w:pPr>
          </w:p>
        </w:tc>
        <w:tc>
          <w:tcPr>
            <w:tcW w:w="2079"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793ED380" w14:textId="0DA1262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IV Macabeos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44E0F0"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06365843"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3726BF" w14:textId="5426692A"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lastRenderedPageBreak/>
              <w:t>Ketuvim</w:t>
            </w:r>
            <w:r>
              <w:rPr>
                <w:rFonts w:cs="Arial"/>
                <w:i/>
                <w:iCs/>
                <w:color w:val="202122"/>
                <w:sz w:val="21"/>
                <w:szCs w:val="21"/>
              </w:rPr>
              <w:t> (Escritos)</w:t>
            </w: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D6504A" w14:textId="1881CE90"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Libros sapienciales</w:t>
            </w:r>
          </w:p>
        </w:tc>
        <w:tc>
          <w:tcPr>
            <w:tcW w:w="1350" w:type="dxa"/>
            <w:shd w:val="clear" w:color="auto" w:fill="F8F9FA"/>
            <w:vAlign w:val="center"/>
            <w:hideMark/>
          </w:tcPr>
          <w:p w14:paraId="68D31E17" w14:textId="77777777" w:rsidR="00E61C7B" w:rsidRDefault="00E61C7B" w:rsidP="00364F73">
            <w:pPr>
              <w:spacing w:before="240" w:after="240" w:line="240" w:lineRule="auto"/>
              <w:rPr>
                <w:sz w:val="20"/>
                <w:szCs w:val="20"/>
              </w:rPr>
            </w:pPr>
          </w:p>
        </w:tc>
      </w:tr>
      <w:tr w:rsidR="00E61C7B" w14:paraId="6AA097AF"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6DE4B823" w14:textId="1252D50E" w:rsidR="00E61C7B" w:rsidRDefault="00E61C7B" w:rsidP="00364F73">
            <w:pPr>
              <w:spacing w:before="240" w:after="240" w:line="240" w:lineRule="auto"/>
              <w:jc w:val="center"/>
              <w:rPr>
                <w:rFonts w:cs="Arial"/>
                <w:color w:val="202122"/>
                <w:sz w:val="21"/>
                <w:szCs w:val="21"/>
              </w:rPr>
            </w:pPr>
            <w:proofErr w:type="spellStart"/>
            <w:r w:rsidRPr="008A3F4B">
              <w:rPr>
                <w:rFonts w:cs="Arial"/>
                <w:b/>
                <w:bCs/>
                <w:color w:val="202122"/>
                <w:sz w:val="21"/>
                <w:szCs w:val="21"/>
              </w:rPr>
              <w:t>Iyov</w:t>
            </w:r>
            <w:proofErr w:type="spellEnd"/>
            <w:r w:rsidRPr="008A3F4B">
              <w:rPr>
                <w:rFonts w:cs="Arial"/>
                <w:b/>
                <w:bCs/>
                <w:color w:val="202122"/>
                <w:sz w:val="21"/>
                <w:szCs w:val="21"/>
              </w:rPr>
              <w:t xml:space="preserve"> (Job)</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7A790096" w14:textId="03E636B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Job</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F186DA9" w14:textId="2054573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Job</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733A6EA" w14:textId="245ABFD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Job</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973387"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C09D8D1"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2DE80604" w14:textId="742FD29F" w:rsidR="00E61C7B" w:rsidRDefault="00E61C7B" w:rsidP="00364F73">
            <w:pPr>
              <w:spacing w:before="240" w:after="240" w:line="240" w:lineRule="auto"/>
              <w:jc w:val="center"/>
              <w:rPr>
                <w:rFonts w:cs="Arial"/>
                <w:color w:val="202122"/>
                <w:sz w:val="21"/>
                <w:szCs w:val="21"/>
              </w:rPr>
            </w:pPr>
            <w:proofErr w:type="spellStart"/>
            <w:r w:rsidRPr="008A3F4B">
              <w:rPr>
                <w:rFonts w:cs="Arial"/>
                <w:b/>
                <w:bCs/>
                <w:color w:val="202122"/>
                <w:sz w:val="21"/>
                <w:szCs w:val="21"/>
              </w:rPr>
              <w:t>Tehillim</w:t>
            </w:r>
            <w:proofErr w:type="spellEnd"/>
            <w:r w:rsidRPr="008A3F4B">
              <w:rPr>
                <w:rFonts w:cs="Arial"/>
                <w:b/>
                <w:bCs/>
                <w:color w:val="202122"/>
                <w:sz w:val="21"/>
                <w:szCs w:val="21"/>
              </w:rPr>
              <w:t xml:space="preserve"> (Salmos)</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93BA171" w14:textId="738D7C1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Salmos</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FAD4BA9" w14:textId="77950B4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Salmos</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763C638A" w14:textId="1EA826D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Salmos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C39A7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164AD5EC"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CFA0FE"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600CAA"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D287D0" w14:textId="77777777" w:rsidR="00E61C7B" w:rsidRDefault="00E61C7B" w:rsidP="00364F73">
            <w:pPr>
              <w:spacing w:before="240" w:after="240" w:line="240" w:lineRule="auto"/>
              <w:rPr>
                <w:sz w:val="20"/>
                <w:szCs w:val="20"/>
              </w:rPr>
            </w:pP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22B0F6EE" w14:textId="14B49BB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Oración de Manasés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FDBD0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3F110CD9"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FFD80BF" w14:textId="3564541A" w:rsidR="00E61C7B" w:rsidRDefault="00E61C7B" w:rsidP="00364F73">
            <w:pPr>
              <w:spacing w:before="240" w:after="240" w:line="240" w:lineRule="auto"/>
              <w:jc w:val="center"/>
              <w:rPr>
                <w:rFonts w:cs="Arial"/>
                <w:color w:val="202122"/>
                <w:sz w:val="21"/>
                <w:szCs w:val="21"/>
              </w:rPr>
            </w:pPr>
            <w:proofErr w:type="spellStart"/>
            <w:r w:rsidRPr="008A3F4B">
              <w:rPr>
                <w:rFonts w:cs="Arial"/>
                <w:b/>
                <w:bCs/>
                <w:color w:val="202122"/>
                <w:sz w:val="21"/>
                <w:szCs w:val="21"/>
              </w:rPr>
              <w:t>Mishlei</w:t>
            </w:r>
            <w:proofErr w:type="spellEnd"/>
            <w:r w:rsidRPr="008A3F4B">
              <w:rPr>
                <w:rFonts w:cs="Arial"/>
                <w:b/>
                <w:bCs/>
                <w:color w:val="202122"/>
                <w:sz w:val="21"/>
                <w:szCs w:val="21"/>
              </w:rPr>
              <w:t xml:space="preserve"> (Proverbios)</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B40FA33" w14:textId="18C2E5F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Proverbios</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16CB5610" w14:textId="6B87974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Proverbios</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11B16DFF" w14:textId="39E742F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Proverbios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D57C5E"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54E716C8"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C26AD7D" w14:textId="4D92A2D8" w:rsidR="00E61C7B" w:rsidRDefault="00E61C7B" w:rsidP="00364F73">
            <w:pPr>
              <w:spacing w:before="240" w:after="240" w:line="240" w:lineRule="auto"/>
              <w:jc w:val="center"/>
              <w:rPr>
                <w:rFonts w:cs="Arial"/>
                <w:color w:val="202122"/>
                <w:sz w:val="21"/>
                <w:szCs w:val="21"/>
              </w:rPr>
            </w:pPr>
            <w:proofErr w:type="spellStart"/>
            <w:r w:rsidRPr="008A3F4B">
              <w:rPr>
                <w:rFonts w:cs="Arial"/>
                <w:b/>
                <w:bCs/>
                <w:color w:val="202122"/>
                <w:sz w:val="21"/>
                <w:szCs w:val="21"/>
              </w:rPr>
              <w:t>Qoheleth</w:t>
            </w:r>
            <w:proofErr w:type="spellEnd"/>
            <w:r w:rsidRPr="008A3F4B">
              <w:rPr>
                <w:rFonts w:cs="Arial"/>
                <w:b/>
                <w:bCs/>
                <w:color w:val="202122"/>
                <w:sz w:val="21"/>
                <w:szCs w:val="21"/>
              </w:rPr>
              <w:t xml:space="preserve"> (Eclesiastés)</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2DA40EB" w14:textId="7C22150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Eclesiastés</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9F94D2A" w14:textId="71F932D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Eclesiastés</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7C121D45" w14:textId="6B8FC78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Eclesiastés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F9D82D"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F0F22D3"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061C7BB" w14:textId="33E70EA0" w:rsidR="00E61C7B" w:rsidRDefault="00E61C7B" w:rsidP="00364F73">
            <w:pPr>
              <w:spacing w:before="240" w:after="240" w:line="240" w:lineRule="auto"/>
              <w:jc w:val="center"/>
              <w:rPr>
                <w:rFonts w:cs="Arial"/>
                <w:color w:val="202122"/>
                <w:sz w:val="21"/>
                <w:szCs w:val="21"/>
              </w:rPr>
            </w:pPr>
            <w:proofErr w:type="spellStart"/>
            <w:r w:rsidRPr="008A3F4B">
              <w:rPr>
                <w:rFonts w:cs="Arial"/>
                <w:b/>
                <w:bCs/>
                <w:color w:val="202122"/>
                <w:sz w:val="21"/>
                <w:szCs w:val="21"/>
              </w:rPr>
              <w:t>Shir</w:t>
            </w:r>
            <w:proofErr w:type="spellEnd"/>
            <w:r w:rsidRPr="008A3F4B">
              <w:rPr>
                <w:rFonts w:cs="Arial"/>
                <w:b/>
                <w:bCs/>
                <w:color w:val="202122"/>
                <w:sz w:val="21"/>
                <w:szCs w:val="21"/>
              </w:rPr>
              <w:t xml:space="preserve"> </w:t>
            </w:r>
            <w:proofErr w:type="spellStart"/>
            <w:r w:rsidRPr="008A3F4B">
              <w:rPr>
                <w:rFonts w:cs="Arial"/>
                <w:b/>
                <w:bCs/>
                <w:color w:val="202122"/>
                <w:sz w:val="21"/>
                <w:szCs w:val="21"/>
              </w:rPr>
              <w:t>Hashirim</w:t>
            </w:r>
            <w:proofErr w:type="spellEnd"/>
            <w:r w:rsidRPr="008A3F4B">
              <w:rPr>
                <w:rFonts w:cs="Arial"/>
                <w:b/>
                <w:bCs/>
                <w:color w:val="202122"/>
                <w:sz w:val="21"/>
                <w:szCs w:val="21"/>
              </w:rPr>
              <w:t xml:space="preserve"> (Cantar de los Cantares)</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23818F2" w14:textId="78B904A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Cantar de Salomón</w:t>
            </w: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D219E62" w14:textId="78C128E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Cantar de los Cantares</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4DC5DE5C" w14:textId="6371A12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Cantar de los Cantares (</w:t>
            </w:r>
            <w:proofErr w:type="spellStart"/>
            <w:r w:rsidRPr="008A3F4B">
              <w:rPr>
                <w:rFonts w:cs="Arial"/>
                <w:color w:val="202122"/>
                <w:sz w:val="21"/>
                <w:szCs w:val="21"/>
              </w:rPr>
              <w:t>Aisma</w:t>
            </w:r>
            <w:proofErr w:type="spellEnd"/>
            <w:r w:rsidRPr="008A3F4B">
              <w:rPr>
                <w:rFonts w:cs="Arial"/>
                <w:color w:val="202122"/>
                <w:sz w:val="21"/>
                <w:szCs w:val="21"/>
              </w:rPr>
              <w:t xml:space="preserve"> </w:t>
            </w:r>
            <w:proofErr w:type="spellStart"/>
            <w:r w:rsidRPr="008A3F4B">
              <w:rPr>
                <w:rFonts w:cs="Arial"/>
                <w:color w:val="202122"/>
                <w:sz w:val="21"/>
                <w:szCs w:val="21"/>
              </w:rPr>
              <w:t>Aismaton</w:t>
            </w:r>
            <w:proofErr w:type="spellEnd"/>
            <w:r w:rsidRPr="008A3F4B">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F04836"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1E7F0863"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B7BF02" w14:textId="77777777" w:rsidR="00E61C7B" w:rsidRDefault="00E61C7B" w:rsidP="00364F73">
            <w:pPr>
              <w:spacing w:before="240" w:after="240" w:line="240" w:lineRule="auto"/>
              <w:jc w:val="center"/>
              <w:rPr>
                <w:rFonts w:cs="Arial"/>
                <w:color w:val="202122"/>
                <w:sz w:val="21"/>
                <w:szCs w:val="21"/>
              </w:rPr>
            </w:pPr>
          </w:p>
        </w:tc>
        <w:tc>
          <w:tcPr>
            <w:tcW w:w="168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279F13" w14:textId="77777777" w:rsidR="00E61C7B" w:rsidRDefault="00E61C7B" w:rsidP="00364F73">
            <w:pPr>
              <w:spacing w:before="240" w:after="240" w:line="240" w:lineRule="auto"/>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210E4C62" w14:textId="1736CD9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Sabiduría</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C951315" w14:textId="47E6277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Sabiduría</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09F168"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w:t>
            </w:r>
          </w:p>
        </w:tc>
      </w:tr>
      <w:tr w:rsidR="00E61C7B" w14:paraId="41CFBC19"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A717D22" w14:textId="77777777" w:rsidR="00E61C7B" w:rsidRDefault="00E61C7B" w:rsidP="00364F73">
            <w:pPr>
              <w:spacing w:before="240" w:after="240" w:line="240" w:lineRule="auto"/>
              <w:jc w:val="center"/>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EDA398C" w14:textId="77777777" w:rsidR="00E61C7B" w:rsidRDefault="00E61C7B" w:rsidP="00364F73">
            <w:pPr>
              <w:spacing w:before="240" w:after="240" w:line="240" w:lineRule="auto"/>
              <w:jc w:val="center"/>
              <w:rPr>
                <w:sz w:val="20"/>
                <w:szCs w:val="20"/>
              </w:rPr>
            </w:pPr>
          </w:p>
        </w:tc>
        <w:tc>
          <w:tcPr>
            <w:tcW w:w="170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54DE928A" w14:textId="6E6B199C"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Sirach</w:t>
            </w:r>
            <w:proofErr w:type="spellEnd"/>
            <w:r w:rsidRPr="008A3F4B">
              <w:rPr>
                <w:rFonts w:cs="Arial"/>
                <w:color w:val="202122"/>
                <w:sz w:val="21"/>
                <w:szCs w:val="21"/>
              </w:rPr>
              <w:t xml:space="preserve"> (Eclesiástico)</w:t>
            </w:r>
          </w:p>
        </w:tc>
        <w:tc>
          <w:tcPr>
            <w:tcW w:w="2079"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79A89A6F" w14:textId="694309E9"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Sirach</w:t>
            </w:r>
            <w:proofErr w:type="spellEnd"/>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39A08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10A4263"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6FE43F" w14:textId="571F6880" w:rsidR="00E61C7B" w:rsidRDefault="00E61C7B" w:rsidP="00364F73">
            <w:pPr>
              <w:spacing w:before="240" w:after="240" w:line="240" w:lineRule="auto"/>
              <w:jc w:val="center"/>
              <w:rPr>
                <w:rFonts w:cs="Arial"/>
                <w:color w:val="202122"/>
                <w:sz w:val="21"/>
                <w:szCs w:val="21"/>
              </w:rPr>
            </w:pPr>
            <w:proofErr w:type="spellStart"/>
            <w:r w:rsidRPr="008A3F4B">
              <w:rPr>
                <w:rFonts w:cs="Arial"/>
                <w:i/>
                <w:iCs/>
                <w:color w:val="202122"/>
                <w:sz w:val="21"/>
                <w:szCs w:val="21"/>
              </w:rPr>
              <w:t>Nevi'im</w:t>
            </w:r>
            <w:proofErr w:type="spellEnd"/>
            <w:r>
              <w:rPr>
                <w:rFonts w:cs="Arial"/>
                <w:i/>
                <w:iCs/>
                <w:color w:val="202122"/>
                <w:sz w:val="21"/>
                <w:szCs w:val="21"/>
              </w:rPr>
              <w:t> (Últimos Profetas)</w:t>
            </w: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942492" w14:textId="0D50F8EA"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Profetas mayores</w:t>
            </w:r>
          </w:p>
        </w:tc>
        <w:tc>
          <w:tcPr>
            <w:tcW w:w="1350" w:type="dxa"/>
            <w:shd w:val="clear" w:color="auto" w:fill="F8F9FA"/>
            <w:vAlign w:val="center"/>
            <w:hideMark/>
          </w:tcPr>
          <w:p w14:paraId="324BCD28" w14:textId="77777777" w:rsidR="00E61C7B" w:rsidRDefault="00E61C7B" w:rsidP="00364F73">
            <w:pPr>
              <w:spacing w:before="240" w:after="240" w:line="240" w:lineRule="auto"/>
              <w:rPr>
                <w:sz w:val="20"/>
                <w:szCs w:val="20"/>
              </w:rPr>
            </w:pPr>
          </w:p>
        </w:tc>
      </w:tr>
      <w:tr w:rsidR="00E61C7B" w14:paraId="1A19EB81"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hideMark/>
          </w:tcPr>
          <w:p w14:paraId="21A1950D" w14:textId="3050AA54"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Yeshayahu</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hideMark/>
          </w:tcPr>
          <w:p w14:paraId="4EDFD955" w14:textId="675F6033"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Isaías</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hideMark/>
          </w:tcPr>
          <w:p w14:paraId="7CA161E6" w14:textId="17A2F84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Isaías</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hideMark/>
          </w:tcPr>
          <w:p w14:paraId="5635B475" w14:textId="2893391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Isaías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58C8BD"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563382A"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6F6C7C77" w14:textId="0EA5C4E8"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lastRenderedPageBreak/>
              <w:t>Yirmeyahu</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2FEFE1CF" w14:textId="16E92D0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Jeremías</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20B6905A" w14:textId="7F7270E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Jeremías</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16CC917B" w14:textId="5D65BA6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Jeremías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F5EBC8"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 y Arameo</w:t>
            </w:r>
          </w:p>
        </w:tc>
      </w:tr>
      <w:tr w:rsidR="00E61C7B" w14:paraId="2FEBDB65"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3A6E7B4D" w14:textId="3659BDC4" w:rsidR="00E61C7B" w:rsidRDefault="00E61C7B" w:rsidP="00364F73">
            <w:pPr>
              <w:spacing w:before="240" w:after="240" w:line="240" w:lineRule="auto"/>
              <w:jc w:val="center"/>
              <w:rPr>
                <w:rFonts w:cs="Arial"/>
                <w:color w:val="202122"/>
                <w:sz w:val="21"/>
                <w:szCs w:val="21"/>
              </w:rPr>
            </w:pPr>
            <w:proofErr w:type="spellStart"/>
            <w:r w:rsidRPr="008A3F4B">
              <w:rPr>
                <w:rFonts w:cs="Arial"/>
                <w:b/>
                <w:bCs/>
                <w:color w:val="202122"/>
                <w:sz w:val="21"/>
                <w:szCs w:val="21"/>
              </w:rPr>
              <w:t>Eikhah</w:t>
            </w:r>
            <w:proofErr w:type="spellEnd"/>
            <w:r w:rsidRPr="008A3F4B">
              <w:rPr>
                <w:rFonts w:cs="Arial"/>
                <w:b/>
                <w:bCs/>
                <w:color w:val="202122"/>
                <w:sz w:val="21"/>
                <w:szCs w:val="21"/>
              </w:rPr>
              <w:t xml:space="preserve"> (Lamentaciones)</w:t>
            </w:r>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3B7CFCDC" w14:textId="72E4B43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Lamentaciones</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44FD4D20" w14:textId="6A38282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Lamentaciones</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4484B039" w14:textId="7AD18C8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Lamentaciones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694E41"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9869359"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4C8BFC" w14:textId="77777777" w:rsidR="00E61C7B" w:rsidRDefault="00E61C7B" w:rsidP="00364F73">
            <w:pPr>
              <w:spacing w:before="240" w:after="240" w:line="240" w:lineRule="auto"/>
              <w:jc w:val="center"/>
              <w:rPr>
                <w:rFonts w:cs="Arial"/>
                <w:color w:val="202122"/>
                <w:sz w:val="21"/>
                <w:szCs w:val="21"/>
              </w:rPr>
            </w:pPr>
          </w:p>
        </w:tc>
        <w:tc>
          <w:tcPr>
            <w:tcW w:w="168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A2F14D" w14:textId="77777777" w:rsidR="00E61C7B" w:rsidRDefault="00E61C7B" w:rsidP="00364F73">
            <w:pPr>
              <w:spacing w:before="240" w:after="240" w:line="240" w:lineRule="auto"/>
              <w:rPr>
                <w:sz w:val="20"/>
                <w:szCs w:val="20"/>
              </w:rPr>
            </w:pPr>
          </w:p>
        </w:tc>
        <w:tc>
          <w:tcPr>
            <w:tcW w:w="1700" w:type="dxa"/>
            <w:vMerge w:val="restart"/>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230FFE00" w14:textId="526707A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Baruc</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37901679" w14:textId="4FE7D2C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Baruc</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BAFCF2" w14:textId="3762DC4C"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68FD548"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ACFA974" w14:textId="77777777" w:rsidR="00E61C7B" w:rsidRDefault="00E61C7B" w:rsidP="00364F73">
            <w:pPr>
              <w:spacing w:before="240" w:after="240" w:line="240" w:lineRule="auto"/>
              <w:jc w:val="center"/>
              <w:rPr>
                <w:rFonts w:cs="Arial"/>
                <w:color w:val="202122"/>
                <w:sz w:val="21"/>
                <w:szCs w:val="21"/>
              </w:rPr>
            </w:pPr>
          </w:p>
        </w:tc>
        <w:tc>
          <w:tcPr>
            <w:tcW w:w="168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BA4A52D" w14:textId="77777777" w:rsidR="00E61C7B" w:rsidRDefault="00E61C7B" w:rsidP="00364F73">
            <w:pPr>
              <w:spacing w:before="240" w:after="240" w:line="240" w:lineRule="auto"/>
              <w:jc w:val="center"/>
              <w:rPr>
                <w:sz w:val="20"/>
                <w:szCs w:val="20"/>
              </w:rPr>
            </w:pPr>
          </w:p>
        </w:tc>
        <w:tc>
          <w:tcPr>
            <w:tcW w:w="1700"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661879E" w14:textId="77777777" w:rsidR="00E61C7B" w:rsidRDefault="00E61C7B" w:rsidP="00364F73">
            <w:pPr>
              <w:spacing w:before="240" w:after="240" w:line="240" w:lineRule="auto"/>
              <w:jc w:val="center"/>
              <w:rPr>
                <w:rFonts w:cs="Arial"/>
                <w:color w:val="202122"/>
                <w:sz w:val="21"/>
                <w:szCs w:val="21"/>
              </w:rPr>
            </w:pP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669C6AD3" w14:textId="335FC6C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Carta de Jeremía</w:t>
            </w:r>
            <w:r w:rsidR="002D61B3">
              <w:rPr>
                <w:rFonts w:cs="Arial"/>
                <w:color w:val="202122"/>
                <w:sz w:val="21"/>
                <w:szCs w:val="21"/>
              </w:rPr>
              <w:t>s</w:t>
            </w:r>
            <w:r>
              <w:rPr>
                <w:rFonts w:cs="Arial"/>
                <w:color w:val="202122"/>
                <w:sz w:val="21"/>
                <w:szCs w:val="21"/>
              </w:rPr>
              <w:t>​</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BB03DC" w14:textId="3A0F8C96" w:rsidR="00E61C7B" w:rsidRDefault="00E61C7B" w:rsidP="00364F73">
            <w:pPr>
              <w:spacing w:before="240" w:after="240" w:line="240" w:lineRule="auto"/>
              <w:jc w:val="center"/>
              <w:rPr>
                <w:rFonts w:cs="Arial"/>
                <w:color w:val="202122"/>
                <w:sz w:val="21"/>
                <w:szCs w:val="21"/>
              </w:rPr>
            </w:pPr>
            <w:r>
              <w:rPr>
                <w:rFonts w:cs="Arial"/>
                <w:color w:val="202122"/>
                <w:sz w:val="21"/>
                <w:szCs w:val="21"/>
              </w:rPr>
              <w:t>Griego (opinión mayoritaria)</w:t>
            </w:r>
          </w:p>
        </w:tc>
      </w:tr>
      <w:tr w:rsidR="00E61C7B" w14:paraId="3D3DEB00"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46F5F423" w14:textId="1276D1C0" w:rsidR="00E61C7B" w:rsidRDefault="00E61C7B" w:rsidP="00364F73">
            <w:pPr>
              <w:spacing w:before="240" w:after="240" w:line="240" w:lineRule="auto"/>
              <w:jc w:val="center"/>
              <w:rPr>
                <w:rFonts w:cs="Arial"/>
                <w:color w:val="202122"/>
                <w:sz w:val="21"/>
                <w:szCs w:val="21"/>
              </w:rPr>
            </w:pPr>
            <w:proofErr w:type="spellStart"/>
            <w:r w:rsidRPr="008A3F4B">
              <w:rPr>
                <w:rFonts w:cs="Arial"/>
                <w:color w:val="202122"/>
                <w:sz w:val="21"/>
                <w:szCs w:val="21"/>
              </w:rPr>
              <w:t>Yekhezqel</w:t>
            </w:r>
            <w:proofErr w:type="spellEnd"/>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64A3B968" w14:textId="1E642E3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Ezequiel</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780CAAB0" w14:textId="2562734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Ezequiel</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18FD0EF6" w14:textId="19E363A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Ezequiel</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33B1E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50FFE7A2"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hideMark/>
          </w:tcPr>
          <w:p w14:paraId="0B6D3C4A" w14:textId="0A2458AB" w:rsidR="00E61C7B" w:rsidRDefault="00E61C7B" w:rsidP="00364F73">
            <w:pPr>
              <w:spacing w:before="240" w:after="240" w:line="240" w:lineRule="auto"/>
              <w:jc w:val="center"/>
              <w:rPr>
                <w:rFonts w:cs="Arial"/>
                <w:color w:val="202122"/>
                <w:sz w:val="21"/>
                <w:szCs w:val="21"/>
              </w:rPr>
            </w:pPr>
            <w:r w:rsidRPr="008A3F4B">
              <w:rPr>
                <w:rFonts w:cs="Arial"/>
                <w:b/>
                <w:bCs/>
                <w:color w:val="202122"/>
                <w:sz w:val="21"/>
                <w:szCs w:val="21"/>
              </w:rPr>
              <w:t>Daniel</w:t>
            </w:r>
            <w:r w:rsidRPr="008A3F4B">
              <w:rPr>
                <w:rFonts w:cs="Arial"/>
                <w:color w:val="202122"/>
                <w:sz w:val="21"/>
                <w:szCs w:val="21"/>
                <w:vertAlign w:val="superscript"/>
              </w:rPr>
              <w:t>5</w:t>
            </w:r>
            <w:r>
              <w:rPr>
                <w:rFonts w:cs="Arial"/>
                <w:color w:val="202122"/>
                <w:sz w:val="21"/>
                <w:szCs w:val="21"/>
              </w:rPr>
              <w:t>​</w:t>
            </w:r>
          </w:p>
        </w:tc>
        <w:tc>
          <w:tcPr>
            <w:tcW w:w="1688"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78AE9BD3" w14:textId="20619AE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Daniel</w:t>
            </w:r>
          </w:p>
        </w:tc>
        <w:tc>
          <w:tcPr>
            <w:tcW w:w="1700"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vAlign w:val="center"/>
            <w:hideMark/>
          </w:tcPr>
          <w:p w14:paraId="5D9CEFA7" w14:textId="372D0C6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Daniel</w:t>
            </w:r>
            <w:r>
              <w:rPr>
                <w:rFonts w:cs="Arial"/>
                <w:color w:val="202122"/>
                <w:sz w:val="21"/>
                <w:szCs w:val="21"/>
              </w:rPr>
              <w:t>​</w:t>
            </w:r>
          </w:p>
        </w:tc>
        <w:tc>
          <w:tcPr>
            <w:tcW w:w="2079" w:type="dxa"/>
            <w:tcBorders>
              <w:top w:val="single" w:sz="6" w:space="0" w:color="A2A9B1"/>
              <w:left w:val="single" w:sz="6" w:space="0" w:color="A2A9B1"/>
              <w:bottom w:val="single" w:sz="6" w:space="0" w:color="A2A9B1"/>
              <w:right w:val="single" w:sz="6" w:space="0" w:color="A2A9B1"/>
            </w:tcBorders>
            <w:shd w:val="clear" w:color="auto" w:fill="FF99FF"/>
            <w:tcMar>
              <w:top w:w="48" w:type="dxa"/>
              <w:left w:w="96" w:type="dxa"/>
              <w:bottom w:w="48" w:type="dxa"/>
              <w:right w:w="96" w:type="dxa"/>
            </w:tcMar>
            <w:hideMark/>
          </w:tcPr>
          <w:p w14:paraId="68A2B933" w14:textId="392664A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Daniel</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A7CA12"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 y Arameo</w:t>
            </w:r>
          </w:p>
        </w:tc>
      </w:tr>
      <w:tr w:rsidR="00E61C7B" w14:paraId="7A433BAD" w14:textId="77777777" w:rsidTr="00364F73">
        <w:tc>
          <w:tcPr>
            <w:tcW w:w="199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661C8E" w14:textId="77777777" w:rsidR="00E61C7B" w:rsidRDefault="00E61C7B" w:rsidP="00364F73">
            <w:pPr>
              <w:spacing w:before="240" w:after="240" w:line="240" w:lineRule="auto"/>
              <w:jc w:val="center"/>
              <w:rPr>
                <w:rFonts w:cs="Arial"/>
                <w:color w:val="202122"/>
                <w:sz w:val="21"/>
                <w:szCs w:val="21"/>
              </w:rPr>
            </w:pPr>
          </w:p>
        </w:tc>
        <w:tc>
          <w:tcPr>
            <w:tcW w:w="5467" w:type="dxa"/>
            <w:gridSpan w:val="3"/>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6219DF" w14:textId="65152A2C" w:rsidR="00E61C7B" w:rsidRDefault="00E61C7B" w:rsidP="00364F73">
            <w:pPr>
              <w:spacing w:before="240" w:after="240" w:line="240" w:lineRule="auto"/>
              <w:jc w:val="center"/>
              <w:rPr>
                <w:rFonts w:cs="Arial"/>
                <w:color w:val="202122"/>
                <w:sz w:val="21"/>
                <w:szCs w:val="21"/>
              </w:rPr>
            </w:pPr>
            <w:r w:rsidRPr="008A3F4B">
              <w:rPr>
                <w:rFonts w:cs="Arial"/>
                <w:i/>
                <w:iCs/>
                <w:color w:val="202122"/>
                <w:sz w:val="21"/>
                <w:szCs w:val="21"/>
              </w:rPr>
              <w:t>Profetas menores</w:t>
            </w:r>
          </w:p>
        </w:tc>
        <w:tc>
          <w:tcPr>
            <w:tcW w:w="1350" w:type="dxa"/>
            <w:shd w:val="clear" w:color="auto" w:fill="F8F9FA"/>
            <w:vAlign w:val="center"/>
            <w:hideMark/>
          </w:tcPr>
          <w:p w14:paraId="3A87793F" w14:textId="77777777" w:rsidR="00E61C7B" w:rsidRDefault="00E61C7B" w:rsidP="00364F73">
            <w:pPr>
              <w:spacing w:before="240" w:after="240" w:line="240" w:lineRule="auto"/>
              <w:rPr>
                <w:sz w:val="20"/>
                <w:szCs w:val="20"/>
              </w:rPr>
            </w:pPr>
          </w:p>
        </w:tc>
      </w:tr>
      <w:tr w:rsidR="00E61C7B" w14:paraId="523C4413" w14:textId="77777777" w:rsidTr="00364F73">
        <w:tc>
          <w:tcPr>
            <w:tcW w:w="1995" w:type="dxa"/>
            <w:vMerge w:val="restart"/>
            <w:tcBorders>
              <w:top w:val="single" w:sz="6" w:space="0" w:color="A2A9B1"/>
              <w:left w:val="single" w:sz="6" w:space="0" w:color="A2A9B1"/>
              <w:bottom w:val="single" w:sz="6" w:space="0" w:color="A2A9B1"/>
              <w:right w:val="single" w:sz="6" w:space="0" w:color="A2A9B1"/>
            </w:tcBorders>
            <w:shd w:val="clear" w:color="auto" w:fill="FFCC99"/>
            <w:tcMar>
              <w:top w:w="48" w:type="dxa"/>
              <w:left w:w="96" w:type="dxa"/>
              <w:bottom w:w="48" w:type="dxa"/>
              <w:right w:w="96" w:type="dxa"/>
            </w:tcMar>
            <w:vAlign w:val="center"/>
            <w:hideMark/>
          </w:tcPr>
          <w:p w14:paraId="00555B3B" w14:textId="3D604BC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Los Doce</w:t>
            </w:r>
            <w:r>
              <w:rPr>
                <w:rFonts w:cs="Arial"/>
                <w:color w:val="202122"/>
                <w:sz w:val="21"/>
                <w:szCs w:val="21"/>
              </w:rPr>
              <w:br/>
              <w:t>o</w:t>
            </w:r>
            <w:r>
              <w:rPr>
                <w:rFonts w:cs="Arial"/>
                <w:color w:val="202122"/>
                <w:sz w:val="21"/>
                <w:szCs w:val="21"/>
              </w:rPr>
              <w:br/>
            </w:r>
            <w:proofErr w:type="spellStart"/>
            <w:r>
              <w:rPr>
                <w:rFonts w:cs="Arial"/>
                <w:i/>
                <w:iCs/>
                <w:color w:val="202122"/>
                <w:sz w:val="21"/>
                <w:szCs w:val="21"/>
              </w:rPr>
              <w:t>Trei</w:t>
            </w:r>
            <w:proofErr w:type="spellEnd"/>
            <w:r>
              <w:rPr>
                <w:rFonts w:cs="Arial"/>
                <w:i/>
                <w:iCs/>
                <w:color w:val="202122"/>
                <w:sz w:val="21"/>
                <w:szCs w:val="21"/>
              </w:rPr>
              <w:t xml:space="preserve"> Asar</w:t>
            </w: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659991D1" w14:textId="1F34B4B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Oseas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F7BDF49" w14:textId="5319776D"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Oseas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E31CC02" w14:textId="6B2D288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Oseas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6C566C"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0662B321"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D0C7ABF"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2CDD62B" w14:textId="3A5B196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Joel</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7D9DEEEF" w14:textId="523B5374"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Joel</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EE43352" w14:textId="552C376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Joel</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91AB3B"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8CEACE3"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37EB16A"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7E68DA5D" w14:textId="1D98D87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Amós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78E1E18" w14:textId="3D2A55E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Amós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2253F62" w14:textId="05A97F3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Amós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FD631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B098DC1"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BCB6A44"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35B87876" w14:textId="3BE1AEE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Abdías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00F224D5" w14:textId="4C5467B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Abdías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647BAA50" w14:textId="0FE6E03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Abdías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419BF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67EA8AD5"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88FE6FA"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339CD1B3" w14:textId="3E8F48FA"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Jonás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2258171" w14:textId="50CF394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Jonás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3E3957C" w14:textId="48A34E4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Jonás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EA69D3"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74F9E316"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BDCFCA6"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7D53C07" w14:textId="0C65A8EE"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Miqueas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A6CBC93" w14:textId="3B9995C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Miqueas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88B19B0" w14:textId="671A4BE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Miqueas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6536F2"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837168D"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189C8E4"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0DEC9D16" w14:textId="64DD4E0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Nahum</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95308B1" w14:textId="2EE70CE8"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Nahum</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18154E1" w14:textId="4D40F2D0"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Nahum</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A208C4"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36C1CB3"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46906C7"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C35B4D1" w14:textId="6CB083F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Habacuc</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3669C6E" w14:textId="5786BFEF"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Habacuc</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28BEE05" w14:textId="778A5EAB"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Habacuc</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37094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4D14E3B9"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595B714"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B9D28A5" w14:textId="4ABACD47"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Sofonías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372D2C7E" w14:textId="63703B2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Sofonías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5B109C7D" w14:textId="50A4D8AC"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Sofonías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504286"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33B2C35A"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5711044"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D89D54C" w14:textId="317C8079"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Hageo</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3BC8A139" w14:textId="2DD2ED9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Hageo</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1ADDCEAB" w14:textId="726288D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Hageo</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4E2A1F"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6F69D89E"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BFD103C"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6664C501" w14:textId="06C13FA3"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Zacarías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2E6B744" w14:textId="687BEA72"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Zacarías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81187DE" w14:textId="0CDAA23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Zacarías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961329"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r w:rsidR="00E61C7B" w14:paraId="25F0B3F2" w14:textId="77777777" w:rsidTr="00364F73">
        <w:tc>
          <w:tcPr>
            <w:tcW w:w="1995"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AA8259A" w14:textId="77777777" w:rsidR="00E61C7B" w:rsidRDefault="00E61C7B" w:rsidP="00364F73">
            <w:pPr>
              <w:spacing w:before="240" w:after="240" w:line="240" w:lineRule="auto"/>
              <w:jc w:val="center"/>
              <w:rPr>
                <w:rFonts w:cs="Arial"/>
                <w:color w:val="202122"/>
                <w:sz w:val="21"/>
                <w:szCs w:val="21"/>
              </w:rPr>
            </w:pPr>
          </w:p>
        </w:tc>
        <w:tc>
          <w:tcPr>
            <w:tcW w:w="1688"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FB756B2" w14:textId="773A8A55"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Malaquías</w:t>
            </w:r>
          </w:p>
        </w:tc>
        <w:tc>
          <w:tcPr>
            <w:tcW w:w="1700"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2785A4A9" w14:textId="77CC8AB6"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Malaquías</w:t>
            </w:r>
          </w:p>
        </w:tc>
        <w:tc>
          <w:tcPr>
            <w:tcW w:w="2079" w:type="dxa"/>
            <w:tcBorders>
              <w:top w:val="single" w:sz="6" w:space="0" w:color="A2A9B1"/>
              <w:left w:val="single" w:sz="6" w:space="0" w:color="A2A9B1"/>
              <w:bottom w:val="single" w:sz="6" w:space="0" w:color="A2A9B1"/>
              <w:right w:val="single" w:sz="6" w:space="0" w:color="A2A9B1"/>
            </w:tcBorders>
            <w:shd w:val="clear" w:color="auto" w:fill="FFFFCC"/>
            <w:tcMar>
              <w:top w:w="48" w:type="dxa"/>
              <w:left w:w="96" w:type="dxa"/>
              <w:bottom w:w="48" w:type="dxa"/>
              <w:right w:w="96" w:type="dxa"/>
            </w:tcMar>
            <w:vAlign w:val="center"/>
            <w:hideMark/>
          </w:tcPr>
          <w:p w14:paraId="4D0AB180" w14:textId="2C488131" w:rsidR="00E61C7B" w:rsidRDefault="00E61C7B" w:rsidP="00364F73">
            <w:pPr>
              <w:spacing w:before="240" w:after="240" w:line="240" w:lineRule="auto"/>
              <w:jc w:val="center"/>
              <w:rPr>
                <w:rFonts w:cs="Arial"/>
                <w:color w:val="202122"/>
                <w:sz w:val="21"/>
                <w:szCs w:val="21"/>
              </w:rPr>
            </w:pPr>
            <w:r w:rsidRPr="008A3F4B">
              <w:rPr>
                <w:rFonts w:cs="Arial"/>
                <w:color w:val="202122"/>
                <w:sz w:val="21"/>
                <w:szCs w:val="21"/>
              </w:rPr>
              <w:t>Malaquías</w:t>
            </w:r>
          </w:p>
        </w:tc>
        <w:tc>
          <w:tcPr>
            <w:tcW w:w="13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4847A1" w14:textId="77777777" w:rsidR="00E61C7B" w:rsidRDefault="00E61C7B" w:rsidP="00364F73">
            <w:pPr>
              <w:spacing w:before="240" w:after="240" w:line="240" w:lineRule="auto"/>
              <w:jc w:val="center"/>
              <w:rPr>
                <w:rFonts w:cs="Arial"/>
                <w:color w:val="202122"/>
                <w:sz w:val="21"/>
                <w:szCs w:val="21"/>
              </w:rPr>
            </w:pPr>
            <w:r>
              <w:rPr>
                <w:rFonts w:cs="Arial"/>
                <w:color w:val="202122"/>
                <w:sz w:val="21"/>
                <w:szCs w:val="21"/>
              </w:rPr>
              <w:t>Hebreo</w:t>
            </w:r>
          </w:p>
        </w:tc>
      </w:tr>
    </w:tbl>
    <w:p w14:paraId="677F929E" w14:textId="0D3C492D" w:rsidR="004E0515" w:rsidRPr="0003435B" w:rsidRDefault="00364F73" w:rsidP="004E0515">
      <w:pPr>
        <w:pStyle w:val="Descripcin"/>
        <w:rPr>
          <w:sz w:val="20"/>
          <w:szCs w:val="20"/>
          <w:rPrChange w:id="565" w:author="david gonzalez cano" w:date="2024-02-26T22:07:00Z">
            <w:rPr/>
          </w:rPrChange>
        </w:rPr>
      </w:pPr>
      <w:r w:rsidRPr="0003435B">
        <w:rPr>
          <w:sz w:val="20"/>
          <w:szCs w:val="20"/>
          <w:rPrChange w:id="566" w:author="david gonzalez cano" w:date="2024-02-26T22:07:00Z">
            <w:rPr/>
          </w:rPrChange>
        </w:rPr>
        <w:br w:type="textWrapping" w:clear="all"/>
      </w:r>
      <w:bookmarkStart w:id="567" w:name="_Toc159877413"/>
      <w:r w:rsidR="004E0515" w:rsidRPr="0003435B">
        <w:rPr>
          <w:sz w:val="20"/>
          <w:szCs w:val="20"/>
          <w:rPrChange w:id="568" w:author="david gonzalez cano" w:date="2024-02-26T22:07:00Z">
            <w:rPr/>
          </w:rPrChange>
        </w:rPr>
        <w:t xml:space="preserve">Tabla </w:t>
      </w:r>
      <w:r w:rsidR="00714027" w:rsidRPr="0003435B">
        <w:rPr>
          <w:sz w:val="20"/>
          <w:szCs w:val="20"/>
          <w:rPrChange w:id="569" w:author="david gonzalez cano" w:date="2024-02-26T22:07:00Z">
            <w:rPr/>
          </w:rPrChange>
        </w:rPr>
        <w:fldChar w:fldCharType="begin"/>
      </w:r>
      <w:r w:rsidR="00714027" w:rsidRPr="0003435B">
        <w:rPr>
          <w:sz w:val="20"/>
          <w:szCs w:val="20"/>
          <w:rPrChange w:id="570" w:author="david gonzalez cano" w:date="2024-02-26T22:07:00Z">
            <w:rPr/>
          </w:rPrChange>
        </w:rPr>
        <w:instrText xml:space="preserve"> SEQ Tabla \* ARABIC </w:instrText>
      </w:r>
      <w:r w:rsidR="00714027" w:rsidRPr="0003435B">
        <w:rPr>
          <w:sz w:val="20"/>
          <w:szCs w:val="20"/>
          <w:rPrChange w:id="571" w:author="david gonzalez cano" w:date="2024-02-26T22:07:00Z">
            <w:rPr/>
          </w:rPrChange>
        </w:rPr>
        <w:fldChar w:fldCharType="separate"/>
      </w:r>
      <w:ins w:id="572" w:author="david gonzalez cano" w:date="2024-02-26T22:11:00Z">
        <w:r w:rsidR="00AA2DF6">
          <w:rPr>
            <w:noProof/>
            <w:sz w:val="20"/>
            <w:szCs w:val="20"/>
          </w:rPr>
          <w:t>7</w:t>
        </w:r>
      </w:ins>
      <w:del w:id="573" w:author="david gonzalez cano" w:date="2024-02-26T22:11:00Z">
        <w:r w:rsidR="001016E7" w:rsidRPr="0003435B" w:rsidDel="00AA2DF6">
          <w:rPr>
            <w:noProof/>
            <w:sz w:val="20"/>
            <w:szCs w:val="20"/>
            <w:rPrChange w:id="574" w:author="david gonzalez cano" w:date="2024-02-26T22:07:00Z">
              <w:rPr>
                <w:noProof/>
              </w:rPr>
            </w:rPrChange>
          </w:rPr>
          <w:delText>7</w:delText>
        </w:r>
      </w:del>
      <w:r w:rsidR="00714027" w:rsidRPr="0003435B">
        <w:rPr>
          <w:sz w:val="20"/>
          <w:szCs w:val="20"/>
          <w:rPrChange w:id="575" w:author="david gonzalez cano" w:date="2024-02-26T22:07:00Z">
            <w:rPr/>
          </w:rPrChange>
        </w:rPr>
        <w:fldChar w:fldCharType="end"/>
      </w:r>
      <w:r w:rsidR="004E0515" w:rsidRPr="0003435B">
        <w:rPr>
          <w:sz w:val="20"/>
          <w:szCs w:val="20"/>
          <w:rPrChange w:id="576" w:author="david gonzalez cano" w:date="2024-02-26T22:07:00Z">
            <w:rPr/>
          </w:rPrChange>
        </w:rPr>
        <w:t xml:space="preserve"> Antiguo testamento</w:t>
      </w:r>
      <w:r w:rsidR="00AB4F24" w:rsidRPr="0003435B">
        <w:rPr>
          <w:sz w:val="20"/>
          <w:szCs w:val="20"/>
          <w:rPrChange w:id="577" w:author="david gonzalez cano" w:date="2024-02-26T22:07:00Z">
            <w:rPr/>
          </w:rPrChange>
        </w:rPr>
        <w:t xml:space="preserve"> </w:t>
      </w:r>
      <w:sdt>
        <w:sdtPr>
          <w:rPr>
            <w:sz w:val="20"/>
            <w:szCs w:val="20"/>
            <w:rPrChange w:id="578" w:author="david gonzalez cano" w:date="2024-02-26T22:07:00Z">
              <w:rPr/>
            </w:rPrChange>
          </w:rPr>
          <w:id w:val="-1620899007"/>
          <w:citation/>
        </w:sdtPr>
        <w:sdtContent>
          <w:r w:rsidR="00AB4F24" w:rsidRPr="0003435B">
            <w:rPr>
              <w:sz w:val="20"/>
              <w:szCs w:val="20"/>
              <w:rPrChange w:id="579" w:author="david gonzalez cano" w:date="2024-02-26T22:07:00Z">
                <w:rPr/>
              </w:rPrChange>
            </w:rPr>
            <w:fldChar w:fldCharType="begin"/>
          </w:r>
          <w:r w:rsidR="00AB4F24" w:rsidRPr="0003435B">
            <w:rPr>
              <w:sz w:val="20"/>
              <w:szCs w:val="20"/>
              <w:lang w:val="es-CO"/>
              <w:rPrChange w:id="580" w:author="david gonzalez cano" w:date="2024-02-26T22:07:00Z">
                <w:rPr>
                  <w:lang w:val="es-CO"/>
                </w:rPr>
              </w:rPrChange>
            </w:rPr>
            <w:instrText xml:space="preserve"> CITATION Wik241 \l 1033 </w:instrText>
          </w:r>
          <w:r w:rsidR="00AB4F24" w:rsidRPr="0003435B">
            <w:rPr>
              <w:sz w:val="20"/>
              <w:szCs w:val="20"/>
              <w:rPrChange w:id="581" w:author="david gonzalez cano" w:date="2024-02-26T22:07:00Z">
                <w:rPr/>
              </w:rPrChange>
            </w:rPr>
            <w:fldChar w:fldCharType="separate"/>
          </w:r>
          <w:r w:rsidR="006A3F8A" w:rsidRPr="0003435B">
            <w:rPr>
              <w:noProof/>
              <w:sz w:val="20"/>
              <w:szCs w:val="20"/>
              <w:lang w:val="es-CO"/>
              <w:rPrChange w:id="582" w:author="david gonzalez cano" w:date="2024-02-26T22:07:00Z">
                <w:rPr>
                  <w:noProof/>
                  <w:lang w:val="es-CO"/>
                </w:rPr>
              </w:rPrChange>
            </w:rPr>
            <w:t>(Antiguo Testamento, n.d.)</w:t>
          </w:r>
          <w:r w:rsidR="00AB4F24" w:rsidRPr="0003435B">
            <w:rPr>
              <w:sz w:val="20"/>
              <w:szCs w:val="20"/>
              <w:rPrChange w:id="583" w:author="david gonzalez cano" w:date="2024-02-26T22:07:00Z">
                <w:rPr/>
              </w:rPrChange>
            </w:rPr>
            <w:fldChar w:fldCharType="end"/>
          </w:r>
        </w:sdtContent>
      </w:sdt>
      <w:bookmarkEnd w:id="567"/>
    </w:p>
    <w:p w14:paraId="39DF097E" w14:textId="77777777" w:rsidR="00EB4B43" w:rsidRDefault="00EB4B43" w:rsidP="00AB4F24">
      <w:pPr>
        <w:rPr>
          <w:rFonts w:cs="Arial"/>
          <w:color w:val="202122"/>
          <w:sz w:val="21"/>
          <w:szCs w:val="21"/>
          <w:shd w:val="clear" w:color="auto" w:fill="FFFFFF"/>
        </w:rPr>
      </w:pPr>
    </w:p>
    <w:p w14:paraId="1E807436" w14:textId="55B91ECA" w:rsidR="00AB4F24" w:rsidRPr="00EF6DEC" w:rsidRDefault="00AB4F24" w:rsidP="00AB4F24">
      <w:r w:rsidRPr="00EB4B43">
        <w:t>Otro punto que de los autores hay controversias pero que en los mismos escritos se pueden extractar quien</w:t>
      </w:r>
      <w:r w:rsidRPr="00EF6DEC">
        <w:t xml:space="preserve"> es el que los escribe, aunque si hay libros que siguen con diferentes teorías de quien es el autor, Un ejemplo es Deuteronomio que se le considera a Moisés el autor, pero en el último capítulo data su muerte, por lo que probablemente este fue escrito por Josué. (Jesúa en el Tora)</w:t>
      </w:r>
    </w:p>
    <w:p w14:paraId="3F88F509" w14:textId="416E64B9" w:rsidR="00166DB8" w:rsidRDefault="00360FBF" w:rsidP="00BF607F">
      <w:pPr>
        <w:rPr>
          <w:b/>
          <w:bCs/>
        </w:rPr>
      </w:pPr>
      <w:r w:rsidRPr="00360FBF">
        <w:rPr>
          <w:b/>
          <w:bCs/>
        </w:rPr>
        <w:t xml:space="preserve">El nuevo testamento </w:t>
      </w:r>
    </w:p>
    <w:p w14:paraId="7C3530F9" w14:textId="39BB86AB" w:rsidR="00294236" w:rsidRPr="005A08AD" w:rsidRDefault="004A3B5B" w:rsidP="00BF607F">
      <w:r w:rsidRPr="005A08AD">
        <w:t xml:space="preserve">El nuevo testamento es la segunda parte de la biblia cristiana. El nuevo testamento narra la vida, ministerio, crucifixión y </w:t>
      </w:r>
      <w:r w:rsidR="005A08AD" w:rsidRPr="005A08AD">
        <w:t>resurrección</w:t>
      </w:r>
      <w:r w:rsidRPr="005A08AD">
        <w:t xml:space="preserve"> de </w:t>
      </w:r>
      <w:r w:rsidR="005A08AD" w:rsidRPr="005A08AD">
        <w:t>Jesucristo</w:t>
      </w:r>
      <w:r w:rsidRPr="005A08AD">
        <w:t xml:space="preserve">, </w:t>
      </w:r>
      <w:r w:rsidR="005A08AD" w:rsidRPr="005A08AD">
        <w:t>así</w:t>
      </w:r>
      <w:r w:rsidRPr="005A08AD">
        <w:t xml:space="preserve"> como los eventos del cristianismo del siglo primero. Fue compuesto entre los años 50 y 100 d</w:t>
      </w:r>
      <w:r w:rsidR="005A08AD">
        <w:t>.C</w:t>
      </w:r>
      <w:r w:rsidRPr="005A08AD">
        <w:t>.</w:t>
      </w:r>
    </w:p>
    <w:p w14:paraId="5271C7A8" w14:textId="381B2F95" w:rsidR="00166DB8" w:rsidRPr="009E3753" w:rsidRDefault="004A3B5B" w:rsidP="00BF607F">
      <w:r w:rsidRPr="009E3753">
        <w:t xml:space="preserve">Las versiones antiguas de los textos del nuevo </w:t>
      </w:r>
      <w:r w:rsidR="005A08AD" w:rsidRPr="009E3753">
        <w:t>testamento</w:t>
      </w:r>
      <w:r w:rsidRPr="009E3753">
        <w:t xml:space="preserve"> están </w:t>
      </w:r>
      <w:r w:rsidR="005A08AD" w:rsidRPr="009E3753">
        <w:t>escritas</w:t>
      </w:r>
      <w:r w:rsidRPr="009E3753">
        <w:t xml:space="preserve"> en el griego denominado Koiné, lengua franca en el mediterráneo oriental en época romana. Aunque </w:t>
      </w:r>
      <w:r w:rsidRPr="009E3753">
        <w:lastRenderedPageBreak/>
        <w:t>algunos escritos pueden haberse escrito primeramente en hebreo o arame</w:t>
      </w:r>
      <w:r w:rsidR="005A08AD" w:rsidRPr="009E3753">
        <w:t>o</w:t>
      </w:r>
      <w:r w:rsidRPr="009E3753">
        <w:t xml:space="preserve">, la lengua semita hablada por </w:t>
      </w:r>
      <w:r w:rsidR="005A08AD" w:rsidRPr="009E3753">
        <w:t>Jesús</w:t>
      </w:r>
      <w:r w:rsidRPr="009E3753">
        <w:t xml:space="preserve"> y su entorno </w:t>
      </w:r>
      <w:sdt>
        <w:sdtPr>
          <w:id w:val="-990329087"/>
          <w:citation/>
        </w:sdtPr>
        <w:sdtContent>
          <w:r w:rsidRPr="009E3753">
            <w:fldChar w:fldCharType="begin"/>
          </w:r>
          <w:r w:rsidRPr="009E3753">
            <w:instrText xml:space="preserve"> CITATION Alv95 \l 1033 </w:instrText>
          </w:r>
          <w:r w:rsidRPr="009E3753">
            <w:fldChar w:fldCharType="separate"/>
          </w:r>
          <w:r w:rsidR="006A3F8A" w:rsidRPr="009E3753">
            <w:t>(Alvear, 1995)</w:t>
          </w:r>
          <w:r w:rsidRPr="009E3753">
            <w:fldChar w:fldCharType="end"/>
          </w:r>
        </w:sdtContent>
      </w:sdt>
      <w:r w:rsidRPr="009E3753">
        <w:t xml:space="preserve">. </w:t>
      </w:r>
      <w:r w:rsidR="005A08AD" w:rsidRPr="009E3753">
        <w:t xml:space="preserve">Aún hoy existen textos manuscritos fechados como desde el siglo v (cercanos a los más antiguos manuscritos griegos completos) en arameo como la </w:t>
      </w:r>
      <w:proofErr w:type="spellStart"/>
      <w:r w:rsidR="005A08AD" w:rsidRPr="009E3753">
        <w:t>Peshita</w:t>
      </w:r>
      <w:proofErr w:type="spellEnd"/>
      <w:r w:rsidR="005A08AD" w:rsidRPr="009E3753">
        <w:t xml:space="preserve"> siríaca, la </w:t>
      </w:r>
      <w:proofErr w:type="spellStart"/>
      <w:r w:rsidR="005A08AD" w:rsidRPr="009E3753">
        <w:t>Harclense</w:t>
      </w:r>
      <w:proofErr w:type="spellEnd"/>
      <w:r w:rsidR="005A08AD" w:rsidRPr="009E3753">
        <w:t xml:space="preserve"> y la </w:t>
      </w:r>
      <w:proofErr w:type="spellStart"/>
      <w:r w:rsidR="005A08AD" w:rsidRPr="009E3753">
        <w:t>Curetoniana</w:t>
      </w:r>
      <w:proofErr w:type="spellEnd"/>
      <w:r w:rsidR="005A08AD" w:rsidRPr="009E3753">
        <w:t>, pero la mayoría de los estudiosos los consideran traducciones del griego.</w:t>
      </w:r>
    </w:p>
    <w:p w14:paraId="3E30D864" w14:textId="77777777" w:rsidR="009D2DD8" w:rsidRPr="009E3753" w:rsidRDefault="009D2DD8" w:rsidP="009D2DD8">
      <w:r w:rsidRPr="009E3753">
        <w:t>El Nuevo Testamento comprende los cuatro </w:t>
      </w:r>
      <w:hyperlink r:id="rId42" w:tooltip="Evangelios canónicos" w:history="1">
        <w:r w:rsidRPr="009E3753">
          <w:t>evangelios canónicos</w:t>
        </w:r>
      </w:hyperlink>
      <w:r w:rsidRPr="009E3753">
        <w:t>, los </w:t>
      </w:r>
      <w:hyperlink r:id="rId43" w:tooltip="Hechos de los Apóstoles" w:history="1">
        <w:r w:rsidRPr="009E3753">
          <w:t>Hechos de los Apóstoles</w:t>
        </w:r>
      </w:hyperlink>
      <w:r w:rsidRPr="009E3753">
        <w:t>, las </w:t>
      </w:r>
      <w:hyperlink r:id="rId44" w:tooltip="Epístolas paulinas" w:history="1">
        <w:r w:rsidRPr="009E3753">
          <w:t>epístolas</w:t>
        </w:r>
      </w:hyperlink>
      <w:r w:rsidRPr="009E3753">
        <w:t> de </w:t>
      </w:r>
      <w:hyperlink r:id="rId45" w:tooltip="Pablo de Tarso" w:history="1">
        <w:r w:rsidRPr="009E3753">
          <w:t>Pablo de Tarso</w:t>
        </w:r>
      </w:hyperlink>
      <w:r w:rsidRPr="009E3753">
        <w:t>, siete </w:t>
      </w:r>
      <w:hyperlink r:id="rId46" w:tooltip="Epístolas católicas" w:history="1">
        <w:r w:rsidRPr="009E3753">
          <w:t>epístolas católicas</w:t>
        </w:r>
      </w:hyperlink>
      <w:r w:rsidRPr="009E3753">
        <w:t> de diversa atribución y el </w:t>
      </w:r>
      <w:hyperlink r:id="rId47" w:tooltip="Apocalipsis" w:history="1">
        <w:r w:rsidRPr="009E3753">
          <w:t>Apocalipsis</w:t>
        </w:r>
      </w:hyperlink>
      <w:r w:rsidRPr="009E3753">
        <w:t>, como se puede observar en el esquema que se encuentra a continuación.</w:t>
      </w:r>
    </w:p>
    <w:p w14:paraId="72EA427A" w14:textId="520728F2" w:rsidR="009D2DD8" w:rsidRPr="009E3753" w:rsidRDefault="009D2DD8" w:rsidP="009D2DD8">
      <w:r w:rsidRPr="009E3753">
        <w:t>Comprende, en total, 27 libros en el </w:t>
      </w:r>
      <w:hyperlink r:id="rId48" w:tooltip="Canon bíblico de la Iglesia católica" w:history="1">
        <w:r w:rsidRPr="009E3753">
          <w:t xml:space="preserve">canon </w:t>
        </w:r>
      </w:hyperlink>
      <w:r w:rsidRPr="009E3753">
        <w:t xml:space="preserve">aceptado por la mayoría de las Iglesias. La Iglesia Siria solo acepta 22 libros en su canon. Libros como 1 y 2 de Clemente, el libro de la Alianza, el </w:t>
      </w:r>
      <w:proofErr w:type="spellStart"/>
      <w:r w:rsidRPr="009E3753">
        <w:t>Octateuco</w:t>
      </w:r>
      <w:proofErr w:type="spellEnd"/>
      <w:r w:rsidRPr="009E3753">
        <w:t xml:space="preserve"> y otros, han sido motivo de disputas</w:t>
      </w:r>
      <w:r w:rsidR="000A6A76">
        <w:t>.</w:t>
      </w:r>
    </w:p>
    <w:p w14:paraId="529E9980" w14:textId="77777777" w:rsidR="009D2DD8" w:rsidRPr="009E3753" w:rsidRDefault="009D2DD8" w:rsidP="00BF607F"/>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030"/>
        <w:gridCol w:w="3777"/>
        <w:gridCol w:w="1579"/>
        <w:gridCol w:w="1713"/>
      </w:tblGrid>
      <w:tr w:rsidR="009D2DD8" w14:paraId="11030722" w14:textId="77777777" w:rsidTr="009D2DD8">
        <w:trPr>
          <w:tblHead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14:paraId="7280775A" w14:textId="77777777" w:rsidR="009D2DD8" w:rsidRDefault="009D2DD8">
            <w:pPr>
              <w:spacing w:before="240" w:after="240" w:line="240" w:lineRule="auto"/>
              <w:jc w:val="center"/>
              <w:rPr>
                <w:rFonts w:cs="Arial"/>
                <w:b/>
                <w:bCs/>
                <w:color w:val="202122"/>
                <w:sz w:val="21"/>
                <w:szCs w:val="21"/>
              </w:rPr>
            </w:pPr>
            <w:r>
              <w:rPr>
                <w:rFonts w:cs="Arial"/>
                <w:b/>
                <w:bCs/>
                <w:color w:val="202122"/>
                <w:sz w:val="21"/>
                <w:szCs w:val="21"/>
              </w:rPr>
              <w:t>Orden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14:paraId="456FB37A" w14:textId="77777777" w:rsidR="009D2DD8" w:rsidRDefault="009D2DD8">
            <w:pPr>
              <w:spacing w:before="240" w:after="240"/>
              <w:jc w:val="center"/>
              <w:rPr>
                <w:rFonts w:cs="Arial"/>
                <w:b/>
                <w:bCs/>
                <w:color w:val="202122"/>
                <w:sz w:val="21"/>
                <w:szCs w:val="21"/>
              </w:rPr>
            </w:pPr>
            <w:r>
              <w:rPr>
                <w:rFonts w:cs="Arial"/>
                <w:b/>
                <w:bCs/>
                <w:color w:val="202122"/>
                <w:sz w:val="21"/>
                <w:szCs w:val="21"/>
              </w:rPr>
              <w:t>Libro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14:paraId="69452BDB" w14:textId="77777777" w:rsidR="009D2DD8" w:rsidRDefault="009D2DD8">
            <w:pPr>
              <w:spacing w:before="240" w:after="240"/>
              <w:jc w:val="center"/>
              <w:rPr>
                <w:rFonts w:cs="Arial"/>
                <w:b/>
                <w:bCs/>
                <w:color w:val="202122"/>
                <w:sz w:val="21"/>
                <w:szCs w:val="21"/>
              </w:rPr>
            </w:pPr>
            <w:r>
              <w:rPr>
                <w:rFonts w:cs="Arial"/>
                <w:b/>
                <w:bCs/>
                <w:color w:val="202122"/>
                <w:sz w:val="21"/>
                <w:szCs w:val="21"/>
              </w:rPr>
              <w:t>Abreviatura</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hideMark/>
          </w:tcPr>
          <w:p w14:paraId="1DB056EA" w14:textId="77777777" w:rsidR="009D2DD8" w:rsidRDefault="009D2DD8">
            <w:pPr>
              <w:spacing w:before="240" w:after="240"/>
              <w:jc w:val="center"/>
              <w:rPr>
                <w:rFonts w:cs="Arial"/>
                <w:b/>
                <w:bCs/>
                <w:color w:val="202122"/>
                <w:sz w:val="21"/>
                <w:szCs w:val="21"/>
              </w:rPr>
            </w:pPr>
            <w:r>
              <w:rPr>
                <w:rFonts w:cs="Arial"/>
                <w:b/>
                <w:bCs/>
                <w:color w:val="202122"/>
                <w:sz w:val="21"/>
                <w:szCs w:val="21"/>
              </w:rPr>
              <w:t>N.º Capítulos</w:t>
            </w:r>
          </w:p>
        </w:tc>
      </w:tr>
      <w:tr w:rsidR="009D2DD8" w14:paraId="08048601"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3558B3" w14:textId="77777777" w:rsidR="009D2DD8" w:rsidRDefault="009D2DD8">
            <w:pPr>
              <w:spacing w:before="240" w:after="240"/>
              <w:jc w:val="left"/>
              <w:rPr>
                <w:rFonts w:cs="Arial"/>
                <w:color w:val="202122"/>
                <w:sz w:val="21"/>
                <w:szCs w:val="21"/>
              </w:rPr>
            </w:pPr>
            <w:r>
              <w:rPr>
                <w:rFonts w:cs="Arial"/>
                <w:color w:val="202122"/>
                <w:sz w:val="21"/>
                <w:szCs w:val="21"/>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98B174" w14:textId="56D2005E" w:rsidR="009D2DD8" w:rsidRDefault="009D2DD8">
            <w:pPr>
              <w:spacing w:before="240" w:after="240"/>
              <w:rPr>
                <w:rFonts w:cs="Arial"/>
                <w:color w:val="202122"/>
                <w:sz w:val="21"/>
                <w:szCs w:val="21"/>
              </w:rPr>
            </w:pPr>
            <w:r w:rsidRPr="008A3F4B">
              <w:rPr>
                <w:rFonts w:cs="Arial"/>
                <w:color w:val="202122"/>
                <w:sz w:val="21"/>
                <w:szCs w:val="21"/>
              </w:rPr>
              <w:t>Evangelio de Mateo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DC9498" w14:textId="77777777" w:rsidR="009D2DD8" w:rsidRDefault="009D2DD8">
            <w:pPr>
              <w:spacing w:before="240" w:after="240"/>
              <w:rPr>
                <w:rFonts w:cs="Arial"/>
                <w:color w:val="202122"/>
                <w:sz w:val="21"/>
                <w:szCs w:val="21"/>
              </w:rPr>
            </w:pPr>
            <w:r>
              <w:rPr>
                <w:rFonts w:cs="Arial"/>
                <w:color w:val="202122"/>
                <w:sz w:val="21"/>
                <w:szCs w:val="21"/>
              </w:rPr>
              <w:t>Mt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3D62D0" w14:textId="77777777" w:rsidR="009D2DD8" w:rsidRDefault="009D2DD8">
            <w:pPr>
              <w:spacing w:before="240" w:after="240"/>
              <w:rPr>
                <w:rFonts w:cs="Arial"/>
                <w:color w:val="202122"/>
                <w:sz w:val="21"/>
                <w:szCs w:val="21"/>
              </w:rPr>
            </w:pPr>
            <w:r>
              <w:rPr>
                <w:rFonts w:cs="Arial"/>
                <w:color w:val="202122"/>
                <w:sz w:val="21"/>
                <w:szCs w:val="21"/>
              </w:rPr>
              <w:t>28</w:t>
            </w:r>
          </w:p>
        </w:tc>
      </w:tr>
      <w:tr w:rsidR="009D2DD8" w14:paraId="0032536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958FEF" w14:textId="77777777" w:rsidR="009D2DD8" w:rsidRDefault="009D2DD8">
            <w:pPr>
              <w:spacing w:before="240" w:after="240"/>
              <w:rPr>
                <w:rFonts w:cs="Arial"/>
                <w:color w:val="202122"/>
                <w:sz w:val="21"/>
                <w:szCs w:val="21"/>
              </w:rPr>
            </w:pPr>
            <w:r>
              <w:rPr>
                <w:rFonts w:cs="Arial"/>
                <w:color w:val="202122"/>
                <w:sz w:val="21"/>
                <w:szCs w:val="21"/>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BF9DCD" w14:textId="7FD55A40" w:rsidR="009D2DD8" w:rsidRDefault="009D2DD8">
            <w:pPr>
              <w:spacing w:before="240" w:after="240"/>
              <w:rPr>
                <w:rFonts w:cs="Arial"/>
                <w:color w:val="202122"/>
                <w:sz w:val="21"/>
                <w:szCs w:val="21"/>
              </w:rPr>
            </w:pPr>
            <w:r w:rsidRPr="008A3F4B">
              <w:rPr>
                <w:rFonts w:cs="Arial"/>
                <w:color w:val="202122"/>
                <w:sz w:val="21"/>
                <w:szCs w:val="21"/>
              </w:rPr>
              <w:t>Evangelio de Marcos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15B832" w14:textId="77777777" w:rsidR="009D2DD8" w:rsidRDefault="009D2DD8">
            <w:pPr>
              <w:spacing w:before="240" w:after="240"/>
              <w:rPr>
                <w:rFonts w:cs="Arial"/>
                <w:color w:val="202122"/>
                <w:sz w:val="21"/>
                <w:szCs w:val="21"/>
              </w:rPr>
            </w:pPr>
            <w:r>
              <w:rPr>
                <w:rFonts w:cs="Arial"/>
                <w:color w:val="202122"/>
                <w:sz w:val="21"/>
                <w:szCs w:val="21"/>
              </w:rPr>
              <w:t>Mc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483BFE" w14:textId="77777777" w:rsidR="009D2DD8" w:rsidRDefault="009D2DD8">
            <w:pPr>
              <w:spacing w:before="240" w:after="240"/>
              <w:rPr>
                <w:rFonts w:cs="Arial"/>
                <w:color w:val="202122"/>
                <w:sz w:val="21"/>
                <w:szCs w:val="21"/>
              </w:rPr>
            </w:pPr>
            <w:r>
              <w:rPr>
                <w:rFonts w:cs="Arial"/>
                <w:color w:val="202122"/>
                <w:sz w:val="21"/>
                <w:szCs w:val="21"/>
              </w:rPr>
              <w:t>16</w:t>
            </w:r>
          </w:p>
        </w:tc>
      </w:tr>
      <w:tr w:rsidR="009D2DD8" w14:paraId="2A934EF9"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7090A" w14:textId="77777777" w:rsidR="009D2DD8" w:rsidRDefault="009D2DD8">
            <w:pPr>
              <w:spacing w:before="240" w:after="240"/>
              <w:rPr>
                <w:rFonts w:cs="Arial"/>
                <w:color w:val="202122"/>
                <w:sz w:val="21"/>
                <w:szCs w:val="21"/>
              </w:rPr>
            </w:pPr>
            <w:r>
              <w:rPr>
                <w:rFonts w:cs="Arial"/>
                <w:color w:val="202122"/>
                <w:sz w:val="21"/>
                <w:szCs w:val="21"/>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E27DF4" w14:textId="7D2CA4CA" w:rsidR="009D2DD8" w:rsidRDefault="009D2DD8">
            <w:pPr>
              <w:spacing w:before="240" w:after="240"/>
              <w:rPr>
                <w:rFonts w:cs="Arial"/>
                <w:color w:val="202122"/>
                <w:sz w:val="21"/>
                <w:szCs w:val="21"/>
              </w:rPr>
            </w:pPr>
            <w:r w:rsidRPr="008A3F4B">
              <w:rPr>
                <w:rFonts w:cs="Arial"/>
                <w:color w:val="202122"/>
                <w:sz w:val="21"/>
                <w:szCs w:val="21"/>
              </w:rPr>
              <w:t>Evangelio de Lucas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06E026" w14:textId="77777777" w:rsidR="009D2DD8" w:rsidRDefault="009D2DD8">
            <w:pPr>
              <w:spacing w:before="240" w:after="240"/>
              <w:rPr>
                <w:rFonts w:cs="Arial"/>
                <w:color w:val="202122"/>
                <w:sz w:val="21"/>
                <w:szCs w:val="21"/>
              </w:rPr>
            </w:pPr>
            <w:proofErr w:type="spellStart"/>
            <w:r>
              <w:rPr>
                <w:rFonts w:cs="Arial"/>
                <w:color w:val="202122"/>
                <w:sz w:val="21"/>
                <w:szCs w:val="21"/>
              </w:rPr>
              <w:t>Lc</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D1B17F" w14:textId="77777777" w:rsidR="009D2DD8" w:rsidRDefault="009D2DD8">
            <w:pPr>
              <w:spacing w:before="240" w:after="240"/>
              <w:rPr>
                <w:rFonts w:cs="Arial"/>
                <w:color w:val="202122"/>
                <w:sz w:val="21"/>
                <w:szCs w:val="21"/>
              </w:rPr>
            </w:pPr>
            <w:r>
              <w:rPr>
                <w:rFonts w:cs="Arial"/>
                <w:color w:val="202122"/>
                <w:sz w:val="21"/>
                <w:szCs w:val="21"/>
              </w:rPr>
              <w:t>24</w:t>
            </w:r>
          </w:p>
        </w:tc>
      </w:tr>
      <w:tr w:rsidR="009D2DD8" w14:paraId="61EA0641"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4972CE" w14:textId="77777777" w:rsidR="009D2DD8" w:rsidRDefault="009D2DD8">
            <w:pPr>
              <w:spacing w:before="240" w:after="240"/>
              <w:rPr>
                <w:rFonts w:cs="Arial"/>
                <w:color w:val="202122"/>
                <w:sz w:val="21"/>
                <w:szCs w:val="21"/>
              </w:rPr>
            </w:pPr>
            <w:r>
              <w:rPr>
                <w:rFonts w:cs="Arial"/>
                <w:color w:val="202122"/>
                <w:sz w:val="21"/>
                <w:szCs w:val="21"/>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C64C8F" w14:textId="52D46F9A" w:rsidR="009D2DD8" w:rsidRDefault="009D2DD8">
            <w:pPr>
              <w:spacing w:before="240" w:after="240"/>
              <w:rPr>
                <w:rFonts w:cs="Arial"/>
                <w:color w:val="202122"/>
                <w:sz w:val="21"/>
                <w:szCs w:val="21"/>
              </w:rPr>
            </w:pPr>
            <w:r w:rsidRPr="008A3F4B">
              <w:rPr>
                <w:rFonts w:cs="Arial"/>
                <w:color w:val="202122"/>
                <w:sz w:val="21"/>
                <w:szCs w:val="21"/>
              </w:rPr>
              <w:t>Evangelio de Juan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73F060" w14:textId="77777777" w:rsidR="009D2DD8" w:rsidRDefault="009D2DD8">
            <w:pPr>
              <w:spacing w:before="240" w:after="240"/>
              <w:rPr>
                <w:rFonts w:cs="Arial"/>
                <w:color w:val="202122"/>
                <w:sz w:val="21"/>
                <w:szCs w:val="21"/>
              </w:rPr>
            </w:pPr>
            <w:proofErr w:type="spellStart"/>
            <w:r>
              <w:rPr>
                <w:rFonts w:cs="Arial"/>
                <w:color w:val="202122"/>
                <w:sz w:val="21"/>
                <w:szCs w:val="21"/>
              </w:rPr>
              <w:t>Jn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D97853" w14:textId="77777777" w:rsidR="009D2DD8" w:rsidRDefault="009D2DD8">
            <w:pPr>
              <w:spacing w:before="240" w:after="240"/>
              <w:rPr>
                <w:rFonts w:cs="Arial"/>
                <w:color w:val="202122"/>
                <w:sz w:val="21"/>
                <w:szCs w:val="21"/>
              </w:rPr>
            </w:pPr>
            <w:r>
              <w:rPr>
                <w:rFonts w:cs="Arial"/>
                <w:color w:val="202122"/>
                <w:sz w:val="21"/>
                <w:szCs w:val="21"/>
              </w:rPr>
              <w:t>21</w:t>
            </w:r>
          </w:p>
        </w:tc>
      </w:tr>
      <w:tr w:rsidR="009D2DD8" w14:paraId="4576EB1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FEE06D" w14:textId="77777777" w:rsidR="009D2DD8" w:rsidRDefault="009D2DD8">
            <w:pPr>
              <w:spacing w:before="240" w:after="240"/>
              <w:rPr>
                <w:rFonts w:cs="Arial"/>
                <w:color w:val="202122"/>
                <w:sz w:val="21"/>
                <w:szCs w:val="21"/>
              </w:rPr>
            </w:pPr>
            <w:r>
              <w:rPr>
                <w:rFonts w:cs="Arial"/>
                <w:color w:val="202122"/>
                <w:sz w:val="21"/>
                <w:szCs w:val="21"/>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F49641" w14:textId="1EE71EFF" w:rsidR="009D2DD8" w:rsidRDefault="009D2DD8">
            <w:pPr>
              <w:spacing w:before="240" w:after="240"/>
              <w:rPr>
                <w:rFonts w:cs="Arial"/>
                <w:color w:val="202122"/>
                <w:sz w:val="21"/>
                <w:szCs w:val="21"/>
              </w:rPr>
            </w:pPr>
            <w:r w:rsidRPr="008A3F4B">
              <w:rPr>
                <w:rFonts w:cs="Arial"/>
                <w:color w:val="202122"/>
                <w:sz w:val="21"/>
                <w:szCs w:val="21"/>
              </w:rPr>
              <w:t>Hechos de los Apóstoles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352197" w14:textId="77777777" w:rsidR="009D2DD8" w:rsidRDefault="009D2DD8">
            <w:pPr>
              <w:spacing w:before="240" w:after="240"/>
              <w:rPr>
                <w:rFonts w:cs="Arial"/>
                <w:color w:val="202122"/>
                <w:sz w:val="21"/>
                <w:szCs w:val="21"/>
              </w:rPr>
            </w:pPr>
            <w:proofErr w:type="spellStart"/>
            <w:r>
              <w:rPr>
                <w:rFonts w:cs="Arial"/>
                <w:color w:val="202122"/>
                <w:sz w:val="21"/>
                <w:szCs w:val="21"/>
              </w:rPr>
              <w:t>Hch</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567FF0" w14:textId="77777777" w:rsidR="009D2DD8" w:rsidRDefault="009D2DD8">
            <w:pPr>
              <w:spacing w:before="240" w:after="240"/>
              <w:rPr>
                <w:rFonts w:cs="Arial"/>
                <w:color w:val="202122"/>
                <w:sz w:val="21"/>
                <w:szCs w:val="21"/>
              </w:rPr>
            </w:pPr>
            <w:r>
              <w:rPr>
                <w:rFonts w:cs="Arial"/>
                <w:color w:val="202122"/>
                <w:sz w:val="21"/>
                <w:szCs w:val="21"/>
              </w:rPr>
              <w:t>28</w:t>
            </w:r>
          </w:p>
        </w:tc>
      </w:tr>
      <w:tr w:rsidR="009D2DD8" w14:paraId="6076BD66"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26719A" w14:textId="77777777" w:rsidR="009D2DD8" w:rsidRDefault="009D2DD8">
            <w:pPr>
              <w:spacing w:before="240" w:after="240"/>
              <w:rPr>
                <w:rFonts w:cs="Arial"/>
                <w:color w:val="202122"/>
                <w:sz w:val="21"/>
                <w:szCs w:val="21"/>
              </w:rPr>
            </w:pPr>
            <w:r>
              <w:rPr>
                <w:rFonts w:cs="Arial"/>
                <w:color w:val="202122"/>
                <w:sz w:val="21"/>
                <w:szCs w:val="21"/>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E11862" w14:textId="65B0AEA3" w:rsidR="009D2DD8" w:rsidRDefault="009D2DD8">
            <w:pPr>
              <w:spacing w:before="240" w:after="240"/>
              <w:rPr>
                <w:rFonts w:cs="Arial"/>
                <w:color w:val="202122"/>
                <w:sz w:val="21"/>
                <w:szCs w:val="21"/>
              </w:rPr>
            </w:pPr>
            <w:r w:rsidRPr="008A3F4B">
              <w:rPr>
                <w:rFonts w:cs="Arial"/>
                <w:color w:val="202122"/>
                <w:sz w:val="21"/>
                <w:szCs w:val="21"/>
              </w:rPr>
              <w:t>Epístola a los romanos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712FC3" w14:textId="77777777" w:rsidR="009D2DD8" w:rsidRDefault="009D2DD8">
            <w:pPr>
              <w:spacing w:before="240" w:after="240"/>
              <w:rPr>
                <w:rFonts w:cs="Arial"/>
                <w:color w:val="202122"/>
                <w:sz w:val="21"/>
                <w:szCs w:val="21"/>
              </w:rPr>
            </w:pPr>
            <w:r>
              <w:rPr>
                <w:rFonts w:cs="Arial"/>
                <w:color w:val="202122"/>
                <w:sz w:val="21"/>
                <w:szCs w:val="21"/>
              </w:rPr>
              <w:t>Rom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41FC3E" w14:textId="77777777" w:rsidR="009D2DD8" w:rsidRDefault="009D2DD8">
            <w:pPr>
              <w:spacing w:before="240" w:after="240"/>
              <w:rPr>
                <w:rFonts w:cs="Arial"/>
                <w:color w:val="202122"/>
                <w:sz w:val="21"/>
                <w:szCs w:val="21"/>
              </w:rPr>
            </w:pPr>
            <w:r>
              <w:rPr>
                <w:rFonts w:cs="Arial"/>
                <w:color w:val="202122"/>
                <w:sz w:val="21"/>
                <w:szCs w:val="21"/>
              </w:rPr>
              <w:t>16</w:t>
            </w:r>
          </w:p>
        </w:tc>
      </w:tr>
      <w:tr w:rsidR="009D2DD8" w14:paraId="067900D4"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4CDAF4" w14:textId="77777777" w:rsidR="009D2DD8" w:rsidRDefault="009D2DD8">
            <w:pPr>
              <w:spacing w:before="240" w:after="240"/>
              <w:rPr>
                <w:rFonts w:cs="Arial"/>
                <w:color w:val="202122"/>
                <w:sz w:val="21"/>
                <w:szCs w:val="21"/>
              </w:rPr>
            </w:pPr>
            <w:r>
              <w:rPr>
                <w:rFonts w:cs="Arial"/>
                <w:color w:val="202122"/>
                <w:sz w:val="21"/>
                <w:szCs w:val="21"/>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78A7DF" w14:textId="13E9D433" w:rsidR="009D2DD8" w:rsidRDefault="009D2DD8">
            <w:pPr>
              <w:spacing w:before="240" w:after="240"/>
              <w:rPr>
                <w:rFonts w:cs="Arial"/>
                <w:color w:val="202122"/>
                <w:sz w:val="21"/>
                <w:szCs w:val="21"/>
              </w:rPr>
            </w:pPr>
            <w:r w:rsidRPr="008A3F4B">
              <w:rPr>
                <w:rFonts w:cs="Arial"/>
                <w:color w:val="202122"/>
                <w:sz w:val="21"/>
                <w:szCs w:val="21"/>
              </w:rPr>
              <w:t>Primera epístola a los corintios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CCD8B2" w14:textId="77777777" w:rsidR="009D2DD8" w:rsidRDefault="009D2DD8">
            <w:pPr>
              <w:spacing w:before="240" w:after="240"/>
              <w:rPr>
                <w:rFonts w:cs="Arial"/>
                <w:color w:val="202122"/>
                <w:sz w:val="21"/>
                <w:szCs w:val="21"/>
              </w:rPr>
            </w:pPr>
            <w:r>
              <w:rPr>
                <w:rFonts w:cs="Arial"/>
                <w:color w:val="202122"/>
                <w:sz w:val="21"/>
                <w:szCs w:val="21"/>
              </w:rPr>
              <w:t xml:space="preserve">1 </w:t>
            </w:r>
            <w:proofErr w:type="spellStart"/>
            <w:r>
              <w:rPr>
                <w:rFonts w:cs="Arial"/>
                <w:color w:val="202122"/>
                <w:sz w:val="21"/>
                <w:szCs w:val="21"/>
              </w:rPr>
              <w:t>Cor</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A217D5" w14:textId="77777777" w:rsidR="009D2DD8" w:rsidRDefault="009D2DD8">
            <w:pPr>
              <w:spacing w:before="240" w:after="240"/>
              <w:rPr>
                <w:rFonts w:cs="Arial"/>
                <w:color w:val="202122"/>
                <w:sz w:val="21"/>
                <w:szCs w:val="21"/>
              </w:rPr>
            </w:pPr>
            <w:r>
              <w:rPr>
                <w:rFonts w:cs="Arial"/>
                <w:color w:val="202122"/>
                <w:sz w:val="21"/>
                <w:szCs w:val="21"/>
              </w:rPr>
              <w:t>16</w:t>
            </w:r>
          </w:p>
        </w:tc>
      </w:tr>
      <w:tr w:rsidR="009D2DD8" w14:paraId="4A681AB4"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216C33" w14:textId="77777777" w:rsidR="009D2DD8" w:rsidRDefault="009D2DD8">
            <w:pPr>
              <w:spacing w:before="240" w:after="240"/>
              <w:rPr>
                <w:rFonts w:cs="Arial"/>
                <w:color w:val="202122"/>
                <w:sz w:val="21"/>
                <w:szCs w:val="21"/>
              </w:rPr>
            </w:pPr>
            <w:r>
              <w:rPr>
                <w:rFonts w:cs="Arial"/>
                <w:color w:val="202122"/>
                <w:sz w:val="21"/>
                <w:szCs w:val="21"/>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40E0A7" w14:textId="6685A479" w:rsidR="009D2DD8" w:rsidRDefault="009D2DD8">
            <w:pPr>
              <w:spacing w:before="240" w:after="240"/>
              <w:rPr>
                <w:rFonts w:cs="Arial"/>
                <w:color w:val="202122"/>
                <w:sz w:val="21"/>
                <w:szCs w:val="21"/>
              </w:rPr>
            </w:pPr>
            <w:r w:rsidRPr="008A3F4B">
              <w:rPr>
                <w:rFonts w:cs="Arial"/>
                <w:color w:val="202122"/>
                <w:sz w:val="21"/>
                <w:szCs w:val="21"/>
              </w:rPr>
              <w:t>Segunda epístola a los corintios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F757E2" w14:textId="77777777" w:rsidR="009D2DD8" w:rsidRDefault="009D2DD8">
            <w:pPr>
              <w:spacing w:before="240" w:after="240"/>
              <w:rPr>
                <w:rFonts w:cs="Arial"/>
                <w:color w:val="202122"/>
                <w:sz w:val="21"/>
                <w:szCs w:val="21"/>
              </w:rPr>
            </w:pPr>
            <w:r>
              <w:rPr>
                <w:rFonts w:cs="Arial"/>
                <w:color w:val="202122"/>
                <w:sz w:val="21"/>
                <w:szCs w:val="21"/>
              </w:rPr>
              <w:t xml:space="preserve">2 </w:t>
            </w:r>
            <w:proofErr w:type="spellStart"/>
            <w:r>
              <w:rPr>
                <w:rFonts w:cs="Arial"/>
                <w:color w:val="202122"/>
                <w:sz w:val="21"/>
                <w:szCs w:val="21"/>
              </w:rPr>
              <w:t>Cor</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F364A0" w14:textId="77777777" w:rsidR="009D2DD8" w:rsidRDefault="009D2DD8">
            <w:pPr>
              <w:spacing w:before="240" w:after="240"/>
              <w:rPr>
                <w:rFonts w:cs="Arial"/>
                <w:color w:val="202122"/>
                <w:sz w:val="21"/>
                <w:szCs w:val="21"/>
              </w:rPr>
            </w:pPr>
            <w:r>
              <w:rPr>
                <w:rFonts w:cs="Arial"/>
                <w:color w:val="202122"/>
                <w:sz w:val="21"/>
                <w:szCs w:val="21"/>
              </w:rPr>
              <w:t>13</w:t>
            </w:r>
          </w:p>
        </w:tc>
      </w:tr>
      <w:tr w:rsidR="009D2DD8" w14:paraId="0F50163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D5374C" w14:textId="77777777" w:rsidR="009D2DD8" w:rsidRDefault="009D2DD8">
            <w:pPr>
              <w:spacing w:before="240" w:after="240"/>
              <w:rPr>
                <w:rFonts w:cs="Arial"/>
                <w:color w:val="202122"/>
                <w:sz w:val="21"/>
                <w:szCs w:val="21"/>
              </w:rPr>
            </w:pPr>
            <w:r>
              <w:rPr>
                <w:rFonts w:cs="Arial"/>
                <w:color w:val="202122"/>
                <w:sz w:val="21"/>
                <w:szCs w:val="21"/>
              </w:rPr>
              <w:lastRenderedPageBreak/>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B7122A" w14:textId="260CE725" w:rsidR="009D2DD8" w:rsidRDefault="009D2DD8">
            <w:pPr>
              <w:spacing w:before="240" w:after="240"/>
              <w:rPr>
                <w:rFonts w:cs="Arial"/>
                <w:color w:val="202122"/>
                <w:sz w:val="21"/>
                <w:szCs w:val="21"/>
              </w:rPr>
            </w:pPr>
            <w:r w:rsidRPr="008A3F4B">
              <w:rPr>
                <w:rFonts w:cs="Arial"/>
                <w:color w:val="202122"/>
                <w:sz w:val="21"/>
                <w:szCs w:val="21"/>
              </w:rPr>
              <w:t>Epístola a los gálatas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408788" w14:textId="77777777" w:rsidR="009D2DD8" w:rsidRDefault="009D2DD8">
            <w:pPr>
              <w:spacing w:before="240" w:after="240"/>
              <w:rPr>
                <w:rFonts w:cs="Arial"/>
                <w:color w:val="202122"/>
                <w:sz w:val="21"/>
                <w:szCs w:val="21"/>
              </w:rPr>
            </w:pPr>
            <w:r>
              <w:rPr>
                <w:rFonts w:cs="Arial"/>
                <w:color w:val="202122"/>
                <w:sz w:val="21"/>
                <w:szCs w:val="21"/>
              </w:rPr>
              <w:t>Gal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9C6809" w14:textId="77777777" w:rsidR="009D2DD8" w:rsidRDefault="009D2DD8">
            <w:pPr>
              <w:spacing w:before="240" w:after="240"/>
              <w:rPr>
                <w:rFonts w:cs="Arial"/>
                <w:color w:val="202122"/>
                <w:sz w:val="21"/>
                <w:szCs w:val="21"/>
              </w:rPr>
            </w:pPr>
            <w:r>
              <w:rPr>
                <w:rFonts w:cs="Arial"/>
                <w:color w:val="202122"/>
                <w:sz w:val="21"/>
                <w:szCs w:val="21"/>
              </w:rPr>
              <w:t>6</w:t>
            </w:r>
          </w:p>
        </w:tc>
      </w:tr>
      <w:tr w:rsidR="009D2DD8" w14:paraId="70729A0E"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71C408" w14:textId="77777777" w:rsidR="009D2DD8" w:rsidRDefault="009D2DD8">
            <w:pPr>
              <w:spacing w:before="240" w:after="240"/>
              <w:rPr>
                <w:rFonts w:cs="Arial"/>
                <w:color w:val="202122"/>
                <w:sz w:val="21"/>
                <w:szCs w:val="21"/>
              </w:rPr>
            </w:pPr>
            <w:r>
              <w:rPr>
                <w:rFonts w:cs="Arial"/>
                <w:color w:val="202122"/>
                <w:sz w:val="21"/>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7A1E47" w14:textId="35CEE4E8" w:rsidR="009D2DD8" w:rsidRDefault="009D2DD8">
            <w:pPr>
              <w:spacing w:before="240" w:after="240"/>
              <w:rPr>
                <w:rFonts w:cs="Arial"/>
                <w:color w:val="202122"/>
                <w:sz w:val="21"/>
                <w:szCs w:val="21"/>
              </w:rPr>
            </w:pPr>
            <w:r w:rsidRPr="008A3F4B">
              <w:rPr>
                <w:rFonts w:cs="Arial"/>
                <w:color w:val="202122"/>
                <w:sz w:val="21"/>
                <w:szCs w:val="21"/>
              </w:rPr>
              <w:t>Epístola a los efesios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E86C8D" w14:textId="77777777" w:rsidR="009D2DD8" w:rsidRDefault="009D2DD8">
            <w:pPr>
              <w:spacing w:before="240" w:after="240"/>
              <w:rPr>
                <w:rFonts w:cs="Arial"/>
                <w:color w:val="202122"/>
                <w:sz w:val="21"/>
                <w:szCs w:val="21"/>
              </w:rPr>
            </w:pPr>
            <w:proofErr w:type="spellStart"/>
            <w:r>
              <w:rPr>
                <w:rFonts w:cs="Arial"/>
                <w:color w:val="202122"/>
                <w:sz w:val="21"/>
                <w:szCs w:val="21"/>
              </w:rPr>
              <w:t>Ef</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992022" w14:textId="77777777" w:rsidR="009D2DD8" w:rsidRDefault="009D2DD8">
            <w:pPr>
              <w:spacing w:before="240" w:after="240"/>
              <w:rPr>
                <w:rFonts w:cs="Arial"/>
                <w:color w:val="202122"/>
                <w:sz w:val="21"/>
                <w:szCs w:val="21"/>
              </w:rPr>
            </w:pPr>
            <w:r>
              <w:rPr>
                <w:rFonts w:cs="Arial"/>
                <w:color w:val="202122"/>
                <w:sz w:val="21"/>
                <w:szCs w:val="21"/>
              </w:rPr>
              <w:t>6</w:t>
            </w:r>
          </w:p>
        </w:tc>
      </w:tr>
      <w:tr w:rsidR="009D2DD8" w14:paraId="0C9E5383"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8D05E4" w14:textId="77777777" w:rsidR="009D2DD8" w:rsidRDefault="009D2DD8">
            <w:pPr>
              <w:spacing w:before="240" w:after="240"/>
              <w:rPr>
                <w:rFonts w:cs="Arial"/>
                <w:color w:val="202122"/>
                <w:sz w:val="21"/>
                <w:szCs w:val="21"/>
              </w:rPr>
            </w:pPr>
            <w:r>
              <w:rPr>
                <w:rFonts w:cs="Arial"/>
                <w:color w:val="202122"/>
                <w:sz w:val="21"/>
                <w:szCs w:val="21"/>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27F0F0" w14:textId="24D412B1" w:rsidR="009D2DD8" w:rsidRDefault="009D2DD8">
            <w:pPr>
              <w:spacing w:before="240" w:after="240"/>
              <w:rPr>
                <w:rFonts w:cs="Arial"/>
                <w:color w:val="202122"/>
                <w:sz w:val="21"/>
                <w:szCs w:val="21"/>
              </w:rPr>
            </w:pPr>
            <w:r w:rsidRPr="008A3F4B">
              <w:rPr>
                <w:rFonts w:cs="Arial"/>
                <w:color w:val="202122"/>
                <w:sz w:val="21"/>
                <w:szCs w:val="21"/>
              </w:rPr>
              <w:t>Epístola a los filipenses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5323CB" w14:textId="77777777" w:rsidR="009D2DD8" w:rsidRDefault="009D2DD8">
            <w:pPr>
              <w:spacing w:before="240" w:after="240"/>
              <w:rPr>
                <w:rFonts w:cs="Arial"/>
                <w:color w:val="202122"/>
                <w:sz w:val="21"/>
                <w:szCs w:val="21"/>
              </w:rPr>
            </w:pPr>
            <w:proofErr w:type="spellStart"/>
            <w:r>
              <w:rPr>
                <w:rFonts w:cs="Arial"/>
                <w:color w:val="202122"/>
                <w:sz w:val="21"/>
                <w:szCs w:val="21"/>
              </w:rPr>
              <w:t>Flp</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90FF49" w14:textId="77777777" w:rsidR="009D2DD8" w:rsidRDefault="009D2DD8">
            <w:pPr>
              <w:spacing w:before="240" w:after="240"/>
              <w:rPr>
                <w:rFonts w:cs="Arial"/>
                <w:color w:val="202122"/>
                <w:sz w:val="21"/>
                <w:szCs w:val="21"/>
              </w:rPr>
            </w:pPr>
            <w:r>
              <w:rPr>
                <w:rFonts w:cs="Arial"/>
                <w:color w:val="202122"/>
                <w:sz w:val="21"/>
                <w:szCs w:val="21"/>
              </w:rPr>
              <w:t>4</w:t>
            </w:r>
          </w:p>
        </w:tc>
      </w:tr>
      <w:tr w:rsidR="009D2DD8" w14:paraId="03117854"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F680B6" w14:textId="77777777" w:rsidR="009D2DD8" w:rsidRDefault="009D2DD8">
            <w:pPr>
              <w:spacing w:before="240" w:after="240"/>
              <w:rPr>
                <w:rFonts w:cs="Arial"/>
                <w:color w:val="202122"/>
                <w:sz w:val="21"/>
                <w:szCs w:val="21"/>
              </w:rPr>
            </w:pPr>
            <w:r>
              <w:rPr>
                <w:rFonts w:cs="Arial"/>
                <w:color w:val="202122"/>
                <w:sz w:val="21"/>
                <w:szCs w:val="21"/>
              </w:rPr>
              <w:t>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B4A1D3" w14:textId="6DA5849D" w:rsidR="009D2DD8" w:rsidRDefault="009D2DD8">
            <w:pPr>
              <w:spacing w:before="240" w:after="240"/>
              <w:rPr>
                <w:rFonts w:cs="Arial"/>
                <w:color w:val="202122"/>
                <w:sz w:val="21"/>
                <w:szCs w:val="21"/>
              </w:rPr>
            </w:pPr>
            <w:r w:rsidRPr="008A3F4B">
              <w:rPr>
                <w:rFonts w:cs="Arial"/>
                <w:color w:val="202122"/>
                <w:sz w:val="21"/>
                <w:szCs w:val="21"/>
              </w:rPr>
              <w:t>Epístola a los colosenses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B12871" w14:textId="77777777" w:rsidR="009D2DD8" w:rsidRDefault="009D2DD8">
            <w:pPr>
              <w:spacing w:before="240" w:after="240"/>
              <w:rPr>
                <w:rFonts w:cs="Arial"/>
                <w:color w:val="202122"/>
                <w:sz w:val="21"/>
                <w:szCs w:val="21"/>
              </w:rPr>
            </w:pPr>
            <w:r>
              <w:rPr>
                <w:rFonts w:cs="Arial"/>
                <w:color w:val="202122"/>
                <w:sz w:val="21"/>
                <w:szCs w:val="21"/>
              </w:rPr>
              <w:t>Col.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695C94" w14:textId="77777777" w:rsidR="009D2DD8" w:rsidRDefault="009D2DD8">
            <w:pPr>
              <w:spacing w:before="240" w:after="240"/>
              <w:rPr>
                <w:rFonts w:cs="Arial"/>
                <w:color w:val="202122"/>
                <w:sz w:val="21"/>
                <w:szCs w:val="21"/>
              </w:rPr>
            </w:pPr>
            <w:r>
              <w:rPr>
                <w:rFonts w:cs="Arial"/>
                <w:color w:val="202122"/>
                <w:sz w:val="21"/>
                <w:szCs w:val="21"/>
              </w:rPr>
              <w:t>4</w:t>
            </w:r>
          </w:p>
        </w:tc>
      </w:tr>
      <w:tr w:rsidR="009D2DD8" w14:paraId="035F430B"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41EAD5" w14:textId="77777777" w:rsidR="009D2DD8" w:rsidRDefault="009D2DD8">
            <w:pPr>
              <w:spacing w:before="240" w:after="240"/>
              <w:rPr>
                <w:rFonts w:cs="Arial"/>
                <w:color w:val="202122"/>
                <w:sz w:val="21"/>
                <w:szCs w:val="21"/>
              </w:rPr>
            </w:pPr>
            <w:r>
              <w:rPr>
                <w:rFonts w:cs="Arial"/>
                <w:color w:val="202122"/>
                <w:sz w:val="21"/>
                <w:szCs w:val="21"/>
              </w:rPr>
              <w:t>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DACFB1" w14:textId="4C1149E5" w:rsidR="009D2DD8" w:rsidRDefault="009D2DD8">
            <w:pPr>
              <w:spacing w:before="240" w:after="240"/>
              <w:rPr>
                <w:rFonts w:cs="Arial"/>
                <w:color w:val="202122"/>
                <w:sz w:val="21"/>
                <w:szCs w:val="21"/>
              </w:rPr>
            </w:pPr>
            <w:r w:rsidRPr="008A3F4B">
              <w:rPr>
                <w:rFonts w:cs="Arial"/>
                <w:color w:val="202122"/>
                <w:sz w:val="21"/>
                <w:szCs w:val="21"/>
              </w:rPr>
              <w:t>Primera epístola a los tesalonicenses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5E6967" w14:textId="77777777" w:rsidR="009D2DD8" w:rsidRDefault="009D2DD8">
            <w:pPr>
              <w:spacing w:before="240" w:after="240"/>
              <w:rPr>
                <w:rFonts w:cs="Arial"/>
                <w:color w:val="202122"/>
                <w:sz w:val="21"/>
                <w:szCs w:val="21"/>
              </w:rPr>
            </w:pPr>
            <w:r>
              <w:rPr>
                <w:rFonts w:cs="Arial"/>
                <w:color w:val="202122"/>
                <w:sz w:val="21"/>
                <w:szCs w:val="21"/>
              </w:rPr>
              <w:t xml:space="preserve">1 </w:t>
            </w:r>
            <w:proofErr w:type="spellStart"/>
            <w:r>
              <w:rPr>
                <w:rFonts w:cs="Arial"/>
                <w:color w:val="202122"/>
                <w:sz w:val="21"/>
                <w:szCs w:val="21"/>
              </w:rPr>
              <w:t>Ts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FE85CA" w14:textId="77777777" w:rsidR="009D2DD8" w:rsidRDefault="009D2DD8">
            <w:pPr>
              <w:spacing w:before="240" w:after="240"/>
              <w:rPr>
                <w:rFonts w:cs="Arial"/>
                <w:color w:val="202122"/>
                <w:sz w:val="21"/>
                <w:szCs w:val="21"/>
              </w:rPr>
            </w:pPr>
            <w:r>
              <w:rPr>
                <w:rFonts w:cs="Arial"/>
                <w:color w:val="202122"/>
                <w:sz w:val="21"/>
                <w:szCs w:val="21"/>
              </w:rPr>
              <w:t>5</w:t>
            </w:r>
          </w:p>
        </w:tc>
      </w:tr>
      <w:tr w:rsidR="009D2DD8" w14:paraId="268BF0F9"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9BBA5C" w14:textId="77777777" w:rsidR="009D2DD8" w:rsidRDefault="009D2DD8">
            <w:pPr>
              <w:spacing w:before="240" w:after="240"/>
              <w:rPr>
                <w:rFonts w:cs="Arial"/>
                <w:color w:val="202122"/>
                <w:sz w:val="21"/>
                <w:szCs w:val="21"/>
              </w:rPr>
            </w:pPr>
            <w:r>
              <w:rPr>
                <w:rFonts w:cs="Arial"/>
                <w:color w:val="202122"/>
                <w:sz w:val="21"/>
                <w:szCs w:val="21"/>
              </w:rPr>
              <w:t>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495290" w14:textId="6A8614AE" w:rsidR="009D2DD8" w:rsidRDefault="009D2DD8">
            <w:pPr>
              <w:spacing w:before="240" w:after="240"/>
              <w:rPr>
                <w:rFonts w:cs="Arial"/>
                <w:color w:val="202122"/>
                <w:sz w:val="21"/>
                <w:szCs w:val="21"/>
              </w:rPr>
            </w:pPr>
            <w:r w:rsidRPr="008A3F4B">
              <w:rPr>
                <w:rFonts w:cs="Arial"/>
                <w:color w:val="202122"/>
                <w:sz w:val="21"/>
                <w:szCs w:val="21"/>
              </w:rPr>
              <w:t>Segunda epístola a los tesalonicenses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F10A98" w14:textId="77777777" w:rsidR="009D2DD8" w:rsidRDefault="009D2DD8">
            <w:pPr>
              <w:spacing w:before="240" w:after="240"/>
              <w:rPr>
                <w:rFonts w:cs="Arial"/>
                <w:color w:val="202122"/>
                <w:sz w:val="21"/>
                <w:szCs w:val="21"/>
              </w:rPr>
            </w:pPr>
            <w:r>
              <w:rPr>
                <w:rFonts w:cs="Arial"/>
                <w:color w:val="202122"/>
                <w:sz w:val="21"/>
                <w:szCs w:val="21"/>
              </w:rPr>
              <w:t xml:space="preserve">2 </w:t>
            </w:r>
            <w:proofErr w:type="spellStart"/>
            <w:r>
              <w:rPr>
                <w:rFonts w:cs="Arial"/>
                <w:color w:val="202122"/>
                <w:sz w:val="21"/>
                <w:szCs w:val="21"/>
              </w:rPr>
              <w:t>Ts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305079" w14:textId="77777777" w:rsidR="009D2DD8" w:rsidRDefault="009D2DD8">
            <w:pPr>
              <w:spacing w:before="240" w:after="240"/>
              <w:rPr>
                <w:rFonts w:cs="Arial"/>
                <w:color w:val="202122"/>
                <w:sz w:val="21"/>
                <w:szCs w:val="21"/>
              </w:rPr>
            </w:pPr>
            <w:r>
              <w:rPr>
                <w:rFonts w:cs="Arial"/>
                <w:color w:val="202122"/>
                <w:sz w:val="21"/>
                <w:szCs w:val="21"/>
              </w:rPr>
              <w:t>3</w:t>
            </w:r>
          </w:p>
        </w:tc>
      </w:tr>
      <w:tr w:rsidR="009D2DD8" w14:paraId="7753205B"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A85114" w14:textId="77777777" w:rsidR="009D2DD8" w:rsidRDefault="009D2DD8">
            <w:pPr>
              <w:spacing w:before="240" w:after="240"/>
              <w:rPr>
                <w:rFonts w:cs="Arial"/>
                <w:color w:val="202122"/>
                <w:sz w:val="21"/>
                <w:szCs w:val="21"/>
              </w:rPr>
            </w:pPr>
            <w:r>
              <w:rPr>
                <w:rFonts w:cs="Arial"/>
                <w:color w:val="202122"/>
                <w:sz w:val="21"/>
                <w:szCs w:val="21"/>
              </w:rPr>
              <w:t>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3B5731" w14:textId="28DBCBBF" w:rsidR="009D2DD8" w:rsidRDefault="009D2DD8">
            <w:pPr>
              <w:spacing w:before="240" w:after="240"/>
              <w:rPr>
                <w:rFonts w:cs="Arial"/>
                <w:color w:val="202122"/>
                <w:sz w:val="21"/>
                <w:szCs w:val="21"/>
              </w:rPr>
            </w:pPr>
            <w:r w:rsidRPr="008A3F4B">
              <w:rPr>
                <w:rFonts w:cs="Arial"/>
                <w:color w:val="202122"/>
                <w:sz w:val="21"/>
                <w:szCs w:val="21"/>
              </w:rPr>
              <w:t>Primera epístola a Timoteo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8CADFF" w14:textId="77777777" w:rsidR="009D2DD8" w:rsidRDefault="009D2DD8">
            <w:pPr>
              <w:spacing w:before="240" w:after="240"/>
              <w:rPr>
                <w:rFonts w:cs="Arial"/>
                <w:color w:val="202122"/>
                <w:sz w:val="21"/>
                <w:szCs w:val="21"/>
              </w:rPr>
            </w:pPr>
            <w:r>
              <w:rPr>
                <w:rFonts w:cs="Arial"/>
                <w:color w:val="202122"/>
                <w:sz w:val="21"/>
                <w:szCs w:val="21"/>
              </w:rPr>
              <w:t>1 Tim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FBD625" w14:textId="77777777" w:rsidR="009D2DD8" w:rsidRDefault="009D2DD8">
            <w:pPr>
              <w:spacing w:before="240" w:after="240"/>
              <w:rPr>
                <w:rFonts w:cs="Arial"/>
                <w:color w:val="202122"/>
                <w:sz w:val="21"/>
                <w:szCs w:val="21"/>
              </w:rPr>
            </w:pPr>
            <w:r>
              <w:rPr>
                <w:rFonts w:cs="Arial"/>
                <w:color w:val="202122"/>
                <w:sz w:val="21"/>
                <w:szCs w:val="21"/>
              </w:rPr>
              <w:t>6</w:t>
            </w:r>
          </w:p>
        </w:tc>
      </w:tr>
      <w:tr w:rsidR="009D2DD8" w14:paraId="21E49D84"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0D37DF" w14:textId="77777777" w:rsidR="009D2DD8" w:rsidRDefault="009D2DD8">
            <w:pPr>
              <w:spacing w:before="240" w:after="240"/>
              <w:rPr>
                <w:rFonts w:cs="Arial"/>
                <w:color w:val="202122"/>
                <w:sz w:val="21"/>
                <w:szCs w:val="21"/>
              </w:rPr>
            </w:pPr>
            <w:r>
              <w:rPr>
                <w:rFonts w:cs="Arial"/>
                <w:color w:val="202122"/>
                <w:sz w:val="21"/>
                <w:szCs w:val="21"/>
              </w:rPr>
              <w:t>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2546BE" w14:textId="25B3D59E" w:rsidR="009D2DD8" w:rsidRDefault="009D2DD8">
            <w:pPr>
              <w:spacing w:before="240" w:after="240"/>
              <w:rPr>
                <w:rFonts w:cs="Arial"/>
                <w:color w:val="202122"/>
                <w:sz w:val="21"/>
                <w:szCs w:val="21"/>
              </w:rPr>
            </w:pPr>
            <w:r w:rsidRPr="008A3F4B">
              <w:rPr>
                <w:rFonts w:cs="Arial"/>
                <w:color w:val="202122"/>
                <w:sz w:val="21"/>
                <w:szCs w:val="21"/>
              </w:rPr>
              <w:t>Segunda epístola a Timoteo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17D3F9" w14:textId="77777777" w:rsidR="009D2DD8" w:rsidRDefault="009D2DD8">
            <w:pPr>
              <w:spacing w:before="240" w:after="240"/>
              <w:rPr>
                <w:rFonts w:cs="Arial"/>
                <w:color w:val="202122"/>
                <w:sz w:val="21"/>
                <w:szCs w:val="21"/>
              </w:rPr>
            </w:pPr>
            <w:r>
              <w:rPr>
                <w:rFonts w:cs="Arial"/>
                <w:color w:val="202122"/>
                <w:sz w:val="21"/>
                <w:szCs w:val="21"/>
              </w:rPr>
              <w:t>2 Tim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2BAEFB" w14:textId="77777777" w:rsidR="009D2DD8" w:rsidRDefault="009D2DD8">
            <w:pPr>
              <w:spacing w:before="240" w:after="240"/>
              <w:rPr>
                <w:rFonts w:cs="Arial"/>
                <w:color w:val="202122"/>
                <w:sz w:val="21"/>
                <w:szCs w:val="21"/>
              </w:rPr>
            </w:pPr>
            <w:r>
              <w:rPr>
                <w:rFonts w:cs="Arial"/>
                <w:color w:val="202122"/>
                <w:sz w:val="21"/>
                <w:szCs w:val="21"/>
              </w:rPr>
              <w:t>4</w:t>
            </w:r>
          </w:p>
        </w:tc>
      </w:tr>
      <w:tr w:rsidR="009D2DD8" w14:paraId="428471ED"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7B8B9F" w14:textId="77777777" w:rsidR="009D2DD8" w:rsidRDefault="009D2DD8">
            <w:pPr>
              <w:spacing w:before="240" w:after="240"/>
              <w:rPr>
                <w:rFonts w:cs="Arial"/>
                <w:color w:val="202122"/>
                <w:sz w:val="21"/>
                <w:szCs w:val="21"/>
              </w:rPr>
            </w:pPr>
            <w:r>
              <w:rPr>
                <w:rFonts w:cs="Arial"/>
                <w:color w:val="202122"/>
                <w:sz w:val="21"/>
                <w:szCs w:val="21"/>
              </w:rPr>
              <w:t>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A83538" w14:textId="1F1E056F" w:rsidR="009D2DD8" w:rsidRDefault="009D2DD8">
            <w:pPr>
              <w:spacing w:before="240" w:after="240"/>
              <w:rPr>
                <w:rFonts w:cs="Arial"/>
                <w:color w:val="202122"/>
                <w:sz w:val="21"/>
                <w:szCs w:val="21"/>
              </w:rPr>
            </w:pPr>
            <w:r w:rsidRPr="008A3F4B">
              <w:rPr>
                <w:rFonts w:cs="Arial"/>
                <w:color w:val="202122"/>
                <w:sz w:val="21"/>
                <w:szCs w:val="21"/>
              </w:rPr>
              <w:t>Epístola a Tito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0E72BE" w14:textId="77777777" w:rsidR="009D2DD8" w:rsidRDefault="009D2DD8">
            <w:pPr>
              <w:spacing w:before="240" w:after="240"/>
              <w:rPr>
                <w:rFonts w:cs="Arial"/>
                <w:color w:val="202122"/>
                <w:sz w:val="21"/>
                <w:szCs w:val="21"/>
              </w:rPr>
            </w:pPr>
            <w:proofErr w:type="spellStart"/>
            <w:r>
              <w:rPr>
                <w:rFonts w:cs="Arial"/>
                <w:color w:val="202122"/>
                <w:sz w:val="21"/>
                <w:szCs w:val="21"/>
              </w:rPr>
              <w:t>Tit</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54D537" w14:textId="77777777" w:rsidR="009D2DD8" w:rsidRDefault="009D2DD8">
            <w:pPr>
              <w:spacing w:before="240" w:after="240"/>
              <w:rPr>
                <w:rFonts w:cs="Arial"/>
                <w:color w:val="202122"/>
                <w:sz w:val="21"/>
                <w:szCs w:val="21"/>
              </w:rPr>
            </w:pPr>
            <w:r>
              <w:rPr>
                <w:rFonts w:cs="Arial"/>
                <w:color w:val="202122"/>
                <w:sz w:val="21"/>
                <w:szCs w:val="21"/>
              </w:rPr>
              <w:t>3</w:t>
            </w:r>
          </w:p>
        </w:tc>
      </w:tr>
      <w:tr w:rsidR="009D2DD8" w14:paraId="14FF45CA"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136DDB" w14:textId="77777777" w:rsidR="009D2DD8" w:rsidRDefault="009D2DD8">
            <w:pPr>
              <w:spacing w:before="240" w:after="240"/>
              <w:rPr>
                <w:rFonts w:cs="Arial"/>
                <w:color w:val="202122"/>
                <w:sz w:val="21"/>
                <w:szCs w:val="21"/>
              </w:rPr>
            </w:pPr>
            <w:r>
              <w:rPr>
                <w:rFonts w:cs="Arial"/>
                <w:color w:val="202122"/>
                <w:sz w:val="21"/>
                <w:szCs w:val="21"/>
              </w:rPr>
              <w:t>18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6A65D0" w14:textId="6D103227" w:rsidR="009D2DD8" w:rsidRDefault="009D2DD8">
            <w:pPr>
              <w:spacing w:before="240" w:after="240"/>
              <w:rPr>
                <w:rFonts w:cs="Arial"/>
                <w:color w:val="202122"/>
                <w:sz w:val="21"/>
                <w:szCs w:val="21"/>
              </w:rPr>
            </w:pPr>
            <w:r w:rsidRPr="008A3F4B">
              <w:rPr>
                <w:rFonts w:cs="Arial"/>
                <w:color w:val="202122"/>
                <w:sz w:val="21"/>
                <w:szCs w:val="21"/>
              </w:rPr>
              <w:t>Epístola a Filemón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D0D51F" w14:textId="77777777" w:rsidR="009D2DD8" w:rsidRDefault="009D2DD8">
            <w:pPr>
              <w:spacing w:before="240" w:after="240"/>
              <w:rPr>
                <w:rFonts w:cs="Arial"/>
                <w:color w:val="202122"/>
                <w:sz w:val="21"/>
                <w:szCs w:val="21"/>
              </w:rPr>
            </w:pPr>
            <w:proofErr w:type="spellStart"/>
            <w:r>
              <w:rPr>
                <w:rFonts w:cs="Arial"/>
                <w:color w:val="202122"/>
                <w:sz w:val="21"/>
                <w:szCs w:val="21"/>
              </w:rPr>
              <w:t>Flm</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8CEA25" w14:textId="77777777" w:rsidR="009D2DD8" w:rsidRDefault="009D2DD8">
            <w:pPr>
              <w:spacing w:before="240" w:after="240"/>
              <w:rPr>
                <w:rFonts w:cs="Arial"/>
                <w:color w:val="202122"/>
                <w:sz w:val="21"/>
                <w:szCs w:val="21"/>
              </w:rPr>
            </w:pPr>
            <w:r>
              <w:rPr>
                <w:rFonts w:cs="Arial"/>
                <w:color w:val="202122"/>
                <w:sz w:val="21"/>
                <w:szCs w:val="21"/>
              </w:rPr>
              <w:t>1</w:t>
            </w:r>
          </w:p>
        </w:tc>
      </w:tr>
      <w:tr w:rsidR="009D2DD8" w14:paraId="6E089F7B"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2520A4" w14:textId="77777777" w:rsidR="009D2DD8" w:rsidRDefault="009D2DD8">
            <w:pPr>
              <w:spacing w:before="240" w:after="240"/>
              <w:rPr>
                <w:rFonts w:cs="Arial"/>
                <w:color w:val="202122"/>
                <w:sz w:val="21"/>
                <w:szCs w:val="21"/>
              </w:rPr>
            </w:pPr>
            <w:r>
              <w:rPr>
                <w:rFonts w:cs="Arial"/>
                <w:color w:val="202122"/>
                <w:sz w:val="21"/>
                <w:szCs w:val="21"/>
              </w:rPr>
              <w:t>19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61E747" w14:textId="0DA6D0B4" w:rsidR="009D2DD8" w:rsidRDefault="009D2DD8">
            <w:pPr>
              <w:spacing w:before="240" w:after="240"/>
              <w:rPr>
                <w:rFonts w:cs="Arial"/>
                <w:color w:val="202122"/>
                <w:sz w:val="21"/>
                <w:szCs w:val="21"/>
              </w:rPr>
            </w:pPr>
            <w:r w:rsidRPr="008A3F4B">
              <w:rPr>
                <w:rFonts w:cs="Arial"/>
                <w:color w:val="202122"/>
                <w:sz w:val="21"/>
                <w:szCs w:val="21"/>
              </w:rPr>
              <w:t>Epístola a los hebreos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F27560" w14:textId="77777777" w:rsidR="009D2DD8" w:rsidRDefault="009D2DD8">
            <w:pPr>
              <w:spacing w:before="240" w:after="240"/>
              <w:rPr>
                <w:rFonts w:cs="Arial"/>
                <w:color w:val="202122"/>
                <w:sz w:val="21"/>
                <w:szCs w:val="21"/>
              </w:rPr>
            </w:pPr>
            <w:proofErr w:type="spellStart"/>
            <w:r>
              <w:rPr>
                <w:rFonts w:cs="Arial"/>
                <w:color w:val="202122"/>
                <w:sz w:val="21"/>
                <w:szCs w:val="21"/>
              </w:rPr>
              <w:t>Heb</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8D8A8A" w14:textId="77777777" w:rsidR="009D2DD8" w:rsidRDefault="009D2DD8">
            <w:pPr>
              <w:spacing w:before="240" w:after="240"/>
              <w:rPr>
                <w:rFonts w:cs="Arial"/>
                <w:color w:val="202122"/>
                <w:sz w:val="21"/>
                <w:szCs w:val="21"/>
              </w:rPr>
            </w:pPr>
            <w:r>
              <w:rPr>
                <w:rFonts w:cs="Arial"/>
                <w:color w:val="202122"/>
                <w:sz w:val="21"/>
                <w:szCs w:val="21"/>
              </w:rPr>
              <w:t>13</w:t>
            </w:r>
          </w:p>
        </w:tc>
      </w:tr>
      <w:tr w:rsidR="009D2DD8" w14:paraId="4723F5C5"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DB193C" w14:textId="77777777" w:rsidR="009D2DD8" w:rsidRDefault="009D2DD8">
            <w:pPr>
              <w:spacing w:before="240" w:after="240"/>
              <w:rPr>
                <w:rFonts w:cs="Arial"/>
                <w:color w:val="202122"/>
                <w:sz w:val="21"/>
                <w:szCs w:val="21"/>
              </w:rPr>
            </w:pPr>
            <w:r>
              <w:rPr>
                <w:rFonts w:cs="Arial"/>
                <w:color w:val="202122"/>
                <w:sz w:val="21"/>
                <w:szCs w:val="21"/>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63EDD5" w14:textId="4E394C0D" w:rsidR="009D2DD8" w:rsidRDefault="009D2DD8">
            <w:pPr>
              <w:spacing w:before="240" w:after="240"/>
              <w:rPr>
                <w:rFonts w:cs="Arial"/>
                <w:color w:val="202122"/>
                <w:sz w:val="21"/>
                <w:szCs w:val="21"/>
              </w:rPr>
            </w:pPr>
            <w:r w:rsidRPr="008A3F4B">
              <w:rPr>
                <w:rFonts w:cs="Arial"/>
                <w:color w:val="202122"/>
                <w:sz w:val="21"/>
                <w:szCs w:val="21"/>
              </w:rPr>
              <w:t>Epístola de Santiago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A7F8D1" w14:textId="77777777" w:rsidR="009D2DD8" w:rsidRDefault="009D2DD8">
            <w:pPr>
              <w:spacing w:before="240" w:after="240"/>
              <w:rPr>
                <w:rFonts w:cs="Arial"/>
                <w:color w:val="202122"/>
                <w:sz w:val="21"/>
                <w:szCs w:val="21"/>
              </w:rPr>
            </w:pPr>
            <w:proofErr w:type="spellStart"/>
            <w:r>
              <w:rPr>
                <w:rFonts w:cs="Arial"/>
                <w:color w:val="202122"/>
                <w:sz w:val="21"/>
                <w:szCs w:val="21"/>
              </w:rPr>
              <w:t>Sto</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014E41" w14:textId="77777777" w:rsidR="009D2DD8" w:rsidRDefault="009D2DD8">
            <w:pPr>
              <w:spacing w:before="240" w:after="240"/>
              <w:rPr>
                <w:rFonts w:cs="Arial"/>
                <w:color w:val="202122"/>
                <w:sz w:val="21"/>
                <w:szCs w:val="21"/>
              </w:rPr>
            </w:pPr>
            <w:r>
              <w:rPr>
                <w:rFonts w:cs="Arial"/>
                <w:color w:val="202122"/>
                <w:sz w:val="21"/>
                <w:szCs w:val="21"/>
              </w:rPr>
              <w:t>5</w:t>
            </w:r>
          </w:p>
        </w:tc>
      </w:tr>
      <w:tr w:rsidR="009D2DD8" w14:paraId="5931DBE1"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85E75" w14:textId="77777777" w:rsidR="009D2DD8" w:rsidRDefault="009D2DD8">
            <w:pPr>
              <w:spacing w:before="240" w:after="240"/>
              <w:rPr>
                <w:rFonts w:cs="Arial"/>
                <w:color w:val="202122"/>
                <w:sz w:val="21"/>
                <w:szCs w:val="21"/>
              </w:rPr>
            </w:pPr>
            <w:r>
              <w:rPr>
                <w:rFonts w:cs="Arial"/>
                <w:color w:val="202122"/>
                <w:sz w:val="21"/>
                <w:szCs w:val="21"/>
              </w:rPr>
              <w:t>21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6C8AD0" w14:textId="7189E428" w:rsidR="009D2DD8" w:rsidRDefault="009D2DD8">
            <w:pPr>
              <w:spacing w:before="240" w:after="240"/>
              <w:rPr>
                <w:rFonts w:cs="Arial"/>
                <w:color w:val="202122"/>
                <w:sz w:val="21"/>
                <w:szCs w:val="21"/>
              </w:rPr>
            </w:pPr>
            <w:r w:rsidRPr="008A3F4B">
              <w:rPr>
                <w:rFonts w:cs="Arial"/>
                <w:color w:val="202122"/>
                <w:sz w:val="21"/>
                <w:szCs w:val="21"/>
              </w:rPr>
              <w:t>Primera epístola de Pedro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16455F" w14:textId="77777777" w:rsidR="009D2DD8" w:rsidRDefault="009D2DD8">
            <w:pPr>
              <w:spacing w:before="240" w:after="240"/>
              <w:rPr>
                <w:rFonts w:cs="Arial"/>
                <w:color w:val="202122"/>
                <w:sz w:val="21"/>
                <w:szCs w:val="21"/>
              </w:rPr>
            </w:pPr>
            <w:r>
              <w:rPr>
                <w:rFonts w:cs="Arial"/>
                <w:color w:val="202122"/>
                <w:sz w:val="21"/>
                <w:szCs w:val="21"/>
              </w:rPr>
              <w:t>1 P</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70386F" w14:textId="77777777" w:rsidR="009D2DD8" w:rsidRDefault="009D2DD8">
            <w:pPr>
              <w:spacing w:before="240" w:after="240"/>
              <w:rPr>
                <w:rFonts w:cs="Arial"/>
                <w:color w:val="202122"/>
                <w:sz w:val="21"/>
                <w:szCs w:val="21"/>
              </w:rPr>
            </w:pPr>
            <w:r>
              <w:rPr>
                <w:rFonts w:cs="Arial"/>
                <w:color w:val="202122"/>
                <w:sz w:val="21"/>
                <w:szCs w:val="21"/>
              </w:rPr>
              <w:t>5</w:t>
            </w:r>
          </w:p>
        </w:tc>
      </w:tr>
      <w:tr w:rsidR="009D2DD8" w14:paraId="07FD2341"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CD339B" w14:textId="77777777" w:rsidR="009D2DD8" w:rsidRDefault="009D2DD8">
            <w:pPr>
              <w:spacing w:before="240" w:after="240"/>
              <w:rPr>
                <w:rFonts w:cs="Arial"/>
                <w:color w:val="202122"/>
                <w:sz w:val="21"/>
                <w:szCs w:val="21"/>
              </w:rPr>
            </w:pPr>
            <w:r>
              <w:rPr>
                <w:rFonts w:cs="Arial"/>
                <w:color w:val="202122"/>
                <w:sz w:val="21"/>
                <w:szCs w:val="21"/>
              </w:rPr>
              <w:lastRenderedPageBreak/>
              <w:t>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41BE97" w14:textId="115F083C" w:rsidR="009D2DD8" w:rsidRDefault="009D2DD8">
            <w:pPr>
              <w:spacing w:before="240" w:after="240"/>
              <w:rPr>
                <w:rFonts w:cs="Arial"/>
                <w:color w:val="202122"/>
                <w:sz w:val="21"/>
                <w:szCs w:val="21"/>
              </w:rPr>
            </w:pPr>
            <w:r w:rsidRPr="008A3F4B">
              <w:rPr>
                <w:rFonts w:cs="Arial"/>
                <w:color w:val="202122"/>
                <w:sz w:val="21"/>
                <w:szCs w:val="21"/>
              </w:rPr>
              <w:t>Segunda epístola de Pedro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39754F" w14:textId="77777777" w:rsidR="009D2DD8" w:rsidRDefault="009D2DD8">
            <w:pPr>
              <w:spacing w:before="240" w:after="240"/>
              <w:rPr>
                <w:rFonts w:cs="Arial"/>
                <w:color w:val="202122"/>
                <w:sz w:val="21"/>
                <w:szCs w:val="21"/>
              </w:rPr>
            </w:pPr>
            <w:r>
              <w:rPr>
                <w:rFonts w:cs="Arial"/>
                <w:color w:val="202122"/>
                <w:sz w:val="21"/>
                <w:szCs w:val="21"/>
              </w:rPr>
              <w:t>2 P</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5611FF" w14:textId="77777777" w:rsidR="009D2DD8" w:rsidRDefault="009D2DD8">
            <w:pPr>
              <w:spacing w:before="240" w:after="240"/>
              <w:rPr>
                <w:rFonts w:cs="Arial"/>
                <w:color w:val="202122"/>
                <w:sz w:val="21"/>
                <w:szCs w:val="21"/>
              </w:rPr>
            </w:pPr>
            <w:r>
              <w:rPr>
                <w:rFonts w:cs="Arial"/>
                <w:color w:val="202122"/>
                <w:sz w:val="21"/>
                <w:szCs w:val="21"/>
              </w:rPr>
              <w:t>3</w:t>
            </w:r>
          </w:p>
        </w:tc>
      </w:tr>
      <w:tr w:rsidR="009D2DD8" w14:paraId="030FFDB3"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3E3042" w14:textId="77777777" w:rsidR="009D2DD8" w:rsidRDefault="009D2DD8">
            <w:pPr>
              <w:spacing w:before="240" w:after="240"/>
              <w:rPr>
                <w:rFonts w:cs="Arial"/>
                <w:color w:val="202122"/>
                <w:sz w:val="21"/>
                <w:szCs w:val="21"/>
              </w:rPr>
            </w:pPr>
            <w:r>
              <w:rPr>
                <w:rFonts w:cs="Arial"/>
                <w:color w:val="202122"/>
                <w:sz w:val="21"/>
                <w:szCs w:val="21"/>
              </w:rPr>
              <w:t>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CE1DEF" w14:textId="5EBE55AD" w:rsidR="009D2DD8" w:rsidRDefault="009D2DD8">
            <w:pPr>
              <w:spacing w:before="240" w:after="240"/>
              <w:rPr>
                <w:rFonts w:cs="Arial"/>
                <w:color w:val="202122"/>
                <w:sz w:val="21"/>
                <w:szCs w:val="21"/>
              </w:rPr>
            </w:pPr>
            <w:r w:rsidRPr="008A3F4B">
              <w:rPr>
                <w:rFonts w:cs="Arial"/>
                <w:color w:val="202122"/>
                <w:sz w:val="21"/>
                <w:szCs w:val="21"/>
              </w:rPr>
              <w:t>Primera epístola de Juan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5F1804" w14:textId="77777777" w:rsidR="009D2DD8" w:rsidRDefault="009D2DD8">
            <w:pPr>
              <w:spacing w:before="240" w:after="240"/>
              <w:rPr>
                <w:rFonts w:cs="Arial"/>
                <w:color w:val="202122"/>
                <w:sz w:val="21"/>
                <w:szCs w:val="21"/>
              </w:rPr>
            </w:pPr>
            <w:r>
              <w:rPr>
                <w:rFonts w:cs="Arial"/>
                <w:color w:val="202122"/>
                <w:sz w:val="21"/>
                <w:szCs w:val="21"/>
              </w:rPr>
              <w:t xml:space="preserve">1 </w:t>
            </w:r>
            <w:proofErr w:type="spellStart"/>
            <w:r>
              <w:rPr>
                <w:rFonts w:cs="Arial"/>
                <w:color w:val="202122"/>
                <w:sz w:val="21"/>
                <w:szCs w:val="21"/>
              </w:rPr>
              <w:t>Jn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292226" w14:textId="77777777" w:rsidR="009D2DD8" w:rsidRDefault="009D2DD8">
            <w:pPr>
              <w:spacing w:before="240" w:after="240"/>
              <w:rPr>
                <w:rFonts w:cs="Arial"/>
                <w:color w:val="202122"/>
                <w:sz w:val="21"/>
                <w:szCs w:val="21"/>
              </w:rPr>
            </w:pPr>
            <w:r>
              <w:rPr>
                <w:rFonts w:cs="Arial"/>
                <w:color w:val="202122"/>
                <w:sz w:val="21"/>
                <w:szCs w:val="21"/>
              </w:rPr>
              <w:t>5</w:t>
            </w:r>
          </w:p>
        </w:tc>
      </w:tr>
      <w:tr w:rsidR="009D2DD8" w14:paraId="61899C3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84731A" w14:textId="77777777" w:rsidR="009D2DD8" w:rsidRDefault="009D2DD8">
            <w:pPr>
              <w:spacing w:before="240" w:after="240"/>
              <w:rPr>
                <w:rFonts w:cs="Arial"/>
                <w:color w:val="202122"/>
                <w:sz w:val="21"/>
                <w:szCs w:val="21"/>
              </w:rPr>
            </w:pPr>
            <w:r>
              <w:rPr>
                <w:rFonts w:cs="Arial"/>
                <w:color w:val="202122"/>
                <w:sz w:val="21"/>
                <w:szCs w:val="21"/>
              </w:rPr>
              <w:t>24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407354" w14:textId="55345789" w:rsidR="009D2DD8" w:rsidRDefault="009D2DD8">
            <w:pPr>
              <w:spacing w:before="240" w:after="240"/>
              <w:rPr>
                <w:rFonts w:cs="Arial"/>
                <w:color w:val="202122"/>
                <w:sz w:val="21"/>
                <w:szCs w:val="21"/>
              </w:rPr>
            </w:pPr>
            <w:r w:rsidRPr="008A3F4B">
              <w:rPr>
                <w:rFonts w:cs="Arial"/>
                <w:color w:val="202122"/>
                <w:sz w:val="21"/>
                <w:szCs w:val="21"/>
              </w:rPr>
              <w:t>Segunda epístola de Juan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9547E9" w14:textId="77777777" w:rsidR="009D2DD8" w:rsidRDefault="009D2DD8">
            <w:pPr>
              <w:spacing w:before="240" w:after="240"/>
              <w:rPr>
                <w:rFonts w:cs="Arial"/>
                <w:color w:val="202122"/>
                <w:sz w:val="21"/>
                <w:szCs w:val="21"/>
              </w:rPr>
            </w:pPr>
            <w:r>
              <w:rPr>
                <w:rFonts w:cs="Arial"/>
                <w:color w:val="202122"/>
                <w:sz w:val="21"/>
                <w:szCs w:val="21"/>
              </w:rPr>
              <w:t xml:space="preserve">2 </w:t>
            </w:r>
            <w:proofErr w:type="spellStart"/>
            <w:r>
              <w:rPr>
                <w:rFonts w:cs="Arial"/>
                <w:color w:val="202122"/>
                <w:sz w:val="21"/>
                <w:szCs w:val="21"/>
              </w:rPr>
              <w:t>Jn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F4B326" w14:textId="77777777" w:rsidR="009D2DD8" w:rsidRDefault="009D2DD8">
            <w:pPr>
              <w:spacing w:before="240" w:after="240"/>
              <w:rPr>
                <w:rFonts w:cs="Arial"/>
                <w:color w:val="202122"/>
                <w:sz w:val="21"/>
                <w:szCs w:val="21"/>
              </w:rPr>
            </w:pPr>
            <w:r>
              <w:rPr>
                <w:rFonts w:cs="Arial"/>
                <w:color w:val="202122"/>
                <w:sz w:val="21"/>
                <w:szCs w:val="21"/>
              </w:rPr>
              <w:t>1</w:t>
            </w:r>
          </w:p>
        </w:tc>
      </w:tr>
      <w:tr w:rsidR="009D2DD8" w14:paraId="63F7C1AC"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3B850E" w14:textId="77777777" w:rsidR="009D2DD8" w:rsidRDefault="009D2DD8">
            <w:pPr>
              <w:spacing w:before="240" w:after="240"/>
              <w:rPr>
                <w:rFonts w:cs="Arial"/>
                <w:color w:val="202122"/>
                <w:sz w:val="21"/>
                <w:szCs w:val="21"/>
              </w:rPr>
            </w:pPr>
            <w:r>
              <w:rPr>
                <w:rFonts w:cs="Arial"/>
                <w:color w:val="202122"/>
                <w:sz w:val="21"/>
                <w:szCs w:val="21"/>
              </w:rPr>
              <w:t>25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6C736E" w14:textId="7A6F5179" w:rsidR="009D2DD8" w:rsidRDefault="009D2DD8">
            <w:pPr>
              <w:spacing w:before="240" w:after="240"/>
              <w:rPr>
                <w:rFonts w:cs="Arial"/>
                <w:color w:val="202122"/>
                <w:sz w:val="21"/>
                <w:szCs w:val="21"/>
              </w:rPr>
            </w:pPr>
            <w:r w:rsidRPr="008A3F4B">
              <w:rPr>
                <w:rFonts w:cs="Arial"/>
                <w:color w:val="202122"/>
                <w:sz w:val="21"/>
                <w:szCs w:val="21"/>
              </w:rPr>
              <w:t>Tercera epístola de Juan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951AD9" w14:textId="77777777" w:rsidR="009D2DD8" w:rsidRDefault="009D2DD8">
            <w:pPr>
              <w:spacing w:before="240" w:after="240"/>
              <w:rPr>
                <w:rFonts w:cs="Arial"/>
                <w:color w:val="202122"/>
                <w:sz w:val="21"/>
                <w:szCs w:val="21"/>
              </w:rPr>
            </w:pPr>
            <w:r>
              <w:rPr>
                <w:rFonts w:cs="Arial"/>
                <w:color w:val="202122"/>
                <w:sz w:val="21"/>
                <w:szCs w:val="21"/>
              </w:rPr>
              <w:t xml:space="preserve">3 </w:t>
            </w:r>
            <w:proofErr w:type="spellStart"/>
            <w:r>
              <w:rPr>
                <w:rFonts w:cs="Arial"/>
                <w:color w:val="202122"/>
                <w:sz w:val="21"/>
                <w:szCs w:val="21"/>
              </w:rPr>
              <w:t>Jn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33F983" w14:textId="77777777" w:rsidR="009D2DD8" w:rsidRDefault="009D2DD8">
            <w:pPr>
              <w:spacing w:before="240" w:after="240"/>
              <w:rPr>
                <w:rFonts w:cs="Arial"/>
                <w:color w:val="202122"/>
                <w:sz w:val="21"/>
                <w:szCs w:val="21"/>
              </w:rPr>
            </w:pPr>
            <w:r>
              <w:rPr>
                <w:rFonts w:cs="Arial"/>
                <w:color w:val="202122"/>
                <w:sz w:val="21"/>
                <w:szCs w:val="21"/>
              </w:rPr>
              <w:t>1</w:t>
            </w:r>
          </w:p>
        </w:tc>
      </w:tr>
      <w:tr w:rsidR="009D2DD8" w14:paraId="5DF73D38"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CDCE55" w14:textId="77777777" w:rsidR="009D2DD8" w:rsidRDefault="009D2DD8">
            <w:pPr>
              <w:spacing w:before="240" w:after="240"/>
              <w:rPr>
                <w:rFonts w:cs="Arial"/>
                <w:color w:val="202122"/>
                <w:sz w:val="21"/>
                <w:szCs w:val="21"/>
              </w:rPr>
            </w:pPr>
            <w:r>
              <w:rPr>
                <w:rFonts w:cs="Arial"/>
                <w:color w:val="202122"/>
                <w:sz w:val="21"/>
                <w:szCs w:val="21"/>
              </w:rPr>
              <w:t>26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716D78" w14:textId="42C0E80A" w:rsidR="009D2DD8" w:rsidRDefault="009D2DD8">
            <w:pPr>
              <w:spacing w:before="240" w:after="240"/>
              <w:rPr>
                <w:rFonts w:cs="Arial"/>
                <w:color w:val="202122"/>
                <w:sz w:val="21"/>
                <w:szCs w:val="21"/>
              </w:rPr>
            </w:pPr>
            <w:r w:rsidRPr="008A3F4B">
              <w:rPr>
                <w:rFonts w:cs="Arial"/>
                <w:color w:val="202122"/>
                <w:sz w:val="21"/>
                <w:szCs w:val="21"/>
              </w:rPr>
              <w:t>Epístola de Judas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815F39" w14:textId="77777777" w:rsidR="009D2DD8" w:rsidRDefault="009D2DD8">
            <w:pPr>
              <w:spacing w:before="240" w:after="240"/>
              <w:rPr>
                <w:rFonts w:cs="Arial"/>
                <w:color w:val="202122"/>
                <w:sz w:val="21"/>
                <w:szCs w:val="21"/>
              </w:rPr>
            </w:pPr>
            <w:proofErr w:type="spellStart"/>
            <w:r>
              <w:rPr>
                <w:rFonts w:cs="Arial"/>
                <w:color w:val="202122"/>
                <w:sz w:val="21"/>
                <w:szCs w:val="21"/>
              </w:rPr>
              <w:t>Jud</w:t>
            </w:r>
            <w:proofErr w:type="spellEnd"/>
            <w:r>
              <w:rPr>
                <w:rFonts w:cs="Arial"/>
                <w:color w:val="202122"/>
                <w:sz w:val="21"/>
                <w:szCs w:val="21"/>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2EE43F" w14:textId="77777777" w:rsidR="009D2DD8" w:rsidRDefault="009D2DD8">
            <w:pPr>
              <w:spacing w:before="240" w:after="240"/>
              <w:rPr>
                <w:rFonts w:cs="Arial"/>
                <w:color w:val="202122"/>
                <w:sz w:val="21"/>
                <w:szCs w:val="21"/>
              </w:rPr>
            </w:pPr>
            <w:r>
              <w:rPr>
                <w:rFonts w:cs="Arial"/>
                <w:color w:val="202122"/>
                <w:sz w:val="21"/>
                <w:szCs w:val="21"/>
              </w:rPr>
              <w:t>1</w:t>
            </w:r>
          </w:p>
        </w:tc>
      </w:tr>
      <w:tr w:rsidR="009D2DD8" w14:paraId="04373789" w14:textId="77777777" w:rsidTr="009D2DD8">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F482C1" w14:textId="77777777" w:rsidR="009D2DD8" w:rsidRDefault="009D2DD8">
            <w:pPr>
              <w:spacing w:before="240" w:after="240"/>
              <w:rPr>
                <w:rFonts w:cs="Arial"/>
                <w:color w:val="202122"/>
                <w:sz w:val="21"/>
                <w:szCs w:val="21"/>
              </w:rPr>
            </w:pPr>
            <w:r>
              <w:rPr>
                <w:rFonts w:cs="Arial"/>
                <w:color w:val="202122"/>
                <w:sz w:val="21"/>
                <w:szCs w:val="21"/>
              </w:rPr>
              <w:t>27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491827" w14:textId="59861A20" w:rsidR="009D2DD8" w:rsidRDefault="009D2DD8">
            <w:pPr>
              <w:spacing w:before="240" w:after="240"/>
              <w:rPr>
                <w:rFonts w:cs="Arial"/>
                <w:color w:val="202122"/>
                <w:sz w:val="21"/>
                <w:szCs w:val="21"/>
              </w:rPr>
            </w:pPr>
            <w:r w:rsidRPr="008A3F4B">
              <w:rPr>
                <w:rFonts w:cs="Arial"/>
                <w:color w:val="202122"/>
                <w:sz w:val="21"/>
                <w:szCs w:val="21"/>
              </w:rPr>
              <w:t>Apocalipsis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307BB0" w14:textId="77777777" w:rsidR="009D2DD8" w:rsidRDefault="009D2DD8">
            <w:pPr>
              <w:spacing w:before="240" w:after="240"/>
              <w:rPr>
                <w:rFonts w:cs="Arial"/>
                <w:color w:val="202122"/>
                <w:sz w:val="21"/>
                <w:szCs w:val="21"/>
              </w:rPr>
            </w:pPr>
            <w:proofErr w:type="spellStart"/>
            <w:r>
              <w:rPr>
                <w:rFonts w:cs="Arial"/>
                <w:color w:val="202122"/>
                <w:sz w:val="21"/>
                <w:szCs w:val="21"/>
              </w:rPr>
              <w:t>Ap</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0601F3" w14:textId="77777777" w:rsidR="009D2DD8" w:rsidRDefault="009D2DD8">
            <w:pPr>
              <w:spacing w:before="240" w:after="240"/>
              <w:rPr>
                <w:rFonts w:cs="Arial"/>
                <w:color w:val="202122"/>
                <w:sz w:val="21"/>
                <w:szCs w:val="21"/>
              </w:rPr>
            </w:pPr>
            <w:r>
              <w:rPr>
                <w:rFonts w:cs="Arial"/>
                <w:color w:val="202122"/>
                <w:sz w:val="21"/>
                <w:szCs w:val="21"/>
              </w:rPr>
              <w:t>22</w:t>
            </w:r>
          </w:p>
          <w:p w14:paraId="7685C082" w14:textId="77777777" w:rsidR="009D2DD8" w:rsidRDefault="009D2DD8">
            <w:pPr>
              <w:spacing w:before="240" w:after="240"/>
              <w:rPr>
                <w:color w:val="202122"/>
                <w:sz w:val="21"/>
                <w:szCs w:val="21"/>
              </w:rPr>
            </w:pPr>
            <w:r>
              <w:rPr>
                <w:color w:val="202122"/>
                <w:sz w:val="21"/>
                <w:szCs w:val="21"/>
              </w:rPr>
              <w:br/>
            </w:r>
          </w:p>
        </w:tc>
      </w:tr>
    </w:tbl>
    <w:p w14:paraId="43ACED3D" w14:textId="5395645E" w:rsidR="00C840DC" w:rsidRPr="00AA2DF6" w:rsidRDefault="004E0515" w:rsidP="004E0515">
      <w:pPr>
        <w:pStyle w:val="Descripcin"/>
        <w:rPr>
          <w:sz w:val="20"/>
          <w:szCs w:val="20"/>
          <w:rPrChange w:id="584" w:author="david gonzalez cano" w:date="2024-02-26T22:08:00Z">
            <w:rPr/>
          </w:rPrChange>
        </w:rPr>
      </w:pPr>
      <w:bookmarkStart w:id="585" w:name="_Toc159877414"/>
      <w:r w:rsidRPr="00AA2DF6">
        <w:rPr>
          <w:sz w:val="20"/>
          <w:szCs w:val="20"/>
          <w:rPrChange w:id="586" w:author="david gonzalez cano" w:date="2024-02-26T22:08:00Z">
            <w:rPr/>
          </w:rPrChange>
        </w:rPr>
        <w:t xml:space="preserve">Tabla </w:t>
      </w:r>
      <w:r w:rsidR="00714027" w:rsidRPr="00AA2DF6">
        <w:rPr>
          <w:sz w:val="20"/>
          <w:szCs w:val="20"/>
          <w:rPrChange w:id="587" w:author="david gonzalez cano" w:date="2024-02-26T22:08:00Z">
            <w:rPr/>
          </w:rPrChange>
        </w:rPr>
        <w:fldChar w:fldCharType="begin"/>
      </w:r>
      <w:r w:rsidR="00714027" w:rsidRPr="00AA2DF6">
        <w:rPr>
          <w:sz w:val="20"/>
          <w:szCs w:val="20"/>
          <w:rPrChange w:id="588" w:author="david gonzalez cano" w:date="2024-02-26T22:08:00Z">
            <w:rPr/>
          </w:rPrChange>
        </w:rPr>
        <w:instrText xml:space="preserve"> SEQ Tabla \* ARABIC </w:instrText>
      </w:r>
      <w:r w:rsidR="00714027" w:rsidRPr="00AA2DF6">
        <w:rPr>
          <w:sz w:val="20"/>
          <w:szCs w:val="20"/>
          <w:rPrChange w:id="589" w:author="david gonzalez cano" w:date="2024-02-26T22:08:00Z">
            <w:rPr/>
          </w:rPrChange>
        </w:rPr>
        <w:fldChar w:fldCharType="separate"/>
      </w:r>
      <w:ins w:id="590" w:author="david gonzalez cano" w:date="2024-02-26T22:11:00Z">
        <w:r w:rsidR="00AA2DF6">
          <w:rPr>
            <w:noProof/>
            <w:sz w:val="20"/>
            <w:szCs w:val="20"/>
          </w:rPr>
          <w:t>8</w:t>
        </w:r>
      </w:ins>
      <w:del w:id="591" w:author="david gonzalez cano" w:date="2024-02-26T22:11:00Z">
        <w:r w:rsidR="001016E7" w:rsidRPr="00AA2DF6" w:rsidDel="00AA2DF6">
          <w:rPr>
            <w:noProof/>
            <w:sz w:val="20"/>
            <w:szCs w:val="20"/>
            <w:rPrChange w:id="592" w:author="david gonzalez cano" w:date="2024-02-26T22:08:00Z">
              <w:rPr>
                <w:noProof/>
              </w:rPr>
            </w:rPrChange>
          </w:rPr>
          <w:delText>8</w:delText>
        </w:r>
      </w:del>
      <w:r w:rsidR="00714027" w:rsidRPr="00AA2DF6">
        <w:rPr>
          <w:sz w:val="20"/>
          <w:szCs w:val="20"/>
          <w:rPrChange w:id="593" w:author="david gonzalez cano" w:date="2024-02-26T22:08:00Z">
            <w:rPr/>
          </w:rPrChange>
        </w:rPr>
        <w:fldChar w:fldCharType="end"/>
      </w:r>
      <w:r w:rsidRPr="00AA2DF6">
        <w:rPr>
          <w:sz w:val="20"/>
          <w:szCs w:val="20"/>
          <w:rPrChange w:id="594" w:author="david gonzalez cano" w:date="2024-02-26T22:08:00Z">
            <w:rPr/>
          </w:rPrChange>
        </w:rPr>
        <w:t xml:space="preserve"> Libros del nuevo testamento más </w:t>
      </w:r>
      <w:r w:rsidR="00180261" w:rsidRPr="00AA2DF6">
        <w:rPr>
          <w:sz w:val="20"/>
          <w:szCs w:val="20"/>
          <w:rPrChange w:id="595" w:author="david gonzalez cano" w:date="2024-02-26T22:08:00Z">
            <w:rPr/>
          </w:rPrChange>
        </w:rPr>
        <w:t>aceptados</w:t>
      </w:r>
      <w:r w:rsidRPr="00AA2DF6">
        <w:rPr>
          <w:sz w:val="20"/>
          <w:szCs w:val="20"/>
          <w:rPrChange w:id="596" w:author="david gonzalez cano" w:date="2024-02-26T22:08:00Z">
            <w:rPr/>
          </w:rPrChange>
        </w:rPr>
        <w:t xml:space="preserve"> </w:t>
      </w:r>
      <w:sdt>
        <w:sdtPr>
          <w:rPr>
            <w:sz w:val="20"/>
            <w:szCs w:val="20"/>
            <w:rPrChange w:id="597" w:author="david gonzalez cano" w:date="2024-02-26T22:08:00Z">
              <w:rPr/>
            </w:rPrChange>
          </w:rPr>
          <w:id w:val="302116643"/>
          <w:citation/>
        </w:sdtPr>
        <w:sdtContent>
          <w:r w:rsidRPr="00AA2DF6">
            <w:rPr>
              <w:sz w:val="20"/>
              <w:szCs w:val="20"/>
              <w:rPrChange w:id="598" w:author="david gonzalez cano" w:date="2024-02-26T22:08:00Z">
                <w:rPr/>
              </w:rPrChange>
            </w:rPr>
            <w:fldChar w:fldCharType="begin"/>
          </w:r>
          <w:r w:rsidRPr="00AA2DF6">
            <w:rPr>
              <w:sz w:val="20"/>
              <w:szCs w:val="20"/>
              <w:lang w:val="es-CO"/>
              <w:rPrChange w:id="599" w:author="david gonzalez cano" w:date="2024-02-26T22:08:00Z">
                <w:rPr>
                  <w:lang w:val="es-CO"/>
                </w:rPr>
              </w:rPrChange>
            </w:rPr>
            <w:instrText xml:space="preserve">CITATION Wik24 \l 1033 </w:instrText>
          </w:r>
          <w:r w:rsidRPr="00AA2DF6">
            <w:rPr>
              <w:sz w:val="20"/>
              <w:szCs w:val="20"/>
              <w:rPrChange w:id="600" w:author="david gonzalez cano" w:date="2024-02-26T22:08:00Z">
                <w:rPr/>
              </w:rPrChange>
            </w:rPr>
            <w:fldChar w:fldCharType="separate"/>
          </w:r>
          <w:r w:rsidR="006A3F8A" w:rsidRPr="00AA2DF6">
            <w:rPr>
              <w:noProof/>
              <w:sz w:val="20"/>
              <w:szCs w:val="20"/>
              <w:lang w:val="es-CO"/>
              <w:rPrChange w:id="601" w:author="david gonzalez cano" w:date="2024-02-26T22:08:00Z">
                <w:rPr>
                  <w:noProof/>
                  <w:lang w:val="es-CO"/>
                </w:rPr>
              </w:rPrChange>
            </w:rPr>
            <w:t>(Nuevo Testamento, n.d.)</w:t>
          </w:r>
          <w:r w:rsidRPr="00AA2DF6">
            <w:rPr>
              <w:sz w:val="20"/>
              <w:szCs w:val="20"/>
              <w:rPrChange w:id="602" w:author="david gonzalez cano" w:date="2024-02-26T22:08:00Z">
                <w:rPr/>
              </w:rPrChange>
            </w:rPr>
            <w:fldChar w:fldCharType="end"/>
          </w:r>
        </w:sdtContent>
      </w:sdt>
      <w:bookmarkEnd w:id="585"/>
    </w:p>
    <w:p w14:paraId="6C3FA5D3" w14:textId="77777777" w:rsidR="00F55185" w:rsidRDefault="00F55185" w:rsidP="005C47F6">
      <w:pPr>
        <w:rPr>
          <w:ins w:id="603" w:author="david gonzalez cano" w:date="2024-02-26T22:19:00Z"/>
          <w:lang w:val="es-ES"/>
        </w:rPr>
      </w:pPr>
    </w:p>
    <w:p w14:paraId="0B83B0E5" w14:textId="499174EE" w:rsidR="005C47F6" w:rsidRPr="005C47F6" w:rsidRDefault="008E5FF0" w:rsidP="005C47F6">
      <w:pPr>
        <w:rPr>
          <w:lang w:val="es-ES"/>
        </w:rPr>
      </w:pPr>
      <w:r>
        <w:rPr>
          <w:lang w:val="es-ES"/>
        </w:rPr>
        <w:t>L</w:t>
      </w:r>
      <w:r w:rsidR="00AB4F24">
        <w:rPr>
          <w:lang w:val="es-ES"/>
        </w:rPr>
        <w:t xml:space="preserve">a </w:t>
      </w:r>
      <w:r w:rsidR="005C47F6">
        <w:rPr>
          <w:lang w:val="es-ES"/>
        </w:rPr>
        <w:t>composición</w:t>
      </w:r>
      <w:r w:rsidR="00AB4F24">
        <w:rPr>
          <w:lang w:val="es-ES"/>
        </w:rPr>
        <w:t xml:space="preserve"> del canon del nuevo testamento data desde los </w:t>
      </w:r>
      <w:r w:rsidR="005C47F6">
        <w:rPr>
          <w:lang w:val="es-ES"/>
        </w:rPr>
        <w:t>años</w:t>
      </w:r>
      <w:r w:rsidR="00AB4F24">
        <w:rPr>
          <w:lang w:val="es-ES"/>
        </w:rPr>
        <w:t xml:space="preserve"> 170 DC.</w:t>
      </w:r>
      <w:r w:rsidR="00B459A6">
        <w:rPr>
          <w:lang w:val="es-ES"/>
        </w:rPr>
        <w:t xml:space="preserve"> </w:t>
      </w:r>
      <w:r w:rsidR="005C47F6">
        <w:rPr>
          <w:lang w:val="es-ES"/>
        </w:rPr>
        <w:t>Los manuscritos del nuevo testamento</w:t>
      </w:r>
      <w:r w:rsidR="00435ABB">
        <w:rPr>
          <w:lang w:val="es-ES"/>
        </w:rPr>
        <w:t xml:space="preserve"> s</w:t>
      </w:r>
      <w:r w:rsidR="005C47F6" w:rsidRPr="005C47F6">
        <w:rPr>
          <w:lang w:val="es-ES"/>
        </w:rPr>
        <w:t xml:space="preserve">egún Robert W. Funk, fundador </w:t>
      </w:r>
      <w:r w:rsidR="00A64FF5">
        <w:rPr>
          <w:lang w:val="es-ES"/>
        </w:rPr>
        <w:t>de</w:t>
      </w:r>
      <w:r w:rsidR="00A64FF5" w:rsidRPr="005C47F6">
        <w:rPr>
          <w:lang w:val="es-ES"/>
        </w:rPr>
        <w:t xml:space="preserve"> </w:t>
      </w:r>
      <w:r w:rsidR="005C47F6" w:rsidRPr="005C47F6">
        <w:rPr>
          <w:lang w:val="es-ES"/>
        </w:rPr>
        <w:t>‘seminario de</w:t>
      </w:r>
      <w:r w:rsidR="00A64FF5">
        <w:rPr>
          <w:lang w:val="es-ES"/>
        </w:rPr>
        <w:t xml:space="preserve"> </w:t>
      </w:r>
      <w:r w:rsidR="00B83278">
        <w:rPr>
          <w:lang w:val="es-ES"/>
        </w:rPr>
        <w:t>Jesús,</w:t>
      </w:r>
      <w:r w:rsidR="005C47F6" w:rsidRPr="005C47F6">
        <w:rPr>
          <w:lang w:val="es-ES"/>
        </w:rPr>
        <w:t xml:space="preserve"> existen muchas variantes en los distintos manuscritos griegos del Nuevo Testamento que han llegado hasta la actualidad; algunas son variantes menores sin trascendencia, pero también hay cambios </w:t>
      </w:r>
      <w:r w:rsidR="00B459A6" w:rsidRPr="005C47F6">
        <w:rPr>
          <w:lang w:val="es-ES"/>
        </w:rPr>
        <w:t>significativos</w:t>
      </w:r>
      <w:r w:rsidR="00B459A6">
        <w:rPr>
          <w:lang w:val="es-ES"/>
        </w:rPr>
        <w:t>.</w:t>
      </w:r>
      <w:r w:rsidR="00B459A6" w:rsidRPr="005C47F6">
        <w:rPr>
          <w:lang w:val="es-ES"/>
        </w:rPr>
        <w:t xml:space="preserve"> Se</w:t>
      </w:r>
      <w:r w:rsidR="005C47F6" w:rsidRPr="005C47F6">
        <w:rPr>
          <w:lang w:val="es-ES"/>
        </w:rPr>
        <w:t xml:space="preserve"> ha estimado que hay más de 70.000 variantes significativas en los manuscritos griegos del Nuevo Testamento. Tal montaña de variaciones ha sido reducida a un número manejable por las ediciones críticas modernas que ordenan, evalúan y eligen entre la mir</w:t>
      </w:r>
      <w:r w:rsidR="00435ABB">
        <w:rPr>
          <w:lang w:val="es-ES"/>
        </w:rPr>
        <w:t>a</w:t>
      </w:r>
      <w:r w:rsidR="005C47F6" w:rsidRPr="005C47F6">
        <w:rPr>
          <w:lang w:val="es-ES"/>
        </w:rPr>
        <w:t xml:space="preserve">da de </w:t>
      </w:r>
      <w:r w:rsidR="00435ABB" w:rsidRPr="005C47F6">
        <w:rPr>
          <w:lang w:val="es-ES"/>
        </w:rPr>
        <w:t>posibilidades</w:t>
      </w:r>
      <w:r w:rsidR="005C47F6" w:rsidRPr="005C47F6">
        <w:rPr>
          <w:lang w:val="es-ES"/>
        </w:rPr>
        <w:t>. Las ediciones críticas del Nuevo Testamento griego utilizadas por eruditos son, de hecho, creaciones de los críticos textuales y editores. No son idénticas a ninguno de los manuscritos antiguos sobrevivientes. Son una composición de muchas versiones distintas.</w:t>
      </w:r>
    </w:p>
    <w:p w14:paraId="6D4CC55F" w14:textId="5625F484" w:rsidR="00AB4F24" w:rsidRPr="00AB4F24" w:rsidRDefault="00AB4F24" w:rsidP="00AB4F24">
      <w:pPr>
        <w:rPr>
          <w:lang w:val="es-ES"/>
        </w:rPr>
      </w:pPr>
    </w:p>
    <w:p w14:paraId="09801C1D" w14:textId="77777777" w:rsidR="009F62BD" w:rsidRDefault="001E2DF9" w:rsidP="00AB2227">
      <w:pPr>
        <w:pStyle w:val="Ttulo2"/>
        <w:rPr>
          <w:ins w:id="604" w:author="david gonzalez cano" w:date="2024-02-26T22:35:00Z"/>
        </w:rPr>
      </w:pPr>
      <w:bookmarkStart w:id="605" w:name="_Toc159871883"/>
      <w:r w:rsidRPr="00EF6DEC">
        <w:lastRenderedPageBreak/>
        <w:t xml:space="preserve">2.3 </w:t>
      </w:r>
      <w:r w:rsidR="00201D4F" w:rsidRPr="00EF6DEC">
        <w:t xml:space="preserve">Conclusiones </w:t>
      </w:r>
    </w:p>
    <w:p w14:paraId="65E2A54F" w14:textId="6E7C206A" w:rsidR="001468FC" w:rsidRPr="001468FC" w:rsidDel="009E5895" w:rsidRDefault="00201D4F" w:rsidP="00AB2227">
      <w:pPr>
        <w:pStyle w:val="Ttulo2"/>
        <w:rPr>
          <w:del w:id="606" w:author="david gonzalez cano" w:date="2024-02-26T22:39:00Z"/>
        </w:rPr>
      </w:pPr>
      <w:del w:id="607" w:author="david gonzalez cano" w:date="2024-02-26T22:35:00Z">
        <w:r w:rsidRPr="00EF6DEC" w:rsidDel="009F62BD">
          <w:delText>(</w:delText>
        </w:r>
      </w:del>
      <w:del w:id="608" w:author="david gonzalez cano" w:date="2024-02-26T22:39:00Z">
        <w:r w:rsidRPr="00EF6DEC" w:rsidDel="009E5895">
          <w:delText>nexo de unión de lo investigado con el trabajo a realizar</w:delText>
        </w:r>
      </w:del>
      <w:del w:id="609" w:author="david gonzalez cano" w:date="2024-02-26T22:36:00Z">
        <w:r w:rsidRPr="00EF6DEC" w:rsidDel="009F62BD">
          <w:delText>)</w:delText>
        </w:r>
      </w:del>
      <w:bookmarkEnd w:id="605"/>
    </w:p>
    <w:p w14:paraId="651EDBFC" w14:textId="0DFB1C78" w:rsidR="00201D4F" w:rsidRPr="00B459A6" w:rsidDel="009F62BD" w:rsidRDefault="00433D85" w:rsidP="001C601C">
      <w:pPr>
        <w:rPr>
          <w:moveFrom w:id="610" w:author="david gonzalez cano" w:date="2024-02-26T22:36:00Z"/>
          <w:rFonts w:cs="Arial"/>
        </w:rPr>
      </w:pPr>
      <w:moveFromRangeStart w:id="611" w:author="david gonzalez cano" w:date="2024-02-26T22:36:00Z" w:name="move159879419"/>
      <w:moveFrom w:id="612" w:author="david gonzalez cano" w:date="2024-02-26T22:36:00Z">
        <w:r w:rsidRPr="00B459A6" w:rsidDel="009F62BD">
          <w:rPr>
            <w:rFonts w:cs="Arial"/>
          </w:rPr>
          <w:t xml:space="preserve">Se </w:t>
        </w:r>
        <w:r w:rsidR="00680438" w:rsidRPr="00B459A6" w:rsidDel="009F62BD">
          <w:rPr>
            <w:rFonts w:cs="Arial"/>
          </w:rPr>
          <w:t>está</w:t>
        </w:r>
        <w:r w:rsidRPr="00B459A6" w:rsidDel="009F62BD">
          <w:rPr>
            <w:rFonts w:cs="Arial"/>
          </w:rPr>
          <w:t xml:space="preserve"> trabajando un grupo de pastores en Colombia que serán parte del proceso de analizar las dificultades y </w:t>
        </w:r>
        <w:r w:rsidR="00E10ED8" w:rsidRPr="00B459A6" w:rsidDel="009F62BD">
          <w:rPr>
            <w:rFonts w:cs="Arial"/>
          </w:rPr>
          <w:t>serán</w:t>
        </w:r>
        <w:r w:rsidRPr="00B459A6" w:rsidDel="009F62BD">
          <w:rPr>
            <w:rFonts w:cs="Arial"/>
          </w:rPr>
          <w:t xml:space="preserve"> parte de la </w:t>
        </w:r>
        <w:r w:rsidR="00E10ED8" w:rsidRPr="00B459A6" w:rsidDel="009F62BD">
          <w:rPr>
            <w:rFonts w:cs="Arial"/>
          </w:rPr>
          <w:t>investigación</w:t>
        </w:r>
        <w:r w:rsidRPr="00B459A6" w:rsidDel="009F62BD">
          <w:rPr>
            <w:rFonts w:cs="Arial"/>
          </w:rPr>
          <w:t xml:space="preserve">, por medio de entrevistas y soporte en </w:t>
        </w:r>
        <w:r w:rsidR="00E10ED8" w:rsidRPr="00B459A6" w:rsidDel="009F62BD">
          <w:rPr>
            <w:rFonts w:cs="Arial"/>
          </w:rPr>
          <w:t>el prototipo de parte del uso.</w:t>
        </w:r>
      </w:moveFrom>
    </w:p>
    <w:moveFromRangeEnd w:id="611"/>
    <w:p w14:paraId="38F12AD2" w14:textId="10DE56DE" w:rsidR="00F059DE" w:rsidRDefault="00F55185" w:rsidP="00636B45">
      <w:pPr>
        <w:rPr>
          <w:ins w:id="613" w:author="david gonzalez cano" w:date="2024-02-26T22:36:00Z"/>
          <w:rFonts w:cs="Arial"/>
          <w:lang w:bidi="en-US"/>
        </w:rPr>
      </w:pPr>
      <w:ins w:id="614" w:author="david gonzalez cano" w:date="2024-02-26T22:24:00Z">
        <w:r>
          <w:rPr>
            <w:rFonts w:cs="Arial"/>
            <w:lang w:bidi="en-US"/>
          </w:rPr>
          <w:t xml:space="preserve">La unión de las técnicas de análisis </w:t>
        </w:r>
      </w:ins>
      <w:ins w:id="615" w:author="david gonzalez cano" w:date="2024-02-26T22:25:00Z">
        <w:r>
          <w:rPr>
            <w:rFonts w:cs="Arial"/>
            <w:lang w:bidi="en-US"/>
          </w:rPr>
          <w:t xml:space="preserve">de texto usando herramientas de inteligencia artificial y </w:t>
        </w:r>
      </w:ins>
      <w:ins w:id="616" w:author="david gonzalez cano" w:date="2024-02-26T22:29:00Z">
        <w:r w:rsidR="009F62BD">
          <w:rPr>
            <w:rFonts w:cs="Arial"/>
            <w:lang w:bidi="en-US"/>
          </w:rPr>
          <w:t xml:space="preserve">el </w:t>
        </w:r>
      </w:ins>
      <w:ins w:id="617" w:author="david gonzalez cano" w:date="2024-02-26T22:26:00Z">
        <w:r>
          <w:rPr>
            <w:rFonts w:cs="Arial"/>
            <w:lang w:bidi="en-US"/>
          </w:rPr>
          <w:t xml:space="preserve">poder </w:t>
        </w:r>
      </w:ins>
      <w:ins w:id="618" w:author="david gonzalez cano" w:date="2024-02-26T22:36:00Z">
        <w:r w:rsidR="009F62BD">
          <w:rPr>
            <w:rFonts w:cs="Arial"/>
            <w:lang w:bidi="en-US"/>
          </w:rPr>
          <w:t>integrar las</w:t>
        </w:r>
      </w:ins>
      <w:ins w:id="619" w:author="david gonzalez cano" w:date="2024-02-26T22:27:00Z">
        <w:r>
          <w:rPr>
            <w:rFonts w:cs="Arial"/>
            <w:lang w:bidi="en-US"/>
          </w:rPr>
          <w:t xml:space="preserve"> técnicas de estudio de los lideres, maestros y pastores con dataset</w:t>
        </w:r>
      </w:ins>
      <w:ins w:id="620" w:author="david gonzalez cano" w:date="2024-02-26T22:29:00Z">
        <w:r w:rsidR="009F62BD">
          <w:rPr>
            <w:rFonts w:cs="Arial"/>
            <w:lang w:bidi="en-US"/>
          </w:rPr>
          <w:t xml:space="preserve"> </w:t>
        </w:r>
      </w:ins>
      <w:ins w:id="621" w:author="david gonzalez cano" w:date="2024-02-26T22:36:00Z">
        <w:r w:rsidR="009F62BD">
          <w:rPr>
            <w:rFonts w:cs="Arial"/>
            <w:lang w:bidi="en-US"/>
          </w:rPr>
          <w:t>bíblicos que</w:t>
        </w:r>
      </w:ins>
      <w:ins w:id="622" w:author="david gonzalez cano" w:date="2024-02-26T22:31:00Z">
        <w:r w:rsidR="009F62BD">
          <w:rPr>
            <w:rFonts w:cs="Arial"/>
            <w:lang w:bidi="en-US"/>
          </w:rPr>
          <w:t xml:space="preserve"> estén</w:t>
        </w:r>
      </w:ins>
      <w:ins w:id="623" w:author="david gonzalez cano" w:date="2024-02-26T22:30:00Z">
        <w:r w:rsidR="009F62BD">
          <w:rPr>
            <w:rFonts w:cs="Arial"/>
            <w:lang w:bidi="en-US"/>
          </w:rPr>
          <w:t xml:space="preserve"> </w:t>
        </w:r>
      </w:ins>
      <w:ins w:id="624" w:author="david gonzalez cano" w:date="2024-02-26T22:28:00Z">
        <w:r>
          <w:rPr>
            <w:rFonts w:cs="Arial"/>
            <w:lang w:bidi="en-US"/>
          </w:rPr>
          <w:t>completas y bien estructuradas pueden</w:t>
        </w:r>
      </w:ins>
      <w:ins w:id="625" w:author="david gonzalez cano" w:date="2024-02-26T22:30:00Z">
        <w:r w:rsidR="009F62BD">
          <w:rPr>
            <w:rFonts w:cs="Arial"/>
            <w:lang w:bidi="en-US"/>
          </w:rPr>
          <w:t xml:space="preserve"> generar </w:t>
        </w:r>
      </w:ins>
      <w:ins w:id="626" w:author="david gonzalez cano" w:date="2024-02-26T22:28:00Z">
        <w:r>
          <w:rPr>
            <w:rFonts w:cs="Arial"/>
            <w:lang w:bidi="en-US"/>
          </w:rPr>
          <w:t xml:space="preserve">herramientas de </w:t>
        </w:r>
        <w:r w:rsidR="009F62BD">
          <w:rPr>
            <w:rFonts w:cs="Arial"/>
            <w:lang w:bidi="en-US"/>
          </w:rPr>
          <w:t xml:space="preserve">visualización y consulta muy </w:t>
        </w:r>
      </w:ins>
      <w:ins w:id="627" w:author="david gonzalez cano" w:date="2024-02-26T22:29:00Z">
        <w:r w:rsidR="009F62BD">
          <w:rPr>
            <w:rFonts w:cs="Arial"/>
            <w:lang w:bidi="en-US"/>
          </w:rPr>
          <w:t>útiles p</w:t>
        </w:r>
      </w:ins>
      <w:ins w:id="628" w:author="david gonzalez cano" w:date="2024-02-26T22:31:00Z">
        <w:r w:rsidR="009F62BD">
          <w:rPr>
            <w:rFonts w:cs="Arial"/>
            <w:lang w:bidi="en-US"/>
          </w:rPr>
          <w:t xml:space="preserve">ara el análisis de las relaciones de los personajes </w:t>
        </w:r>
      </w:ins>
      <w:ins w:id="629" w:author="david gonzalez cano" w:date="2024-02-26T22:32:00Z">
        <w:r w:rsidR="009F62BD">
          <w:rPr>
            <w:rFonts w:cs="Arial"/>
            <w:lang w:bidi="en-US"/>
          </w:rPr>
          <w:t xml:space="preserve">bíblicos en los diferentes eventos a través del tiempo que data el texto </w:t>
        </w:r>
      </w:ins>
      <w:ins w:id="630" w:author="david gonzalez cano" w:date="2024-02-26T22:35:00Z">
        <w:r w:rsidR="009F62BD">
          <w:rPr>
            <w:rFonts w:cs="Arial"/>
            <w:lang w:bidi="en-US"/>
          </w:rPr>
          <w:t>bíblico</w:t>
        </w:r>
      </w:ins>
      <w:ins w:id="631" w:author="david gonzalez cano" w:date="2024-02-26T22:32:00Z">
        <w:r w:rsidR="009F62BD">
          <w:rPr>
            <w:rFonts w:cs="Arial"/>
            <w:lang w:bidi="en-US"/>
          </w:rPr>
          <w:t>.</w:t>
        </w:r>
      </w:ins>
    </w:p>
    <w:p w14:paraId="534F3C3C" w14:textId="02A2F232" w:rsidR="009F62BD" w:rsidRPr="00B459A6" w:rsidRDefault="009F62BD" w:rsidP="009F62BD">
      <w:pPr>
        <w:rPr>
          <w:moveTo w:id="632" w:author="david gonzalez cano" w:date="2024-02-26T22:36:00Z"/>
          <w:rFonts w:cs="Arial"/>
        </w:rPr>
      </w:pPr>
      <w:moveToRangeStart w:id="633" w:author="david gonzalez cano" w:date="2024-02-26T22:36:00Z" w:name="move159879419"/>
      <w:moveTo w:id="634" w:author="david gonzalez cano" w:date="2024-02-26T22:36:00Z">
        <w:r w:rsidRPr="00B459A6">
          <w:rPr>
            <w:rFonts w:cs="Arial"/>
          </w:rPr>
          <w:t>Se está trabajando un grupo de pastores en Colombia</w:t>
        </w:r>
      </w:moveTo>
      <w:ins w:id="635" w:author="david gonzalez cano" w:date="2024-02-26T22:36:00Z">
        <w:r>
          <w:rPr>
            <w:rFonts w:cs="Arial"/>
          </w:rPr>
          <w:t xml:space="preserve"> (Anexo</w:t>
        </w:r>
      </w:ins>
      <w:ins w:id="636" w:author="david gonzalez cano" w:date="2024-02-26T22:37:00Z">
        <w:r>
          <w:rPr>
            <w:rFonts w:cs="Arial"/>
          </w:rPr>
          <w:t xml:space="preserve"> III</w:t>
        </w:r>
      </w:ins>
      <w:moveTo w:id="637" w:author="david gonzalez cano" w:date="2024-02-26T22:36:00Z">
        <w:del w:id="638" w:author="david gonzalez cano" w:date="2024-02-26T22:38:00Z">
          <w:r w:rsidRPr="00B459A6" w:rsidDel="009F62BD">
            <w:rPr>
              <w:rFonts w:cs="Arial"/>
            </w:rPr>
            <w:delText xml:space="preserve"> que</w:delText>
          </w:r>
        </w:del>
      </w:moveTo>
      <w:ins w:id="639" w:author="david gonzalez cano" w:date="2024-02-26T22:38:00Z">
        <w:r>
          <w:rPr>
            <w:rFonts w:cs="Arial"/>
          </w:rPr>
          <w:t xml:space="preserve">) </w:t>
        </w:r>
      </w:ins>
      <w:moveTo w:id="640" w:author="david gonzalez cano" w:date="2024-02-26T22:36:00Z">
        <w:ins w:id="641" w:author="david gonzalez cano" w:date="2024-02-26T22:38:00Z">
          <w:r w:rsidRPr="00B459A6">
            <w:rPr>
              <w:rFonts w:cs="Arial"/>
            </w:rPr>
            <w:t>que</w:t>
          </w:r>
        </w:ins>
        <w:r w:rsidRPr="00B459A6">
          <w:rPr>
            <w:rFonts w:cs="Arial"/>
          </w:rPr>
          <w:t xml:space="preserve"> serán parte del proceso de analizar las dificultades y serán parte de la investigación, por medio de entrevistas y soporte en el prototipo de parte del uso.</w:t>
        </w:r>
      </w:moveTo>
    </w:p>
    <w:moveToRangeEnd w:id="633"/>
    <w:p w14:paraId="642D139F" w14:textId="6F30B9AC" w:rsidR="009F62BD" w:rsidDel="009E5895" w:rsidRDefault="009F62BD" w:rsidP="009F62BD">
      <w:pPr>
        <w:rPr>
          <w:del w:id="642" w:author="david gonzalez cano" w:date="2024-02-26T22:38:00Z"/>
          <w:rFonts w:cs="Arial"/>
          <w:lang w:bidi="en-US"/>
        </w:rPr>
      </w:pPr>
    </w:p>
    <w:p w14:paraId="4F0696EA" w14:textId="452E3059" w:rsidR="0058709F" w:rsidDel="009F62BD" w:rsidRDefault="0058709F" w:rsidP="000F4EB1">
      <w:pPr>
        <w:pStyle w:val="Ttulo1"/>
        <w:rPr>
          <w:del w:id="643" w:author="david gonzalez cano" w:date="2024-02-26T22:21:00Z"/>
        </w:rPr>
      </w:pPr>
    </w:p>
    <w:p w14:paraId="56A15A69" w14:textId="77777777" w:rsidR="009F62BD" w:rsidRPr="009F62BD" w:rsidRDefault="009F62BD" w:rsidP="009F62BD">
      <w:pPr>
        <w:rPr>
          <w:ins w:id="644" w:author="david gonzalez cano" w:date="2024-02-26T22:34:00Z"/>
          <w:lang w:val="es-ES" w:bidi="en-US"/>
          <w:rPrChange w:id="645" w:author="david gonzalez cano" w:date="2024-02-26T22:34:00Z">
            <w:rPr>
              <w:ins w:id="646" w:author="david gonzalez cano" w:date="2024-02-26T22:34:00Z"/>
              <w:rFonts w:cs="Arial"/>
              <w:lang w:bidi="en-US"/>
            </w:rPr>
          </w:rPrChange>
        </w:rPr>
      </w:pPr>
    </w:p>
    <w:p w14:paraId="1DBEF7AE" w14:textId="32911476" w:rsidR="00CA297C" w:rsidRPr="00EF6DEC" w:rsidDel="00F55185" w:rsidRDefault="00CA297C" w:rsidP="00E92E32">
      <w:pPr>
        <w:autoSpaceDE w:val="0"/>
        <w:autoSpaceDN w:val="0"/>
        <w:adjustRightInd w:val="0"/>
        <w:spacing w:after="0"/>
        <w:rPr>
          <w:del w:id="647" w:author="david gonzalez cano" w:date="2024-02-26T22:21:00Z"/>
          <w:rFonts w:cs="Arial"/>
        </w:rPr>
      </w:pPr>
    </w:p>
    <w:p w14:paraId="0334375A" w14:textId="77777777" w:rsidR="00E464E0" w:rsidRPr="00EF6DEC" w:rsidRDefault="00E464E0" w:rsidP="000F4EB1">
      <w:pPr>
        <w:pStyle w:val="Ttulo1"/>
        <w:rPr>
          <w:lang w:val="es-ES_tradnl"/>
        </w:rPr>
      </w:pPr>
      <w:bookmarkStart w:id="648" w:name="_Toc432240294"/>
      <w:bookmarkStart w:id="649" w:name="_Toc432504683"/>
      <w:bookmarkStart w:id="650" w:name="_Toc435459289"/>
      <w:bookmarkStart w:id="651" w:name="_Toc435460063"/>
      <w:bookmarkStart w:id="652" w:name="_Toc435460323"/>
      <w:bookmarkStart w:id="653" w:name="_Toc435460388"/>
      <w:bookmarkStart w:id="654" w:name="_Toc435460652"/>
      <w:bookmarkStart w:id="655" w:name="_Toc435460744"/>
      <w:bookmarkStart w:id="656" w:name="_Toc435462151"/>
      <w:bookmarkStart w:id="657" w:name="_Toc437557488"/>
      <w:bookmarkStart w:id="658" w:name="_Toc439968540"/>
      <w:bookmarkStart w:id="659" w:name="_Toc439969675"/>
      <w:bookmarkStart w:id="660" w:name="_Toc441233828"/>
      <w:bookmarkStart w:id="661" w:name="_Toc11248093"/>
      <w:bookmarkStart w:id="662" w:name="_Toc159871884"/>
      <w:r w:rsidRPr="00EF6DEC">
        <w:rPr>
          <w:lang w:val="es-ES_tradnl"/>
        </w:rPr>
        <w:t>3. Objetivos concretos y metodología de trabajo</w:t>
      </w:r>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718D3A6E" w14:textId="77777777" w:rsidR="00E464E0" w:rsidRPr="00EF6DEC" w:rsidRDefault="00E464E0" w:rsidP="000F4EB1">
      <w:pPr>
        <w:pStyle w:val="Ttulo2"/>
      </w:pPr>
      <w:bookmarkStart w:id="663" w:name="_Toc432240295"/>
      <w:bookmarkStart w:id="664" w:name="_Toc432504684"/>
      <w:bookmarkStart w:id="665" w:name="_Toc435459290"/>
      <w:bookmarkStart w:id="666" w:name="_Toc435460064"/>
      <w:bookmarkStart w:id="667" w:name="_Toc435460745"/>
      <w:bookmarkStart w:id="668" w:name="_Toc435462152"/>
      <w:bookmarkStart w:id="669" w:name="_Toc437557489"/>
      <w:bookmarkStart w:id="670" w:name="_Toc439968541"/>
      <w:bookmarkStart w:id="671" w:name="_Toc439969676"/>
      <w:bookmarkStart w:id="672" w:name="_Toc441233829"/>
      <w:bookmarkStart w:id="673" w:name="_Toc11248094"/>
      <w:bookmarkStart w:id="674" w:name="_Toc159871885"/>
      <w:r w:rsidRPr="00EF6DEC">
        <w:t xml:space="preserve">3.1. </w:t>
      </w:r>
      <w:r w:rsidRPr="000F4EB1">
        <w:t>Objetivo</w:t>
      </w:r>
      <w:bookmarkEnd w:id="663"/>
      <w:bookmarkEnd w:id="664"/>
      <w:bookmarkEnd w:id="665"/>
      <w:bookmarkEnd w:id="666"/>
      <w:bookmarkEnd w:id="667"/>
      <w:bookmarkEnd w:id="668"/>
      <w:bookmarkEnd w:id="669"/>
      <w:bookmarkEnd w:id="670"/>
      <w:bookmarkEnd w:id="671"/>
      <w:bookmarkEnd w:id="672"/>
      <w:r w:rsidR="00A36ACC" w:rsidRPr="00EF6DEC">
        <w:t xml:space="preserve"> general</w:t>
      </w:r>
      <w:bookmarkEnd w:id="673"/>
      <w:bookmarkEnd w:id="674"/>
    </w:p>
    <w:p w14:paraId="05950634" w14:textId="76CB757F" w:rsidR="003C47AA" w:rsidRPr="00EF6DEC" w:rsidDel="00F55185" w:rsidRDefault="003C47AA" w:rsidP="00F55185">
      <w:pPr>
        <w:autoSpaceDE w:val="0"/>
        <w:autoSpaceDN w:val="0"/>
        <w:adjustRightInd w:val="0"/>
        <w:spacing w:after="0"/>
        <w:rPr>
          <w:del w:id="675" w:author="david gonzalez cano" w:date="2024-02-26T22:22:00Z"/>
          <w:rFonts w:cs="Arial"/>
        </w:rPr>
      </w:pPr>
    </w:p>
    <w:p w14:paraId="4B31BE81" w14:textId="040A2774" w:rsidR="00ED16FA" w:rsidRPr="00EF6DEC" w:rsidRDefault="00ED16FA" w:rsidP="00F55185">
      <w:pPr>
        <w:autoSpaceDE w:val="0"/>
        <w:autoSpaceDN w:val="0"/>
        <w:adjustRightInd w:val="0"/>
        <w:spacing w:after="0"/>
        <w:rPr>
          <w:rFonts w:cs="Arial"/>
        </w:rPr>
      </w:pPr>
      <w:r w:rsidRPr="00EF6DEC">
        <w:rPr>
          <w:rFonts w:cs="Arial"/>
        </w:rPr>
        <w:t xml:space="preserve">El objetivo general de este piloto experimental es desarrollar un sistema de análisis de datos masivos y visualización que facilite la comprensión de la narrativa bíblica en los contextos históricos de tiempo y cada momento de la historia.  </w:t>
      </w:r>
    </w:p>
    <w:p w14:paraId="50496B72" w14:textId="77777777" w:rsidR="00E464E0" w:rsidRPr="00EF6DEC" w:rsidRDefault="00A36ACC" w:rsidP="000F4EB1">
      <w:pPr>
        <w:pStyle w:val="Ttulo2"/>
      </w:pPr>
      <w:bookmarkStart w:id="676" w:name="_Toc432240297"/>
      <w:bookmarkStart w:id="677" w:name="_Toc432504686"/>
      <w:bookmarkStart w:id="678" w:name="_Toc435459292"/>
      <w:bookmarkStart w:id="679" w:name="_Toc435460066"/>
      <w:bookmarkStart w:id="680" w:name="_Toc435460747"/>
      <w:bookmarkStart w:id="681" w:name="_Toc435462154"/>
      <w:bookmarkStart w:id="682" w:name="_Toc437557491"/>
      <w:bookmarkStart w:id="683" w:name="_Toc439968543"/>
      <w:bookmarkStart w:id="684" w:name="_Toc439969678"/>
      <w:bookmarkStart w:id="685" w:name="_Toc441233831"/>
      <w:bookmarkStart w:id="686" w:name="_Toc11248095"/>
      <w:bookmarkStart w:id="687" w:name="_Toc159871886"/>
      <w:r w:rsidRPr="00EF6DEC">
        <w:t>3.</w:t>
      </w:r>
      <w:r w:rsidR="00E464E0" w:rsidRPr="00EF6DEC">
        <w:t>2. Objetivos específicos</w:t>
      </w:r>
      <w:bookmarkEnd w:id="676"/>
      <w:bookmarkEnd w:id="677"/>
      <w:bookmarkEnd w:id="678"/>
      <w:bookmarkEnd w:id="679"/>
      <w:bookmarkEnd w:id="680"/>
      <w:bookmarkEnd w:id="681"/>
      <w:bookmarkEnd w:id="682"/>
      <w:bookmarkEnd w:id="683"/>
      <w:bookmarkEnd w:id="684"/>
      <w:bookmarkEnd w:id="685"/>
      <w:bookmarkEnd w:id="686"/>
      <w:bookmarkEnd w:id="687"/>
    </w:p>
    <w:p w14:paraId="41F5F37B" w14:textId="47E87FF4" w:rsidR="00C479A3" w:rsidRDefault="00C479A3">
      <w:pPr>
        <w:pStyle w:val="Prrafodelista"/>
        <w:numPr>
          <w:ilvl w:val="0"/>
          <w:numId w:val="1"/>
        </w:numPr>
        <w:autoSpaceDE w:val="0"/>
        <w:autoSpaceDN w:val="0"/>
        <w:adjustRightInd w:val="0"/>
        <w:spacing w:after="0"/>
        <w:rPr>
          <w:ins w:id="688" w:author="david gonzalez cano" w:date="2024-02-26T22:34:00Z"/>
          <w:rFonts w:cs="Arial"/>
          <w:lang w:val="es-ES_tradnl"/>
        </w:rPr>
      </w:pPr>
      <w:r w:rsidRPr="00EF6DEC">
        <w:rPr>
          <w:rFonts w:cs="Arial"/>
          <w:lang w:val="es-ES_tradnl"/>
        </w:rPr>
        <w:t>Desarrollar un prototipo de modelo NLP que permita extraer información cronológica de los textos bíblicos.</w:t>
      </w:r>
    </w:p>
    <w:p w14:paraId="63F9CD1E" w14:textId="77777777" w:rsidR="009F62BD" w:rsidRPr="009F62BD" w:rsidRDefault="009F62BD" w:rsidP="009F62BD">
      <w:pPr>
        <w:autoSpaceDE w:val="0"/>
        <w:autoSpaceDN w:val="0"/>
        <w:adjustRightInd w:val="0"/>
        <w:spacing w:after="0"/>
        <w:ind w:left="360"/>
        <w:rPr>
          <w:rFonts w:cs="Arial"/>
        </w:rPr>
        <w:pPrChange w:id="689" w:author="david gonzalez cano" w:date="2024-02-26T22:34:00Z">
          <w:pPr>
            <w:pStyle w:val="Prrafodelista"/>
            <w:numPr>
              <w:numId w:val="1"/>
            </w:numPr>
            <w:autoSpaceDE w:val="0"/>
            <w:autoSpaceDN w:val="0"/>
            <w:adjustRightInd w:val="0"/>
            <w:spacing w:after="0"/>
            <w:ind w:hanging="360"/>
          </w:pPr>
        </w:pPrChange>
      </w:pPr>
    </w:p>
    <w:p w14:paraId="5615C2DC" w14:textId="01ED07A1" w:rsidR="00C479A3" w:rsidRPr="00EF6DEC" w:rsidRDefault="00C479A3">
      <w:pPr>
        <w:pStyle w:val="Prrafodelista"/>
        <w:numPr>
          <w:ilvl w:val="0"/>
          <w:numId w:val="1"/>
        </w:numPr>
        <w:autoSpaceDE w:val="0"/>
        <w:autoSpaceDN w:val="0"/>
        <w:adjustRightInd w:val="0"/>
        <w:spacing w:after="0"/>
        <w:rPr>
          <w:rFonts w:cs="Arial"/>
          <w:lang w:val="es-ES_tradnl"/>
        </w:rPr>
      </w:pPr>
      <w:r w:rsidRPr="00EF6DEC">
        <w:rPr>
          <w:rFonts w:cs="Arial"/>
          <w:lang w:val="es-ES_tradnl"/>
        </w:rPr>
        <w:t xml:space="preserve">Crear una base estructurada de las fechas </w:t>
      </w:r>
      <w:r w:rsidR="00C94C9A" w:rsidRPr="00EF6DEC">
        <w:rPr>
          <w:rFonts w:cs="Arial"/>
          <w:lang w:val="es-ES_tradnl"/>
        </w:rPr>
        <w:t>de los personajes y eventos bíblicos</w:t>
      </w:r>
      <w:r w:rsidRPr="00EF6DEC">
        <w:rPr>
          <w:rFonts w:cs="Arial"/>
          <w:lang w:val="es-ES_tradnl"/>
        </w:rPr>
        <w:t>.</w:t>
      </w:r>
    </w:p>
    <w:p w14:paraId="4FEFA768" w14:textId="77777777" w:rsidR="009F62BD" w:rsidRPr="009F62BD" w:rsidRDefault="009F62BD" w:rsidP="009F62BD">
      <w:pPr>
        <w:autoSpaceDE w:val="0"/>
        <w:autoSpaceDN w:val="0"/>
        <w:adjustRightInd w:val="0"/>
        <w:spacing w:after="0"/>
        <w:ind w:left="360"/>
        <w:rPr>
          <w:ins w:id="690" w:author="david gonzalez cano" w:date="2024-02-26T22:34:00Z"/>
          <w:rFonts w:cs="Arial"/>
        </w:rPr>
        <w:pPrChange w:id="691" w:author="david gonzalez cano" w:date="2024-02-26T22:34:00Z">
          <w:pPr>
            <w:pStyle w:val="Prrafodelista"/>
            <w:numPr>
              <w:numId w:val="1"/>
            </w:numPr>
            <w:autoSpaceDE w:val="0"/>
            <w:autoSpaceDN w:val="0"/>
            <w:adjustRightInd w:val="0"/>
            <w:spacing w:after="0"/>
            <w:ind w:hanging="360"/>
          </w:pPr>
        </w:pPrChange>
      </w:pPr>
    </w:p>
    <w:p w14:paraId="29F6407B" w14:textId="6214B84F" w:rsidR="00C479A3" w:rsidRPr="00EF6DEC" w:rsidRDefault="00C94C9A">
      <w:pPr>
        <w:pStyle w:val="Prrafodelista"/>
        <w:numPr>
          <w:ilvl w:val="0"/>
          <w:numId w:val="1"/>
        </w:numPr>
        <w:autoSpaceDE w:val="0"/>
        <w:autoSpaceDN w:val="0"/>
        <w:adjustRightInd w:val="0"/>
        <w:spacing w:after="0"/>
        <w:rPr>
          <w:rFonts w:cs="Arial"/>
          <w:lang w:val="es-ES_tradnl"/>
        </w:rPr>
      </w:pPr>
      <w:r w:rsidRPr="00EF6DEC">
        <w:rPr>
          <w:rFonts w:cs="Arial"/>
          <w:lang w:val="es-ES_tradnl"/>
        </w:rPr>
        <w:t>Utilizar herramientas de visualización para presentar los eventos y personajes en forma dinámica.</w:t>
      </w:r>
    </w:p>
    <w:p w14:paraId="46982C9B" w14:textId="77777777" w:rsidR="00274201" w:rsidRDefault="00274201">
      <w:pPr>
        <w:spacing w:line="276" w:lineRule="auto"/>
        <w:jc w:val="left"/>
        <w:rPr>
          <w:ins w:id="692" w:author="david gonzalez cano" w:date="2024-02-26T22:38:00Z"/>
          <w:rFonts w:cs="Arial"/>
        </w:rPr>
      </w:pPr>
      <w:bookmarkStart w:id="693" w:name="_Toc432240298"/>
      <w:bookmarkStart w:id="694" w:name="_Toc432504687"/>
      <w:bookmarkStart w:id="695" w:name="_Toc435459293"/>
      <w:bookmarkStart w:id="696" w:name="_Toc435460067"/>
      <w:bookmarkStart w:id="697" w:name="_Toc435460748"/>
      <w:bookmarkStart w:id="698" w:name="_Toc435462155"/>
      <w:bookmarkStart w:id="699" w:name="_Toc437557492"/>
      <w:bookmarkStart w:id="700" w:name="_Toc439968544"/>
      <w:bookmarkStart w:id="701" w:name="_Toc439969679"/>
      <w:bookmarkStart w:id="702" w:name="_Toc441233832"/>
    </w:p>
    <w:p w14:paraId="44EBFDD1" w14:textId="77777777" w:rsidR="009F62BD" w:rsidRDefault="009F62BD">
      <w:pPr>
        <w:spacing w:line="276" w:lineRule="auto"/>
        <w:jc w:val="left"/>
        <w:rPr>
          <w:ins w:id="703" w:author="david gonzalez cano" w:date="2024-02-26T22:38:00Z"/>
          <w:rFonts w:cs="Arial"/>
        </w:rPr>
      </w:pPr>
    </w:p>
    <w:p w14:paraId="4151CE29" w14:textId="77777777" w:rsidR="009F62BD" w:rsidRDefault="009F62BD">
      <w:pPr>
        <w:spacing w:line="276" w:lineRule="auto"/>
        <w:jc w:val="left"/>
        <w:rPr>
          <w:ins w:id="704" w:author="david gonzalez cano" w:date="2024-02-26T22:43:00Z"/>
          <w:rFonts w:cs="Arial"/>
        </w:rPr>
      </w:pPr>
    </w:p>
    <w:p w14:paraId="6A80AEFF" w14:textId="77777777" w:rsidR="009E5895" w:rsidRDefault="009E5895">
      <w:pPr>
        <w:spacing w:line="276" w:lineRule="auto"/>
        <w:jc w:val="left"/>
        <w:rPr>
          <w:ins w:id="705" w:author="david gonzalez cano" w:date="2024-02-26T22:44:00Z"/>
          <w:rFonts w:cs="Arial"/>
        </w:rPr>
      </w:pPr>
    </w:p>
    <w:p w14:paraId="216CC9D4" w14:textId="77777777" w:rsidR="009E5895" w:rsidRDefault="009E5895">
      <w:pPr>
        <w:spacing w:line="276" w:lineRule="auto"/>
        <w:jc w:val="left"/>
        <w:rPr>
          <w:ins w:id="706" w:author="david gonzalez cano" w:date="2024-02-26T22:38:00Z"/>
          <w:rFonts w:cs="Arial"/>
        </w:rPr>
      </w:pPr>
    </w:p>
    <w:p w14:paraId="605B9F9A" w14:textId="77777777" w:rsidR="009F62BD" w:rsidRDefault="009F62BD">
      <w:pPr>
        <w:spacing w:line="276" w:lineRule="auto"/>
        <w:jc w:val="left"/>
        <w:rPr>
          <w:rFonts w:cs="Arial"/>
        </w:rPr>
      </w:pPr>
    </w:p>
    <w:p w14:paraId="6B085FE4" w14:textId="05AC9080" w:rsidR="00274201" w:rsidDel="00F55185" w:rsidRDefault="00274201">
      <w:pPr>
        <w:spacing w:line="276" w:lineRule="auto"/>
        <w:jc w:val="left"/>
        <w:rPr>
          <w:del w:id="707" w:author="david gonzalez cano" w:date="2024-02-26T22:21:00Z"/>
          <w:rFonts w:cs="Arial"/>
        </w:rPr>
      </w:pPr>
    </w:p>
    <w:p w14:paraId="3B539335" w14:textId="77777777" w:rsidR="00274201" w:rsidRDefault="00274201" w:rsidP="00274201">
      <w:pPr>
        <w:pStyle w:val="Ttulo1"/>
        <w:rPr>
          <w:ins w:id="708" w:author="david gonzalez cano" w:date="2024-02-26T22:21:00Z"/>
        </w:rPr>
      </w:pPr>
      <w:bookmarkStart w:id="709" w:name="_Toc11248097"/>
      <w:bookmarkStart w:id="710" w:name="_Toc159871887"/>
      <w:r w:rsidRPr="008037ED">
        <w:t>4. Desarrollo específico de la contribución</w:t>
      </w:r>
      <w:bookmarkEnd w:id="709"/>
      <w:bookmarkEnd w:id="710"/>
    </w:p>
    <w:p w14:paraId="1226872A" w14:textId="7AFB47DF" w:rsidR="00F55185" w:rsidRPr="00F55185" w:rsidDel="009E5895" w:rsidRDefault="00F55185" w:rsidP="00F55185">
      <w:pPr>
        <w:rPr>
          <w:del w:id="711" w:author="david gonzalez cano" w:date="2024-02-26T22:44:00Z"/>
          <w:lang w:val="es-ES" w:bidi="en-US"/>
          <w:rPrChange w:id="712" w:author="david gonzalez cano" w:date="2024-02-26T22:21:00Z">
            <w:rPr>
              <w:del w:id="713" w:author="david gonzalez cano" w:date="2024-02-26T22:44:00Z"/>
            </w:rPr>
          </w:rPrChange>
        </w:rPr>
        <w:pPrChange w:id="714" w:author="david gonzalez cano" w:date="2024-02-26T22:21:00Z">
          <w:pPr>
            <w:pStyle w:val="Ttulo1"/>
          </w:pPr>
        </w:pPrChange>
      </w:pPr>
    </w:p>
    <w:p w14:paraId="4B7A1DE4" w14:textId="77777777" w:rsidR="00313215" w:rsidRDefault="00313215" w:rsidP="00313215">
      <w:pPr>
        <w:pStyle w:val="Ttulo3"/>
        <w:rPr>
          <w:lang w:val="es-CO"/>
        </w:rPr>
      </w:pPr>
      <w:bookmarkStart w:id="715" w:name="_Toc159871888"/>
      <w:r>
        <w:rPr>
          <w:noProof/>
        </w:rPr>
        <mc:AlternateContent>
          <mc:Choice Requires="wps">
            <w:drawing>
              <wp:anchor distT="0" distB="0" distL="114300" distR="114300" simplePos="0" relativeHeight="251725824" behindDoc="0" locked="0" layoutInCell="1" allowOverlap="1" wp14:anchorId="20532946" wp14:editId="2E94CDF8">
                <wp:simplePos x="0" y="0"/>
                <wp:positionH relativeFrom="column">
                  <wp:posOffset>33655</wp:posOffset>
                </wp:positionH>
                <wp:positionV relativeFrom="paragraph">
                  <wp:posOffset>3821430</wp:posOffset>
                </wp:positionV>
                <wp:extent cx="5486400" cy="258445"/>
                <wp:effectExtent l="0" t="0" r="0" b="0"/>
                <wp:wrapSquare wrapText="bothSides"/>
                <wp:docPr id="86761036"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58445"/>
                        </a:xfrm>
                        <a:prstGeom prst="rect">
                          <a:avLst/>
                        </a:prstGeom>
                        <a:solidFill>
                          <a:prstClr val="white"/>
                        </a:solidFill>
                        <a:ln>
                          <a:noFill/>
                        </a:ln>
                      </wps:spPr>
                      <wps:txbx>
                        <w:txbxContent>
                          <w:p w14:paraId="7FCBB455" w14:textId="6268C14B" w:rsidR="00313215" w:rsidRPr="0037049C" w:rsidRDefault="00313215" w:rsidP="00313215">
                            <w:pPr>
                              <w:pStyle w:val="Descripcin"/>
                              <w:rPr>
                                <w:rFonts w:cs="Arial"/>
                                <w:b/>
                                <w:bCs/>
                                <w:noProof/>
                                <w:color w:val="auto"/>
                                <w:sz w:val="28"/>
                                <w:szCs w:val="28"/>
                              </w:rPr>
                            </w:pPr>
                            <w:bookmarkStart w:id="716" w:name="_Toc159877477"/>
                            <w:r>
                              <w:t xml:space="preserve">Figura </w:t>
                            </w:r>
                            <w:r>
                              <w:fldChar w:fldCharType="begin"/>
                            </w:r>
                            <w:r>
                              <w:instrText xml:space="preserve"> SEQ Figura \* ARABIC </w:instrText>
                            </w:r>
                            <w:r>
                              <w:fldChar w:fldCharType="separate"/>
                            </w:r>
                            <w:ins w:id="717" w:author="david gonzalez cano" w:date="2024-02-26T22:11:00Z">
                              <w:r w:rsidR="00AA2DF6">
                                <w:rPr>
                                  <w:noProof/>
                                </w:rPr>
                                <w:t>29</w:t>
                              </w:r>
                            </w:ins>
                            <w:del w:id="718" w:author="david gonzalez cano" w:date="2024-02-26T22:11:00Z">
                              <w:r w:rsidR="00753C41" w:rsidDel="00AA2DF6">
                                <w:rPr>
                                  <w:noProof/>
                                </w:rPr>
                                <w:delText>30</w:delText>
                              </w:r>
                            </w:del>
                            <w:r>
                              <w:fldChar w:fldCharType="end"/>
                            </w:r>
                            <w:r>
                              <w:t xml:space="preserve"> Organización de actividades del piloto Experimental</w:t>
                            </w:r>
                            <w:bookmarkEnd w:id="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532946" id="_x0000_s1048" type="#_x0000_t202" style="position:absolute;left:0;text-align:left;margin-left:2.65pt;margin-top:300.9pt;width:6in;height:20.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" stroked="f">
                <v:textbox style="mso-fit-shape-to-text:t" inset="0,0,0,0">
                  <w:txbxContent>
                    <w:p w14:paraId="7FCBB455" w14:textId="6268C14B" w:rsidR="00313215" w:rsidRPr="0037049C" w:rsidRDefault="00313215" w:rsidP="00313215">
                      <w:pPr>
                        <w:pStyle w:val="Descripcin"/>
                        <w:rPr>
                          <w:rFonts w:cs="Arial"/>
                          <w:b/>
                          <w:bCs/>
                          <w:noProof/>
                          <w:color w:val="auto"/>
                          <w:sz w:val="28"/>
                          <w:szCs w:val="28"/>
                        </w:rPr>
                      </w:pPr>
                      <w:bookmarkStart w:id="719" w:name="_Toc159877477"/>
                      <w:r>
                        <w:t xml:space="preserve">Figura </w:t>
                      </w:r>
                      <w:r>
                        <w:fldChar w:fldCharType="begin"/>
                      </w:r>
                      <w:r>
                        <w:instrText xml:space="preserve"> SEQ Figura \* ARABIC </w:instrText>
                      </w:r>
                      <w:r>
                        <w:fldChar w:fldCharType="separate"/>
                      </w:r>
                      <w:ins w:id="720" w:author="david gonzalez cano" w:date="2024-02-26T22:11:00Z">
                        <w:r w:rsidR="00AA2DF6">
                          <w:rPr>
                            <w:noProof/>
                          </w:rPr>
                          <w:t>29</w:t>
                        </w:r>
                      </w:ins>
                      <w:del w:id="721" w:author="david gonzalez cano" w:date="2024-02-26T22:11:00Z">
                        <w:r w:rsidR="00753C41" w:rsidDel="00AA2DF6">
                          <w:rPr>
                            <w:noProof/>
                          </w:rPr>
                          <w:delText>30</w:delText>
                        </w:r>
                      </w:del>
                      <w:r>
                        <w:fldChar w:fldCharType="end"/>
                      </w:r>
                      <w:r>
                        <w:t xml:space="preserve"> Organización de actividades del piloto Experimental</w:t>
                      </w:r>
                      <w:bookmarkEnd w:id="719"/>
                    </w:p>
                  </w:txbxContent>
                </v:textbox>
                <w10:wrap type="square"/>
              </v:shape>
            </w:pict>
          </mc:Fallback>
        </mc:AlternateContent>
      </w:r>
      <w:r>
        <w:rPr>
          <w:noProof/>
          <w:lang w:val="es-CO"/>
        </w:rPr>
        <w:drawing>
          <wp:anchor distT="0" distB="0" distL="114300" distR="114300" simplePos="0" relativeHeight="251724800" behindDoc="0" locked="0" layoutInCell="1" allowOverlap="1" wp14:anchorId="43D8B999" wp14:editId="120D9834">
            <wp:simplePos x="0" y="0"/>
            <wp:positionH relativeFrom="column">
              <wp:posOffset>33655</wp:posOffset>
            </wp:positionH>
            <wp:positionV relativeFrom="paragraph">
              <wp:posOffset>563880</wp:posOffset>
            </wp:positionV>
            <wp:extent cx="5486400" cy="3200400"/>
            <wp:effectExtent l="76200" t="0" r="0" b="0"/>
            <wp:wrapSquare wrapText="bothSides"/>
            <wp:docPr id="181989919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page">
              <wp14:pctWidth>0</wp14:pctWidth>
            </wp14:sizeRelH>
            <wp14:sizeRelV relativeFrom="page">
              <wp14:pctHeight>0</wp14:pctHeight>
            </wp14:sizeRelV>
          </wp:anchor>
        </w:drawing>
      </w:r>
      <w:r>
        <w:rPr>
          <w:lang w:val="es-CO"/>
        </w:rPr>
        <w:t>4.1.1 Organización</w:t>
      </w:r>
      <w:bookmarkEnd w:id="715"/>
    </w:p>
    <w:p w14:paraId="26D99516" w14:textId="77777777" w:rsidR="00313215" w:rsidRPr="00F67462" w:rsidRDefault="00313215" w:rsidP="00313215">
      <w:pPr>
        <w:rPr>
          <w:lang w:val="es-CO"/>
        </w:rPr>
      </w:pPr>
    </w:p>
    <w:p w14:paraId="04393DFE" w14:textId="77777777" w:rsidR="00313215" w:rsidRPr="00264BD2" w:rsidRDefault="00313215" w:rsidP="00313215">
      <w:pPr>
        <w:pStyle w:val="Ttulo4"/>
        <w:rPr>
          <w:lang w:val="es-CO"/>
        </w:rPr>
      </w:pPr>
      <w:bookmarkStart w:id="722" w:name="_Toc159871889"/>
      <w:r>
        <w:rPr>
          <w:lang w:val="es-CO"/>
        </w:rPr>
        <w:t>4.1.1.1. Repositorio</w:t>
      </w:r>
      <w:bookmarkEnd w:id="722"/>
    </w:p>
    <w:p w14:paraId="230BFA50" w14:textId="77777777" w:rsidR="00313215" w:rsidRDefault="00313215" w:rsidP="00313215">
      <w:pPr>
        <w:rPr>
          <w:lang w:val="es-CO"/>
        </w:rPr>
      </w:pPr>
      <w:r>
        <w:rPr>
          <w:lang w:val="es-CO"/>
        </w:rPr>
        <w:t xml:space="preserve">El piloto se desarrolla en un tema muy específico que va a necesitar una colaboración eficiente de un grupo de trabajo que participe colocando y alimentando datos en el tiempo. Por esto se organiza el proyecto en un repositorio de GitHub, que facilita el trabajo en conjunto, el seguimiento de cambios y la gestión de versiones del código. </w:t>
      </w:r>
    </w:p>
    <w:p w14:paraId="1D8E9C04" w14:textId="77777777" w:rsidR="00313215" w:rsidRPr="00264BD2" w:rsidRDefault="00313215" w:rsidP="00313215">
      <w:pPr>
        <w:pStyle w:val="Ttulo4"/>
        <w:rPr>
          <w:lang w:val="es-CO"/>
        </w:rPr>
      </w:pPr>
      <w:bookmarkStart w:id="723" w:name="_Toc159871890"/>
      <w:r>
        <w:rPr>
          <w:lang w:val="es-CO"/>
        </w:rPr>
        <w:t xml:space="preserve">4.1.1.2. </w:t>
      </w:r>
      <w:r w:rsidRPr="00264BD2">
        <w:rPr>
          <w:lang w:val="es-CO"/>
        </w:rPr>
        <w:t>Accesibilidad y uso de la nube.</w:t>
      </w:r>
      <w:bookmarkEnd w:id="723"/>
    </w:p>
    <w:p w14:paraId="03040DD7" w14:textId="77777777" w:rsidR="00313215" w:rsidRDefault="00313215" w:rsidP="00313215">
      <w:pPr>
        <w:rPr>
          <w:lang w:val="es-CO"/>
        </w:rPr>
      </w:pPr>
      <w:r>
        <w:rPr>
          <w:lang w:val="es-CO"/>
        </w:rPr>
        <w:t xml:space="preserve">Con Google Colab se ofrece el entorno de desarrollo basado en las herramientas de Júpiter Notebooks. También facilita el acceso y la ejecución de código solo teniendo una conexión de internet y además que ya el entorno de desarrollo está en la nube con la ventaja de tener las herramientas ya instaladas en la nube. </w:t>
      </w:r>
    </w:p>
    <w:p w14:paraId="4D93900D" w14:textId="77777777" w:rsidR="00313215" w:rsidRDefault="00313215" w:rsidP="00313215">
      <w:pPr>
        <w:rPr>
          <w:lang w:val="es-CO"/>
        </w:rPr>
      </w:pPr>
      <w:r>
        <w:rPr>
          <w:lang w:val="es-CO"/>
        </w:rPr>
        <w:t xml:space="preserve">Otra ventaja es que se obtiene </w:t>
      </w:r>
      <w:r w:rsidRPr="00376711">
        <w:rPr>
          <w:b/>
          <w:bCs/>
          <w:lang w:val="es-CO"/>
        </w:rPr>
        <w:t>reproducibilidad del proyecto</w:t>
      </w:r>
      <w:r>
        <w:rPr>
          <w:lang w:val="es-CO"/>
        </w:rPr>
        <w:t xml:space="preserve"> conectándose con </w:t>
      </w:r>
      <w:r w:rsidRPr="00EA766B">
        <w:rPr>
          <w:lang w:val="es-CO"/>
        </w:rPr>
        <w:t xml:space="preserve">GitHub </w:t>
      </w:r>
      <w:r>
        <w:rPr>
          <w:lang w:val="es-CO"/>
        </w:rPr>
        <w:t xml:space="preserve">que </w:t>
      </w:r>
      <w:r w:rsidRPr="00EA766B">
        <w:rPr>
          <w:lang w:val="es-CO"/>
        </w:rPr>
        <w:t>gestiona l</w:t>
      </w:r>
      <w:r>
        <w:rPr>
          <w:lang w:val="es-CO"/>
        </w:rPr>
        <w:t>as</w:t>
      </w:r>
      <w:r w:rsidRPr="00EA766B">
        <w:rPr>
          <w:lang w:val="es-CO"/>
        </w:rPr>
        <w:t xml:space="preserve"> dependencias del proyecto</w:t>
      </w:r>
      <w:r>
        <w:rPr>
          <w:lang w:val="es-CO"/>
        </w:rPr>
        <w:t>. En los archivos requiements.txt especifica las bibliotecas y versiones necesarias para ejecutar el código. Google Colab permite que se instalen las dependencias directamente desde el cuaderno.</w:t>
      </w:r>
    </w:p>
    <w:p w14:paraId="310A1D3D" w14:textId="77777777" w:rsidR="00313215" w:rsidRPr="00EA766B" w:rsidRDefault="00313215" w:rsidP="00313215">
      <w:pPr>
        <w:rPr>
          <w:b/>
          <w:bCs/>
          <w:lang w:val="es-CO"/>
        </w:rPr>
      </w:pPr>
      <w:r w:rsidRPr="00EA766B">
        <w:rPr>
          <w:b/>
          <w:bCs/>
          <w:lang w:val="es-CO"/>
        </w:rPr>
        <w:lastRenderedPageBreak/>
        <w:t xml:space="preserve">Uso de </w:t>
      </w:r>
      <w:r>
        <w:rPr>
          <w:b/>
          <w:bCs/>
          <w:lang w:val="es-CO"/>
        </w:rPr>
        <w:t>s</w:t>
      </w:r>
      <w:r w:rsidRPr="00EA766B">
        <w:rPr>
          <w:b/>
          <w:bCs/>
          <w:lang w:val="es-CO"/>
        </w:rPr>
        <w:t>pa</w:t>
      </w:r>
      <w:r>
        <w:rPr>
          <w:b/>
          <w:bCs/>
          <w:lang w:val="es-CO"/>
        </w:rPr>
        <w:t>Cy y</w:t>
      </w:r>
      <w:r w:rsidRPr="00EA766B">
        <w:rPr>
          <w:b/>
          <w:bCs/>
          <w:lang w:val="es-CO"/>
        </w:rPr>
        <w:t xml:space="preserve"> NLP</w:t>
      </w:r>
    </w:p>
    <w:p w14:paraId="6C1087D2" w14:textId="77777777" w:rsidR="00313215" w:rsidRPr="00EA766B" w:rsidRDefault="00313215" w:rsidP="00313215">
      <w:pPr>
        <w:rPr>
          <w:lang w:val="es-CO"/>
        </w:rPr>
      </w:pPr>
      <w:r>
        <w:rPr>
          <w:lang w:val="es-CO"/>
        </w:rPr>
        <w:t xml:space="preserve">Organizando el código en un repositorio facilita la integración de spaCy en el flujo de trabajo y permite la implementación clara de las tareas específicas de NLP relacionada con la extracción de información de los textos bíblicos con fines a crear visualizaciones de cronología de persones y/o eventos. </w:t>
      </w:r>
    </w:p>
    <w:p w14:paraId="51377B40" w14:textId="77777777" w:rsidR="00313215" w:rsidRPr="00561CD5" w:rsidRDefault="00313215" w:rsidP="00313215">
      <w:pPr>
        <w:rPr>
          <w:b/>
          <w:bCs/>
          <w:lang w:val="es-CO"/>
        </w:rPr>
      </w:pPr>
      <w:r w:rsidRPr="00561CD5">
        <w:rPr>
          <w:b/>
          <w:bCs/>
          <w:lang w:val="es-CO"/>
        </w:rPr>
        <w:t>Seguridad y Control de acceso:</w:t>
      </w:r>
    </w:p>
    <w:p w14:paraId="588018BF" w14:textId="77777777" w:rsidR="00313215" w:rsidRDefault="00313215" w:rsidP="00313215">
      <w:pPr>
        <w:rPr>
          <w:lang w:val="es-CO"/>
        </w:rPr>
      </w:pPr>
      <w:r>
        <w:rPr>
          <w:lang w:val="es-CO"/>
        </w:rPr>
        <w:t>GitHub ofrece opciones de seguridad y control de acceso.  Se puede configurar el repositorio privado, limitando el acceso a los colaboradores autorizados. Esto es importante para proteger datos sensibles y el código del proyecto.</w:t>
      </w:r>
    </w:p>
    <w:p w14:paraId="454230B4" w14:textId="77777777" w:rsidR="00313215" w:rsidRDefault="00313215" w:rsidP="00313215">
      <w:pPr>
        <w:rPr>
          <w:b/>
          <w:bCs/>
          <w:lang w:val="es-CO"/>
        </w:rPr>
      </w:pPr>
      <w:r w:rsidRPr="00561CD5">
        <w:rPr>
          <w:b/>
          <w:bCs/>
          <w:lang w:val="es-CO"/>
        </w:rPr>
        <w:t>Documentación clara y detallada</w:t>
      </w:r>
      <w:r>
        <w:rPr>
          <w:b/>
          <w:bCs/>
          <w:lang w:val="es-CO"/>
        </w:rPr>
        <w:t>:</w:t>
      </w:r>
    </w:p>
    <w:p w14:paraId="175330A6" w14:textId="77777777" w:rsidR="00313215" w:rsidRPr="005E417D" w:rsidRDefault="00313215" w:rsidP="00313215">
      <w:pPr>
        <w:rPr>
          <w:lang w:val="es-CO"/>
        </w:rPr>
      </w:pPr>
      <w:r w:rsidRPr="005E417D">
        <w:rPr>
          <w:lang w:val="es-CO"/>
        </w:rPr>
        <w:t>En el archivo README se proporciona información deta</w:t>
      </w:r>
      <w:r>
        <w:rPr>
          <w:lang w:val="es-CO"/>
        </w:rPr>
        <w:t>llada de como configurar el entorno y entender el entorno del proyecto.</w:t>
      </w:r>
    </w:p>
    <w:p w14:paraId="6D7E202D" w14:textId="77777777" w:rsidR="00313215" w:rsidRDefault="00313215" w:rsidP="00313215">
      <w:pPr>
        <w:rPr>
          <w:b/>
          <w:bCs/>
          <w:lang w:val="es-CO"/>
        </w:rPr>
      </w:pPr>
      <w:r w:rsidRPr="00561CD5">
        <w:rPr>
          <w:b/>
          <w:bCs/>
          <w:lang w:val="es-CO"/>
        </w:rPr>
        <w:t>Integración con servicio de Despliegue y continua integración</w:t>
      </w:r>
    </w:p>
    <w:p w14:paraId="1AA55051" w14:textId="77777777" w:rsidR="00313215" w:rsidRDefault="00313215" w:rsidP="00313215">
      <w:pPr>
        <w:rPr>
          <w:lang w:val="es-CO"/>
        </w:rPr>
      </w:pPr>
      <w:r w:rsidRPr="00175D3F">
        <w:rPr>
          <w:lang w:val="es-CO"/>
        </w:rPr>
        <w:t xml:space="preserve">En este proyecto es crear la plataforma para que servicios de Integración continua </w:t>
      </w:r>
      <w:r>
        <w:rPr>
          <w:lang w:val="es-CO"/>
        </w:rPr>
        <w:t>y despliegue del software para mejorar la eficiencia, la calidad y la velocidad del ciclo de vida del desarrollo del software.</w:t>
      </w:r>
    </w:p>
    <w:p w14:paraId="5306F18A" w14:textId="77777777" w:rsidR="00313215" w:rsidRDefault="00313215" w:rsidP="00313215">
      <w:pPr>
        <w:pStyle w:val="Ttulo4"/>
        <w:rPr>
          <w:lang w:val="es-CO"/>
        </w:rPr>
      </w:pPr>
      <w:bookmarkStart w:id="724" w:name="_Toc159871891"/>
      <w:r>
        <w:rPr>
          <w:lang w:val="es-CO"/>
        </w:rPr>
        <w:t xml:space="preserve">4.1.1.3 Evaluación </w:t>
      </w:r>
      <w:r w:rsidRPr="0010366C">
        <w:rPr>
          <w:lang w:val="es-CO"/>
        </w:rPr>
        <w:t>Datasets</w:t>
      </w:r>
      <w:bookmarkEnd w:id="724"/>
    </w:p>
    <w:p w14:paraId="4C6D2B3A" w14:textId="77777777" w:rsidR="00313215" w:rsidRDefault="00313215" w:rsidP="00313215">
      <w:pPr>
        <w:rPr>
          <w:lang w:val="es-CO"/>
        </w:rPr>
      </w:pPr>
      <w:r>
        <w:rPr>
          <w:lang w:val="es-CO"/>
        </w:rPr>
        <w:t xml:space="preserve">Con las datasets analizados en sitios públicos que son de fuente abierta (open source), se encuentran algunos proyectos que iniciaron y quedaron o están sin actualizarse en años y aún no están completos. Las estructuras y tecnologías de los datasets son diferentes en cada caso, lo que conlleva a realizar transformaciones y adecuaciones para utilizarlos en el prototipo. En varios casos se hace necesario obtener autorizaciones y no están fácilmente accesibles para desarrollar el prototipo. </w:t>
      </w:r>
    </w:p>
    <w:p w14:paraId="13201FB9" w14:textId="77777777" w:rsidR="00313215" w:rsidRDefault="00313215" w:rsidP="00313215">
      <w:pPr>
        <w:rPr>
          <w:lang w:val="es-CO"/>
        </w:rPr>
      </w:pPr>
      <w:r>
        <w:rPr>
          <w:lang w:val="es-CO"/>
        </w:rPr>
        <w:t xml:space="preserve">Se buscaron datasets públicos de la biblia en plataformas </w:t>
      </w:r>
      <w:r w:rsidRPr="00EA5CDE">
        <w:rPr>
          <w:lang w:val="es-CO"/>
        </w:rPr>
        <w:t>(Anexo IV)</w:t>
      </w:r>
      <w:r>
        <w:rPr>
          <w:lang w:val="es-CO"/>
        </w:rPr>
        <w:t xml:space="preserve"> como Kaggle, BibIIA, Data.gov, Nasa, </w:t>
      </w:r>
      <w:r w:rsidRPr="00EA5CDE">
        <w:rPr>
          <w:lang w:val="es-CO"/>
        </w:rPr>
        <w:t>GitHub donde hay una cantidad importante.</w:t>
      </w:r>
      <w:r>
        <w:rPr>
          <w:lang w:val="es-CO"/>
        </w:rPr>
        <w:t xml:space="preserve"> </w:t>
      </w:r>
      <w:r>
        <w:t xml:space="preserve">Otras datasets de biblias las encontramos en los corpus por ejemplo en los repositorios de GitHub que al ser abiertas se pueden investigar para trabajarlo en el prototipo son proyectos enfocados a hacer traducciones de la biblia en diferentes idiomas </w:t>
      </w:r>
      <w:sdt>
        <w:sdtPr>
          <w:id w:val="-851483988"/>
          <w:citation/>
        </w:sdtPr>
        <w:sdtContent>
          <w:r>
            <w:fldChar w:fldCharType="begin"/>
          </w:r>
          <w:r>
            <w:rPr>
              <w:lang w:val="es-CO"/>
            </w:rPr>
            <w:instrText xml:space="preserve">CITATION Chr02 \l 1033 </w:instrText>
          </w:r>
          <w:r>
            <w:fldChar w:fldCharType="separate"/>
          </w:r>
          <w:r w:rsidRPr="008333A4">
            <w:rPr>
              <w:noProof/>
              <w:lang w:val="es-CO"/>
            </w:rPr>
            <w:t>(Christodoulopoulos, n.d.)</w:t>
          </w:r>
          <w:r>
            <w:fldChar w:fldCharType="end"/>
          </w:r>
        </w:sdtContent>
      </w:sdt>
      <w:r>
        <w:t>.</w:t>
      </w:r>
      <w:r w:rsidRPr="00EA5CDE">
        <w:rPr>
          <w:lang w:val="es-CO"/>
        </w:rPr>
        <w:t xml:space="preserve"> Para realizar un análisis de la cronología y relaciones entre personajes bíblicos y eventos a lo largo del tiempo, puede ser útil utilizar una combinación de fuentes de datos. </w:t>
      </w:r>
    </w:p>
    <w:p w14:paraId="526DB2E7" w14:textId="77777777" w:rsidR="00313215" w:rsidRPr="00EF6DEC" w:rsidRDefault="00313215" w:rsidP="00313215">
      <w:pPr>
        <w:rPr>
          <w:rFonts w:cs="Arial"/>
          <w:lang w:bidi="en-US"/>
        </w:rPr>
      </w:pPr>
      <w:r>
        <w:rPr>
          <w:rFonts w:cs="Arial"/>
          <w:lang w:bidi="en-US"/>
        </w:rPr>
        <w:lastRenderedPageBreak/>
        <w:t xml:space="preserve">Un </w:t>
      </w:r>
      <w:r w:rsidRPr="00EF6DEC">
        <w:rPr>
          <w:rFonts w:cs="Arial"/>
          <w:lang w:bidi="en-US"/>
        </w:rPr>
        <w:t xml:space="preserve">sitio web </w:t>
      </w:r>
      <w:r>
        <w:rPr>
          <w:rFonts w:cs="Arial"/>
          <w:lang w:bidi="en-US"/>
        </w:rPr>
        <w:t xml:space="preserve">interesante </w:t>
      </w:r>
      <w:r w:rsidRPr="00EF6DEC">
        <w:rPr>
          <w:rFonts w:cs="Arial"/>
          <w:lang w:bidi="en-US"/>
        </w:rPr>
        <w:t xml:space="preserve">dedicado a la cronología bíblica </w:t>
      </w:r>
      <w:r>
        <w:rPr>
          <w:rFonts w:cs="Arial"/>
          <w:lang w:bidi="en-US"/>
        </w:rPr>
        <w:t xml:space="preserve">con autoría de </w:t>
      </w:r>
      <w:r w:rsidRPr="00EF6DEC">
        <w:rPr>
          <w:rFonts w:cs="Arial"/>
          <w:lang w:bidi="en-US"/>
        </w:rPr>
        <w:t>Rick Aschman</w:t>
      </w:r>
      <w:r>
        <w:rPr>
          <w:rFonts w:cs="Arial"/>
          <w:lang w:bidi="en-US"/>
        </w:rPr>
        <w:t xml:space="preserve"> contiene </w:t>
      </w:r>
      <w:r w:rsidRPr="00EF6DEC">
        <w:rPr>
          <w:rFonts w:cs="Arial"/>
          <w:lang w:bidi="en-US"/>
        </w:rPr>
        <w:t xml:space="preserve">un estudio que presenta </w:t>
      </w:r>
      <w:r>
        <w:rPr>
          <w:rFonts w:cs="Arial"/>
          <w:lang w:bidi="en-US"/>
        </w:rPr>
        <w:t xml:space="preserve">los </w:t>
      </w:r>
      <w:r w:rsidRPr="00EF6DEC">
        <w:rPr>
          <w:rFonts w:cs="Arial"/>
          <w:lang w:bidi="en-US"/>
        </w:rPr>
        <w:t xml:space="preserve">datos </w:t>
      </w:r>
      <w:r>
        <w:rPr>
          <w:rFonts w:cs="Arial"/>
          <w:lang w:bidi="en-US"/>
        </w:rPr>
        <w:t xml:space="preserve">con </w:t>
      </w:r>
      <w:r w:rsidRPr="00EF6DEC">
        <w:rPr>
          <w:rFonts w:cs="Arial"/>
          <w:lang w:bidi="en-US"/>
        </w:rPr>
        <w:t xml:space="preserve">una visualización que nos da una </w:t>
      </w:r>
      <w:r>
        <w:rPr>
          <w:rFonts w:cs="Arial"/>
          <w:lang w:bidi="en-US"/>
        </w:rPr>
        <w:t xml:space="preserve">buena idea de la </w:t>
      </w:r>
      <w:r w:rsidRPr="00EF6DEC">
        <w:rPr>
          <w:rFonts w:cs="Arial"/>
          <w:lang w:bidi="en-US"/>
        </w:rPr>
        <w:t xml:space="preserve">orientación de </w:t>
      </w:r>
      <w:r>
        <w:rPr>
          <w:rFonts w:cs="Arial"/>
          <w:lang w:bidi="en-US"/>
        </w:rPr>
        <w:t xml:space="preserve">los </w:t>
      </w:r>
      <w:r w:rsidRPr="00EF6DEC">
        <w:rPr>
          <w:rFonts w:cs="Arial"/>
          <w:lang w:bidi="en-US"/>
        </w:rPr>
        <w:t>datos</w:t>
      </w:r>
      <w:r>
        <w:rPr>
          <w:rFonts w:cs="Arial"/>
          <w:lang w:bidi="en-US"/>
        </w:rPr>
        <w:t xml:space="preserve"> </w:t>
      </w:r>
      <w:r w:rsidRPr="00EF6DEC">
        <w:rPr>
          <w:rFonts w:cs="Arial"/>
          <w:lang w:bidi="en-US"/>
        </w:rPr>
        <w:t xml:space="preserve">para presentar eventos, personajes y fechas con una visualización en una línea de tiempo. </w:t>
      </w:r>
      <w:sdt>
        <w:sdtPr>
          <w:rPr>
            <w:rFonts w:cs="Arial"/>
            <w:lang w:bidi="en-US"/>
          </w:rPr>
          <w:id w:val="-1141883880"/>
          <w:citation/>
        </w:sdtPr>
        <w:sdtContent>
          <w:r w:rsidRPr="00EF6DEC">
            <w:rPr>
              <w:rFonts w:cs="Arial"/>
              <w:lang w:bidi="en-US"/>
            </w:rPr>
            <w:fldChar w:fldCharType="begin"/>
          </w:r>
          <w:r w:rsidRPr="00EF6DEC">
            <w:rPr>
              <w:rFonts w:cs="Arial"/>
              <w:lang w:bidi="en-US"/>
            </w:rPr>
            <w:instrText xml:space="preserve">CITATION Asc \l 1033 </w:instrText>
          </w:r>
          <w:r w:rsidRPr="00EF6DEC">
            <w:rPr>
              <w:rFonts w:cs="Arial"/>
              <w:lang w:bidi="en-US"/>
            </w:rPr>
            <w:fldChar w:fldCharType="separate"/>
          </w:r>
          <w:r w:rsidRPr="006A3F8A">
            <w:rPr>
              <w:rFonts w:cs="Arial"/>
              <w:noProof/>
              <w:lang w:bidi="en-US"/>
            </w:rPr>
            <w:t>(Aschmann, 2022)</w:t>
          </w:r>
          <w:r w:rsidRPr="00EF6DEC">
            <w:rPr>
              <w:rFonts w:cs="Arial"/>
              <w:lang w:bidi="en-US"/>
            </w:rPr>
            <w:fldChar w:fldCharType="end"/>
          </w:r>
        </w:sdtContent>
      </w:sdt>
    </w:p>
    <w:p w14:paraId="557538AF" w14:textId="77777777" w:rsidR="00313215" w:rsidRPr="00EF6DEC" w:rsidRDefault="00313215" w:rsidP="00313215">
      <w:pPr>
        <w:pStyle w:val="Descripcin"/>
        <w:rPr>
          <w:noProof/>
          <w:lang w:val="es-ES_tradnl"/>
        </w:rPr>
      </w:pPr>
    </w:p>
    <w:p w14:paraId="0D0C7994" w14:textId="77777777" w:rsidR="00313215" w:rsidRPr="00EF6DEC" w:rsidRDefault="00313215" w:rsidP="00313215">
      <w:pPr>
        <w:pStyle w:val="Descripcin"/>
        <w:rPr>
          <w:noProof/>
          <w:lang w:val="es-ES_tradnl"/>
        </w:rPr>
      </w:pPr>
      <w:r w:rsidRPr="00EF6DEC">
        <w:rPr>
          <w:noProof/>
          <w:lang w:val="es-ES_tradnl"/>
        </w:rPr>
        <w:drawing>
          <wp:inline distT="0" distB="0" distL="0" distR="0" wp14:anchorId="111D072A" wp14:editId="21A881F1">
            <wp:extent cx="5758815" cy="4192270"/>
            <wp:effectExtent l="0" t="0" r="0" b="0"/>
            <wp:docPr id="1647619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04078" name=""/>
                    <pic:cNvPicPr/>
                  </pic:nvPicPr>
                  <pic:blipFill>
                    <a:blip r:embed="rId54"/>
                    <a:stretch>
                      <a:fillRect/>
                    </a:stretch>
                  </pic:blipFill>
                  <pic:spPr>
                    <a:xfrm>
                      <a:off x="0" y="0"/>
                      <a:ext cx="5758815" cy="4192270"/>
                    </a:xfrm>
                    <a:prstGeom prst="rect">
                      <a:avLst/>
                    </a:prstGeom>
                  </pic:spPr>
                </pic:pic>
              </a:graphicData>
            </a:graphic>
          </wp:inline>
        </w:drawing>
      </w:r>
    </w:p>
    <w:p w14:paraId="32A0DABD" w14:textId="51DB2EB5" w:rsidR="00313215" w:rsidRPr="00EF6DEC" w:rsidRDefault="00313215" w:rsidP="00313215">
      <w:pPr>
        <w:pStyle w:val="Descripcin"/>
        <w:rPr>
          <w:lang w:val="es-ES_tradnl"/>
        </w:rPr>
      </w:pPr>
      <w:bookmarkStart w:id="725" w:name="_Toc159877478"/>
      <w:r w:rsidRPr="00EF6DEC">
        <w:rPr>
          <w:lang w:val="es-ES_tradnl"/>
        </w:rPr>
        <w:t xml:space="preserve">Figura </w:t>
      </w:r>
      <w:r w:rsidRPr="00EF6DEC">
        <w:rPr>
          <w:lang w:val="es-ES_tradnl"/>
        </w:rPr>
        <w:fldChar w:fldCharType="begin"/>
      </w:r>
      <w:r w:rsidRPr="00EF6DEC">
        <w:rPr>
          <w:lang w:val="es-ES_tradnl"/>
        </w:rPr>
        <w:instrText xml:space="preserve"> SEQ Figura \* ARABIC </w:instrText>
      </w:r>
      <w:r w:rsidRPr="00EF6DEC">
        <w:rPr>
          <w:lang w:val="es-ES_tradnl"/>
        </w:rPr>
        <w:fldChar w:fldCharType="separate"/>
      </w:r>
      <w:ins w:id="726" w:author="david gonzalez cano" w:date="2024-02-26T22:11:00Z">
        <w:r w:rsidR="00AA2DF6">
          <w:rPr>
            <w:noProof/>
            <w:lang w:val="es-ES_tradnl"/>
          </w:rPr>
          <w:t>30</w:t>
        </w:r>
      </w:ins>
      <w:del w:id="727" w:author="david gonzalez cano" w:date="2024-02-26T22:11:00Z">
        <w:r w:rsidR="00753C41" w:rsidDel="00AA2DF6">
          <w:rPr>
            <w:noProof/>
            <w:lang w:val="es-ES_tradnl"/>
          </w:rPr>
          <w:delText>31</w:delText>
        </w:r>
      </w:del>
      <w:r w:rsidRPr="00EF6DEC">
        <w:rPr>
          <w:lang w:val="es-ES_tradnl"/>
        </w:rPr>
        <w:fldChar w:fldCharType="end"/>
      </w:r>
      <w:r w:rsidRPr="00EF6DEC">
        <w:rPr>
          <w:lang w:val="es-ES_tradnl"/>
        </w:rPr>
        <w:t xml:space="preserve"> Parte de la visualización de cronología de la Biblia (</w:t>
      </w:r>
      <w:proofErr w:type="spellStart"/>
      <w:r w:rsidRPr="00EF6DEC">
        <w:rPr>
          <w:lang w:val="es-ES_tradnl"/>
        </w:rPr>
        <w:t>Aschmann</w:t>
      </w:r>
      <w:proofErr w:type="spellEnd"/>
      <w:r w:rsidRPr="00EF6DEC">
        <w:rPr>
          <w:lang w:val="es-ES_tradnl"/>
        </w:rPr>
        <w:t>, 2022)</w:t>
      </w:r>
      <w:bookmarkEnd w:id="725"/>
    </w:p>
    <w:p w14:paraId="5FF4526F" w14:textId="77777777" w:rsidR="00313215" w:rsidRDefault="00313215" w:rsidP="00313215"/>
    <w:p w14:paraId="3B0B5AFE" w14:textId="77777777" w:rsidR="00313215" w:rsidRPr="00B86870" w:rsidRDefault="00313215" w:rsidP="00313215">
      <w:pPr>
        <w:pStyle w:val="Ttulo4"/>
        <w:rPr>
          <w:lang w:val="es-CO"/>
        </w:rPr>
      </w:pPr>
      <w:bookmarkStart w:id="728" w:name="_Toc159871892"/>
      <w:r>
        <w:rPr>
          <w:lang w:val="es-CO"/>
        </w:rPr>
        <w:t xml:space="preserve">4.1.1.4. </w:t>
      </w:r>
      <w:r w:rsidRPr="00B86870">
        <w:rPr>
          <w:lang w:val="es-CO"/>
        </w:rPr>
        <w:t>Dataset Ideal</w:t>
      </w:r>
      <w:bookmarkEnd w:id="728"/>
    </w:p>
    <w:p w14:paraId="3DAEA6FA" w14:textId="77777777" w:rsidR="00313215" w:rsidRDefault="00313215" w:rsidP="00313215">
      <w:pPr>
        <w:rPr>
          <w:lang w:val="es-CO"/>
        </w:rPr>
      </w:pPr>
      <w:r>
        <w:rPr>
          <w:lang w:val="es-CO"/>
        </w:rPr>
        <w:t xml:space="preserve">El </w:t>
      </w:r>
      <w:r w:rsidRPr="00EA5CDE">
        <w:rPr>
          <w:lang w:val="es-CO"/>
        </w:rPr>
        <w:t>dataset ideal</w:t>
      </w:r>
      <w:r>
        <w:rPr>
          <w:lang w:val="es-CO"/>
        </w:rPr>
        <w:t xml:space="preserve"> tiene que incluir textos bíblicos ya sea completos o parciales de la biblia en diferentes versiones y que tenga una estructura que permita versículos específicos relacionados con los eventos, personas y sus relaciones. Debe contener genealogías presentes en la biblia para seguir las líneas familiares y relaciones entre personajes, manejar diferentes calendarios y sus conversiones. También identificar eventos claves mencionados en la biblia, como éxodos, guerras, reinos, profecías cumplidas asociando fechas especificas o rangos en los cuales estos eventos ocurrieron. Otro dato interesante en lo ideal es incorporar datos geográficos para visualizar la ubicación de los eventos y lugares bíblicos en un mapa asociándolos con los lugares mencionados en la biblia. Datos que asocien el contexto histórico </w:t>
      </w:r>
      <w:r>
        <w:rPr>
          <w:lang w:val="es-CO"/>
        </w:rPr>
        <w:lastRenderedPageBreak/>
        <w:t>y cultural de la época en que se desarrolla cada evento incluyendo información sobre imperios, costumbres sistemas políticos y sociales de la antigüedad. Referencias cruzadas entre personajes y eventos y que se pueda rastrear la continuidad de historias y personajes a lo largo de los libros de la biblia. Utilizar datos históricos y arqueológicos externos para complementar la cronología bíblica teniendo la posibilidad de combinar eventos bíblicos con eventos históricos documentados en otros textos externos a la biblia. Que contenga metadatos de los libros como autor fechas estimadas de escritura y cualquier otro detalle que sea importante.  Información de las versiones o traducciones de la biblia. Que sea compatible con herramientas que faciliten el análisis del texto, su extracción y la visualización de datos.</w:t>
      </w:r>
    </w:p>
    <w:p w14:paraId="7048A374" w14:textId="77777777" w:rsidR="00313215" w:rsidRDefault="00313215" w:rsidP="00313215">
      <w:pPr>
        <w:rPr>
          <w:lang w:val="es-CO"/>
        </w:rPr>
      </w:pPr>
      <w:r>
        <w:rPr>
          <w:lang w:val="es-CO"/>
        </w:rPr>
        <w:t>La dataset requiere de un grupo o algún método formal que pueda dar   aprobación para que la información tenga calidad y sea confiable teniendo en cuenta que la interpretación de textos bíblicos puede variar por lo que es muy útil incorporar al proyecto fuentes académicas y teológicas en cuanto a este punto y poder utilizar herramientas en el procesamiento de texto que utilizando IA pueda generar información útil de análisis y visualización.</w:t>
      </w:r>
    </w:p>
    <w:p w14:paraId="2DB382CA" w14:textId="77777777" w:rsidR="00313215" w:rsidRDefault="00313215" w:rsidP="00313215">
      <w:pPr>
        <w:jc w:val="center"/>
        <w:rPr>
          <w:lang w:val="es-CO"/>
        </w:rPr>
      </w:pPr>
      <w:r w:rsidRPr="00567369">
        <w:rPr>
          <w:noProof/>
          <w:shd w:val="clear" w:color="auto" w:fill="FFFFFF" w:themeFill="background1"/>
        </w:rPr>
        <w:drawing>
          <wp:inline distT="0" distB="0" distL="0" distR="0" wp14:anchorId="588DD06B" wp14:editId="538178DA">
            <wp:extent cx="4594643" cy="2962275"/>
            <wp:effectExtent l="0" t="0" r="0" b="0"/>
            <wp:docPr id="380565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28205" name=""/>
                    <pic:cNvPicPr/>
                  </pic:nvPicPr>
                  <pic:blipFill>
                    <a:blip r:embed="rId55"/>
                    <a:stretch>
                      <a:fillRect/>
                    </a:stretch>
                  </pic:blipFill>
                  <pic:spPr>
                    <a:xfrm>
                      <a:off x="0" y="0"/>
                      <a:ext cx="4602930" cy="2967618"/>
                    </a:xfrm>
                    <a:prstGeom prst="rect">
                      <a:avLst/>
                    </a:prstGeom>
                  </pic:spPr>
                </pic:pic>
              </a:graphicData>
            </a:graphic>
          </wp:inline>
        </w:drawing>
      </w:r>
    </w:p>
    <w:p w14:paraId="5AAD5DB7" w14:textId="3AA2EA34" w:rsidR="00313215" w:rsidRDefault="00313215" w:rsidP="00313215">
      <w:pPr>
        <w:pStyle w:val="Descripcin"/>
        <w:rPr>
          <w:lang w:val="es-CO"/>
        </w:rPr>
      </w:pPr>
      <w:bookmarkStart w:id="729" w:name="_Toc159877479"/>
      <w:r>
        <w:t xml:space="preserve">Figura </w:t>
      </w:r>
      <w:r>
        <w:fldChar w:fldCharType="begin"/>
      </w:r>
      <w:r>
        <w:instrText xml:space="preserve"> SEQ Figura \* ARABIC </w:instrText>
      </w:r>
      <w:r>
        <w:fldChar w:fldCharType="separate"/>
      </w:r>
      <w:ins w:id="730" w:author="david gonzalez cano" w:date="2024-02-26T22:11:00Z">
        <w:r w:rsidR="00AA2DF6">
          <w:rPr>
            <w:noProof/>
          </w:rPr>
          <w:t>31</w:t>
        </w:r>
      </w:ins>
      <w:del w:id="731" w:author="david gonzalez cano" w:date="2024-02-26T22:11:00Z">
        <w:r w:rsidR="00753C41" w:rsidDel="00AA2DF6">
          <w:rPr>
            <w:noProof/>
          </w:rPr>
          <w:delText>32</w:delText>
        </w:r>
      </w:del>
      <w:r>
        <w:fldChar w:fldCharType="end"/>
      </w:r>
      <w:r>
        <w:t xml:space="preserve"> Grafo del Dataset ideal (Grafica realizada con Código Python Anexo V)</w:t>
      </w:r>
      <w:bookmarkEnd w:id="729"/>
    </w:p>
    <w:p w14:paraId="47F1299F" w14:textId="77777777" w:rsidR="00313215" w:rsidRPr="00567369" w:rsidRDefault="00313215" w:rsidP="00313215">
      <w:pPr>
        <w:rPr>
          <w:lang w:val="es-CO"/>
        </w:rPr>
      </w:pPr>
    </w:p>
    <w:p w14:paraId="09D68112" w14:textId="77777777" w:rsidR="00313215" w:rsidRDefault="00313215" w:rsidP="00313215">
      <w:pPr>
        <w:rPr>
          <w:lang w:val="es-CO"/>
        </w:rPr>
      </w:pPr>
      <w:r>
        <w:rPr>
          <w:lang w:val="es-CO"/>
        </w:rPr>
        <w:t xml:space="preserve">En la búsqueda de una base de datos que maneje en forma eficiente la cantidad de </w:t>
      </w:r>
      <w:r w:rsidRPr="00567369">
        <w:rPr>
          <w:lang w:val="es-CO"/>
        </w:rPr>
        <w:t>relaciones complejas</w:t>
      </w:r>
      <w:r>
        <w:rPr>
          <w:lang w:val="es-CO"/>
        </w:rPr>
        <w:t xml:space="preserve"> de los campos definidos de acuerdo al dataset ideal se</w:t>
      </w:r>
      <w:r w:rsidRPr="00567369">
        <w:rPr>
          <w:lang w:val="es-CO"/>
        </w:rPr>
        <w:t xml:space="preserve"> revisan herramientas tanto de bases de datos </w:t>
      </w:r>
      <w:r>
        <w:rPr>
          <w:lang w:val="es-CO"/>
        </w:rPr>
        <w:t>relacionales,</w:t>
      </w:r>
      <w:r w:rsidRPr="00567369">
        <w:rPr>
          <w:lang w:val="es-CO"/>
        </w:rPr>
        <w:t xml:space="preserve"> como bases de datos no relacionales</w:t>
      </w:r>
      <w:r>
        <w:rPr>
          <w:lang w:val="es-CO"/>
        </w:rPr>
        <w:t xml:space="preserve"> (NoSQL</w:t>
      </w:r>
      <w:r w:rsidRPr="00567369">
        <w:rPr>
          <w:lang w:val="es-CO"/>
        </w:rPr>
        <w:t>) que aporten al propósito de la investigación</w:t>
      </w:r>
      <w:sdt>
        <w:sdtPr>
          <w:rPr>
            <w:lang w:val="es-CO"/>
          </w:rPr>
          <w:id w:val="-1164934520"/>
          <w:citation/>
        </w:sdtPr>
        <w:sdtContent>
          <w:r w:rsidRPr="00567369">
            <w:rPr>
              <w:lang w:val="es-CO"/>
            </w:rPr>
            <w:fldChar w:fldCharType="begin"/>
          </w:r>
          <w:r w:rsidRPr="00567369">
            <w:rPr>
              <w:lang w:val="es-CO"/>
            </w:rPr>
            <w:instrText xml:space="preserve"> CITATION DBE24 \l 1033 </w:instrText>
          </w:r>
          <w:r w:rsidRPr="00567369">
            <w:rPr>
              <w:lang w:val="es-CO"/>
            </w:rPr>
            <w:fldChar w:fldCharType="separate"/>
          </w:r>
          <w:r w:rsidRPr="00567369">
            <w:rPr>
              <w:lang w:val="es-CO"/>
            </w:rPr>
            <w:t xml:space="preserve"> (Knowledge Base of Relational and NoSQL Database Management Systems , n.d.)</w:t>
          </w:r>
          <w:r w:rsidRPr="00567369">
            <w:rPr>
              <w:lang w:val="es-CO"/>
            </w:rPr>
            <w:fldChar w:fldCharType="end"/>
          </w:r>
        </w:sdtContent>
      </w:sdt>
      <w:r w:rsidRPr="00567369">
        <w:rPr>
          <w:lang w:val="es-CO"/>
        </w:rPr>
        <w:t>. La que</w:t>
      </w:r>
      <w:r>
        <w:rPr>
          <w:lang w:val="es-CO"/>
        </w:rPr>
        <w:t xml:space="preserve"> </w:t>
      </w:r>
      <w:r w:rsidRPr="00567369">
        <w:rPr>
          <w:lang w:val="es-CO"/>
        </w:rPr>
        <w:t xml:space="preserve">mejor se ajusta es </w:t>
      </w:r>
      <w:r w:rsidRPr="00D3661D">
        <w:rPr>
          <w:b/>
          <w:bCs/>
          <w:lang w:val="es-CO"/>
        </w:rPr>
        <w:t>Neo4j</w:t>
      </w:r>
      <w:r w:rsidRPr="00567369">
        <w:rPr>
          <w:lang w:val="es-CO"/>
        </w:rPr>
        <w:t xml:space="preserve">   que utiliza bases de datos de </w:t>
      </w:r>
      <w:r w:rsidRPr="00567369">
        <w:rPr>
          <w:lang w:val="es-CO"/>
        </w:rPr>
        <w:lastRenderedPageBreak/>
        <w:t xml:space="preserve">grafos </w:t>
      </w:r>
      <w:r>
        <w:rPr>
          <w:lang w:val="es-CO"/>
        </w:rPr>
        <w:t>con</w:t>
      </w:r>
      <w:r w:rsidRPr="00567369">
        <w:rPr>
          <w:lang w:val="es-CO"/>
        </w:rPr>
        <w:t xml:space="preserve"> herramientas y bibliotecas en lenguajes de programación como NetworkX en Python o igraph.</w:t>
      </w:r>
    </w:p>
    <w:p w14:paraId="05224DE2" w14:textId="77777777" w:rsidR="00313215" w:rsidRDefault="00313215" w:rsidP="00313215">
      <w:pPr>
        <w:rPr>
          <w:lang w:val="es-ES"/>
        </w:rPr>
      </w:pPr>
      <w:r>
        <w:rPr>
          <w:lang w:val="es-ES"/>
        </w:rPr>
        <w:t xml:space="preserve">Para el proceso de evaluación se utiliza Neo4j Sandbox que da un ambiente de prueba desde el propio sitio web de Neo4j y se utiliza idealmente para aprendizaje, experimentación y pruebas de concepto, ya que proporciona entornos configurados sin necesidad de configurar una infraestructura propia. La limitación es que solo aplica para un tiempo de tres días, por lo que no es ideal para la aplicación en producción o un análisis que requiera más tiempo. </w:t>
      </w:r>
    </w:p>
    <w:p w14:paraId="10128F60" w14:textId="77777777" w:rsidR="00313215" w:rsidRDefault="00313215" w:rsidP="00313215">
      <w:pPr>
        <w:rPr>
          <w:lang w:val="es-ES"/>
        </w:rPr>
      </w:pPr>
      <w:r>
        <w:rPr>
          <w:noProof/>
        </w:rPr>
        <w:drawing>
          <wp:inline distT="0" distB="0" distL="0" distR="0" wp14:anchorId="29063730" wp14:editId="6E7FE6CE">
            <wp:extent cx="4410075" cy="5419725"/>
            <wp:effectExtent l="0" t="0" r="9525" b="9525"/>
            <wp:docPr id="1360104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0773" name=""/>
                    <pic:cNvPicPr/>
                  </pic:nvPicPr>
                  <pic:blipFill>
                    <a:blip r:embed="rId56"/>
                    <a:stretch>
                      <a:fillRect/>
                    </a:stretch>
                  </pic:blipFill>
                  <pic:spPr>
                    <a:xfrm>
                      <a:off x="0" y="0"/>
                      <a:ext cx="4410075" cy="5419725"/>
                    </a:xfrm>
                    <a:prstGeom prst="rect">
                      <a:avLst/>
                    </a:prstGeom>
                  </pic:spPr>
                </pic:pic>
              </a:graphicData>
            </a:graphic>
          </wp:inline>
        </w:drawing>
      </w:r>
    </w:p>
    <w:p w14:paraId="33131929" w14:textId="77777777" w:rsidR="00313215" w:rsidRDefault="00313215" w:rsidP="00313215">
      <w:pPr>
        <w:rPr>
          <w:lang w:val="es-ES"/>
        </w:rPr>
      </w:pPr>
    </w:p>
    <w:p w14:paraId="7EB91813" w14:textId="77777777" w:rsidR="00313215" w:rsidRDefault="00313215" w:rsidP="00313215">
      <w:pPr>
        <w:keepNext/>
      </w:pPr>
      <w:r>
        <w:rPr>
          <w:noProof/>
        </w:rPr>
        <w:lastRenderedPageBreak/>
        <w:drawing>
          <wp:inline distT="0" distB="0" distL="0" distR="0" wp14:anchorId="3BC659C8" wp14:editId="436F2BB1">
            <wp:extent cx="5028249" cy="2366682"/>
            <wp:effectExtent l="0" t="0" r="1270" b="0"/>
            <wp:docPr id="169258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82170" name=""/>
                    <pic:cNvPicPr/>
                  </pic:nvPicPr>
                  <pic:blipFill>
                    <a:blip r:embed="rId57"/>
                    <a:stretch>
                      <a:fillRect/>
                    </a:stretch>
                  </pic:blipFill>
                  <pic:spPr>
                    <a:xfrm>
                      <a:off x="0" y="0"/>
                      <a:ext cx="5061595" cy="2382377"/>
                    </a:xfrm>
                    <a:prstGeom prst="rect">
                      <a:avLst/>
                    </a:prstGeom>
                  </pic:spPr>
                </pic:pic>
              </a:graphicData>
            </a:graphic>
          </wp:inline>
        </w:drawing>
      </w:r>
    </w:p>
    <w:p w14:paraId="1DDD9D78" w14:textId="0828CA92" w:rsidR="00313215" w:rsidRDefault="00313215" w:rsidP="00313215">
      <w:pPr>
        <w:pStyle w:val="Descripcin"/>
      </w:pPr>
      <w:bookmarkStart w:id="732" w:name="_Toc159877480"/>
      <w:r>
        <w:t xml:space="preserve">Figura </w:t>
      </w:r>
      <w:r>
        <w:fldChar w:fldCharType="begin"/>
      </w:r>
      <w:r>
        <w:instrText xml:space="preserve"> SEQ Figura \* ARABIC </w:instrText>
      </w:r>
      <w:r>
        <w:fldChar w:fldCharType="separate"/>
      </w:r>
      <w:ins w:id="733" w:author="david gonzalez cano" w:date="2024-02-26T22:11:00Z">
        <w:r w:rsidR="00AA2DF6">
          <w:rPr>
            <w:noProof/>
          </w:rPr>
          <w:t>32</w:t>
        </w:r>
      </w:ins>
      <w:del w:id="734" w:author="david gonzalez cano" w:date="2024-02-26T22:11:00Z">
        <w:r w:rsidR="00753C41" w:rsidDel="00AA2DF6">
          <w:rPr>
            <w:noProof/>
          </w:rPr>
          <w:delText>33</w:delText>
        </w:r>
      </w:del>
      <w:r>
        <w:fldChar w:fldCharType="end"/>
      </w:r>
      <w:r>
        <w:t xml:space="preserve"> Neo4j Sandbox para evaluar la herramienta de Base de datos de grafos</w:t>
      </w:r>
      <w:bookmarkEnd w:id="732"/>
    </w:p>
    <w:p w14:paraId="59EED524" w14:textId="77777777" w:rsidR="00313215" w:rsidRDefault="00313215" w:rsidP="00313215">
      <w:pPr>
        <w:rPr>
          <w:lang w:val="es-ES"/>
        </w:rPr>
      </w:pPr>
    </w:p>
    <w:p w14:paraId="3A73AA08" w14:textId="77777777" w:rsidR="00313215" w:rsidRPr="00CD6291" w:rsidRDefault="00313215" w:rsidP="00313215">
      <w:pPr>
        <w:rPr>
          <w:lang w:val="es-ES"/>
        </w:rPr>
      </w:pPr>
      <w:r>
        <w:rPr>
          <w:noProof/>
        </w:rPr>
        <w:drawing>
          <wp:inline distT="0" distB="0" distL="0" distR="0" wp14:anchorId="1AEBFD92" wp14:editId="6A6B7C77">
            <wp:extent cx="5758815" cy="2910205"/>
            <wp:effectExtent l="0" t="0" r="0" b="4445"/>
            <wp:docPr id="943890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2044" name=""/>
                    <pic:cNvPicPr/>
                  </pic:nvPicPr>
                  <pic:blipFill>
                    <a:blip r:embed="rId58"/>
                    <a:stretch>
                      <a:fillRect/>
                    </a:stretch>
                  </pic:blipFill>
                  <pic:spPr>
                    <a:xfrm>
                      <a:off x="0" y="0"/>
                      <a:ext cx="5758815" cy="2910205"/>
                    </a:xfrm>
                    <a:prstGeom prst="rect">
                      <a:avLst/>
                    </a:prstGeom>
                  </pic:spPr>
                </pic:pic>
              </a:graphicData>
            </a:graphic>
          </wp:inline>
        </w:drawing>
      </w:r>
    </w:p>
    <w:p w14:paraId="024EDA97" w14:textId="77777777" w:rsidR="00313215" w:rsidRDefault="00313215" w:rsidP="00313215">
      <w:pPr>
        <w:rPr>
          <w:lang w:val="es-ES"/>
        </w:rPr>
      </w:pPr>
    </w:p>
    <w:p w14:paraId="262472A1" w14:textId="77777777" w:rsidR="00313215" w:rsidRDefault="00313215" w:rsidP="00313215">
      <w:pPr>
        <w:rPr>
          <w:lang w:val="es-ES"/>
        </w:rPr>
      </w:pPr>
      <w:r>
        <w:rPr>
          <w:lang w:val="es-ES"/>
        </w:rPr>
        <w:t xml:space="preserve">Se crearon nodos, relaciones y propiedades y se hacen consultas utilizando Cypher y dan resultados como la siguiente grafica. </w:t>
      </w:r>
    </w:p>
    <w:p w14:paraId="5F4E3E90" w14:textId="77777777" w:rsidR="00313215" w:rsidRDefault="00313215" w:rsidP="00313215">
      <w:pPr>
        <w:keepNext/>
      </w:pPr>
      <w:r>
        <w:rPr>
          <w:noProof/>
        </w:rPr>
        <w:lastRenderedPageBreak/>
        <w:drawing>
          <wp:inline distT="0" distB="0" distL="0" distR="0" wp14:anchorId="3892C470" wp14:editId="7186C30B">
            <wp:extent cx="5758815" cy="5960110"/>
            <wp:effectExtent l="0" t="0" r="0" b="2540"/>
            <wp:docPr id="34543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0188" name=""/>
                    <pic:cNvPicPr/>
                  </pic:nvPicPr>
                  <pic:blipFill>
                    <a:blip r:embed="rId59"/>
                    <a:stretch>
                      <a:fillRect/>
                    </a:stretch>
                  </pic:blipFill>
                  <pic:spPr>
                    <a:xfrm>
                      <a:off x="0" y="0"/>
                      <a:ext cx="5758815" cy="5960110"/>
                    </a:xfrm>
                    <a:prstGeom prst="rect">
                      <a:avLst/>
                    </a:prstGeom>
                  </pic:spPr>
                </pic:pic>
              </a:graphicData>
            </a:graphic>
          </wp:inline>
        </w:drawing>
      </w:r>
    </w:p>
    <w:p w14:paraId="57C3145F" w14:textId="24B05ED7" w:rsidR="00313215" w:rsidRDefault="00313215" w:rsidP="00313215">
      <w:pPr>
        <w:pStyle w:val="Descripcin"/>
      </w:pPr>
      <w:bookmarkStart w:id="735" w:name="_Toc159877481"/>
      <w:r>
        <w:t xml:space="preserve">Figura </w:t>
      </w:r>
      <w:r>
        <w:fldChar w:fldCharType="begin"/>
      </w:r>
      <w:r>
        <w:instrText xml:space="preserve"> SEQ Figura \* ARABIC </w:instrText>
      </w:r>
      <w:r>
        <w:fldChar w:fldCharType="separate"/>
      </w:r>
      <w:ins w:id="736" w:author="david gonzalez cano" w:date="2024-02-26T22:11:00Z">
        <w:r w:rsidR="00AA2DF6">
          <w:rPr>
            <w:noProof/>
          </w:rPr>
          <w:t>33</w:t>
        </w:r>
      </w:ins>
      <w:del w:id="737" w:author="david gonzalez cano" w:date="2024-02-26T22:11:00Z">
        <w:r w:rsidR="00753C41" w:rsidDel="00AA2DF6">
          <w:rPr>
            <w:noProof/>
          </w:rPr>
          <w:delText>34</w:delText>
        </w:r>
      </w:del>
      <w:r>
        <w:fldChar w:fldCharType="end"/>
      </w:r>
      <w:r>
        <w:t xml:space="preserve"> Ejemplo de una consulta con Cypher de Neo4j</w:t>
      </w:r>
      <w:bookmarkEnd w:id="735"/>
    </w:p>
    <w:p w14:paraId="71F1563A" w14:textId="77777777" w:rsidR="00313215" w:rsidRDefault="00313215" w:rsidP="00313215">
      <w:pPr>
        <w:pStyle w:val="Descripcin"/>
      </w:pPr>
    </w:p>
    <w:p w14:paraId="5285E77B" w14:textId="77777777" w:rsidR="00313215" w:rsidRDefault="00313215" w:rsidP="00313215">
      <w:pPr>
        <w:rPr>
          <w:lang w:val="es-ES"/>
        </w:rPr>
      </w:pPr>
    </w:p>
    <w:p w14:paraId="760E2FA0" w14:textId="14286999" w:rsidR="00313215" w:rsidRDefault="00313215" w:rsidP="00313215">
      <w:pPr>
        <w:rPr>
          <w:lang w:val="es-ES"/>
        </w:rPr>
      </w:pPr>
      <w:r>
        <w:rPr>
          <w:lang w:val="es-ES"/>
        </w:rPr>
        <w:t xml:space="preserve">Una ventaja en las consultas de Neo4j usando Cypher es su posibilidad a exportar a formato JSON dando la oportunidad de que sean dirigidas a un tema </w:t>
      </w:r>
      <w:proofErr w:type="gramStart"/>
      <w:r w:rsidR="00235F6A">
        <w:rPr>
          <w:lang w:val="es-ES"/>
        </w:rPr>
        <w:t>específico</w:t>
      </w:r>
      <w:r>
        <w:rPr>
          <w:lang w:val="es-ES"/>
        </w:rPr>
        <w:t xml:space="preserve">  y</w:t>
      </w:r>
      <w:proofErr w:type="gramEnd"/>
      <w:r>
        <w:rPr>
          <w:lang w:val="es-ES"/>
        </w:rPr>
        <w:t xml:space="preserve"> de allí pasarla a un ambiente colaborativo como GitHub y así realizar  algún análisis de texto que se requiera. </w:t>
      </w:r>
    </w:p>
    <w:p w14:paraId="1945F414" w14:textId="77777777" w:rsidR="00313215" w:rsidRDefault="00313215" w:rsidP="00313215">
      <w:pPr>
        <w:rPr>
          <w:lang w:val="es-ES"/>
        </w:rPr>
      </w:pPr>
      <w:r>
        <w:rPr>
          <w:lang w:val="es-ES"/>
        </w:rPr>
        <w:t>Por ejemplo, para crear el libro de Nehemías en Neo4j con sus capítulos, versículos, personajes, eventos y lugares utilizando la base de datos grafica usando un script en Cypher (Anexo VII)</w:t>
      </w:r>
    </w:p>
    <w:p w14:paraId="2BB16CEC" w14:textId="77777777" w:rsidR="00313215" w:rsidRDefault="00313215" w:rsidP="00313215">
      <w:pPr>
        <w:rPr>
          <w:lang w:val="es-ES"/>
        </w:rPr>
      </w:pPr>
      <w:r>
        <w:rPr>
          <w:lang w:val="es-ES"/>
        </w:rPr>
        <w:lastRenderedPageBreak/>
        <w:t xml:space="preserve">En la gráfica se muestra el grafo de la base de datos en Neo4j </w:t>
      </w:r>
      <w:proofErr w:type="spellStart"/>
      <w:r>
        <w:rPr>
          <w:lang w:val="es-ES"/>
        </w:rPr>
        <w:t>sandbox</w:t>
      </w:r>
      <w:proofErr w:type="spellEnd"/>
    </w:p>
    <w:p w14:paraId="50AC626A" w14:textId="77777777" w:rsidR="00313215" w:rsidRDefault="00313215" w:rsidP="00313215">
      <w:pPr>
        <w:keepNext/>
      </w:pPr>
      <w:r>
        <w:rPr>
          <w:noProof/>
        </w:rPr>
        <w:drawing>
          <wp:inline distT="0" distB="0" distL="0" distR="0" wp14:anchorId="59F56C57" wp14:editId="374A1C73">
            <wp:extent cx="5758815" cy="2667635"/>
            <wp:effectExtent l="0" t="0" r="0" b="0"/>
            <wp:docPr id="30616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7337" name=""/>
                    <pic:cNvPicPr/>
                  </pic:nvPicPr>
                  <pic:blipFill>
                    <a:blip r:embed="rId60"/>
                    <a:stretch>
                      <a:fillRect/>
                    </a:stretch>
                  </pic:blipFill>
                  <pic:spPr>
                    <a:xfrm>
                      <a:off x="0" y="0"/>
                      <a:ext cx="5758815" cy="2667635"/>
                    </a:xfrm>
                    <a:prstGeom prst="rect">
                      <a:avLst/>
                    </a:prstGeom>
                  </pic:spPr>
                </pic:pic>
              </a:graphicData>
            </a:graphic>
          </wp:inline>
        </w:drawing>
      </w:r>
    </w:p>
    <w:p w14:paraId="00485DB2" w14:textId="2CEFE077" w:rsidR="00313215" w:rsidRDefault="00313215" w:rsidP="00313215">
      <w:pPr>
        <w:pStyle w:val="Descripcin"/>
      </w:pPr>
      <w:bookmarkStart w:id="738" w:name="_Toc159877482"/>
      <w:r>
        <w:t xml:space="preserve">Figura </w:t>
      </w:r>
      <w:r>
        <w:fldChar w:fldCharType="begin"/>
      </w:r>
      <w:r>
        <w:instrText xml:space="preserve"> SEQ Figura \* ARABIC </w:instrText>
      </w:r>
      <w:r>
        <w:fldChar w:fldCharType="separate"/>
      </w:r>
      <w:ins w:id="739" w:author="david gonzalez cano" w:date="2024-02-26T22:11:00Z">
        <w:r w:rsidR="00AA2DF6">
          <w:rPr>
            <w:noProof/>
          </w:rPr>
          <w:t>34</w:t>
        </w:r>
      </w:ins>
      <w:del w:id="740" w:author="david gonzalez cano" w:date="2024-02-26T22:11:00Z">
        <w:r w:rsidR="00753C41" w:rsidDel="00AA2DF6">
          <w:rPr>
            <w:noProof/>
          </w:rPr>
          <w:delText>35</w:delText>
        </w:r>
      </w:del>
      <w:r>
        <w:fldChar w:fldCharType="end"/>
      </w:r>
      <w:r>
        <w:t xml:space="preserve"> Pantalla de desarrollo de Neo4j en el ejemplo creando a el libro de Nehemías</w:t>
      </w:r>
      <w:bookmarkEnd w:id="738"/>
    </w:p>
    <w:p w14:paraId="733F1954" w14:textId="77777777" w:rsidR="00313215" w:rsidRDefault="00313215" w:rsidP="00313215">
      <w:pPr>
        <w:keepNext/>
      </w:pPr>
      <w:r>
        <w:rPr>
          <w:noProof/>
        </w:rPr>
        <w:drawing>
          <wp:inline distT="0" distB="0" distL="0" distR="0" wp14:anchorId="31322F43" wp14:editId="6D4BDBC1">
            <wp:extent cx="5758815" cy="2832735"/>
            <wp:effectExtent l="0" t="0" r="0" b="5715"/>
            <wp:docPr id="288284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51087" name=""/>
                    <pic:cNvPicPr/>
                  </pic:nvPicPr>
                  <pic:blipFill>
                    <a:blip r:embed="rId61"/>
                    <a:stretch>
                      <a:fillRect/>
                    </a:stretch>
                  </pic:blipFill>
                  <pic:spPr>
                    <a:xfrm>
                      <a:off x="0" y="0"/>
                      <a:ext cx="5758815" cy="2832735"/>
                    </a:xfrm>
                    <a:prstGeom prst="rect">
                      <a:avLst/>
                    </a:prstGeom>
                  </pic:spPr>
                </pic:pic>
              </a:graphicData>
            </a:graphic>
          </wp:inline>
        </w:drawing>
      </w:r>
    </w:p>
    <w:p w14:paraId="56BB970A" w14:textId="344E95ED" w:rsidR="00313215" w:rsidRPr="00673995" w:rsidRDefault="00313215" w:rsidP="00313215">
      <w:pPr>
        <w:pStyle w:val="Descripcin"/>
      </w:pPr>
      <w:bookmarkStart w:id="741" w:name="_Toc159877483"/>
      <w:r>
        <w:t xml:space="preserve">Figura </w:t>
      </w:r>
      <w:r>
        <w:fldChar w:fldCharType="begin"/>
      </w:r>
      <w:r>
        <w:instrText xml:space="preserve"> SEQ Figura \* ARABIC </w:instrText>
      </w:r>
      <w:r>
        <w:fldChar w:fldCharType="separate"/>
      </w:r>
      <w:ins w:id="742" w:author="david gonzalez cano" w:date="2024-02-26T22:11:00Z">
        <w:r w:rsidR="00AA2DF6">
          <w:rPr>
            <w:noProof/>
          </w:rPr>
          <w:t>35</w:t>
        </w:r>
      </w:ins>
      <w:del w:id="743" w:author="david gonzalez cano" w:date="2024-02-26T22:11:00Z">
        <w:r w:rsidR="00753C41" w:rsidDel="00AA2DF6">
          <w:rPr>
            <w:noProof/>
          </w:rPr>
          <w:delText>36</w:delText>
        </w:r>
      </w:del>
      <w:r>
        <w:fldChar w:fldCharType="end"/>
      </w:r>
      <w:r>
        <w:t xml:space="preserve"> Otra vista ampliada de las relaciones del ejemplo la base de datos grafo Neo4j </w:t>
      </w:r>
      <w:r>
        <w:rPr>
          <w:noProof/>
        </w:rPr>
        <w:t>de libro de Nehemias</w:t>
      </w:r>
      <w:bookmarkEnd w:id="741"/>
    </w:p>
    <w:p w14:paraId="759E35AB" w14:textId="77777777" w:rsidR="00313215" w:rsidRDefault="00313215" w:rsidP="00313215">
      <w:pPr>
        <w:rPr>
          <w:lang w:val="es-ES"/>
        </w:rPr>
      </w:pPr>
    </w:p>
    <w:p w14:paraId="517DD58F" w14:textId="77777777" w:rsidR="00313215" w:rsidRDefault="00313215" w:rsidP="00313215">
      <w:pPr>
        <w:keepNext/>
      </w:pPr>
      <w:r>
        <w:rPr>
          <w:noProof/>
        </w:rPr>
        <w:lastRenderedPageBreak/>
        <w:drawing>
          <wp:inline distT="0" distB="0" distL="0" distR="0" wp14:anchorId="123A60B8" wp14:editId="649D3202">
            <wp:extent cx="4613097" cy="3075398"/>
            <wp:effectExtent l="0" t="0" r="0" b="0"/>
            <wp:docPr id="128116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8533" name=""/>
                    <pic:cNvPicPr/>
                  </pic:nvPicPr>
                  <pic:blipFill>
                    <a:blip r:embed="rId62"/>
                    <a:stretch>
                      <a:fillRect/>
                    </a:stretch>
                  </pic:blipFill>
                  <pic:spPr>
                    <a:xfrm>
                      <a:off x="0" y="0"/>
                      <a:ext cx="4624075" cy="3082717"/>
                    </a:xfrm>
                    <a:prstGeom prst="rect">
                      <a:avLst/>
                    </a:prstGeom>
                  </pic:spPr>
                </pic:pic>
              </a:graphicData>
            </a:graphic>
          </wp:inline>
        </w:drawing>
      </w:r>
    </w:p>
    <w:p w14:paraId="6376B347" w14:textId="6AE61C29" w:rsidR="00313215" w:rsidRDefault="00313215" w:rsidP="00313215">
      <w:pPr>
        <w:pStyle w:val="Descripcin"/>
      </w:pPr>
      <w:bookmarkStart w:id="744" w:name="_Toc159877484"/>
      <w:r>
        <w:t xml:space="preserve">Figura </w:t>
      </w:r>
      <w:r>
        <w:fldChar w:fldCharType="begin"/>
      </w:r>
      <w:r>
        <w:instrText xml:space="preserve"> SEQ Figura \* ARABIC </w:instrText>
      </w:r>
      <w:r>
        <w:fldChar w:fldCharType="separate"/>
      </w:r>
      <w:ins w:id="745" w:author="david gonzalez cano" w:date="2024-02-26T22:11:00Z">
        <w:r w:rsidR="00AA2DF6">
          <w:rPr>
            <w:noProof/>
          </w:rPr>
          <w:t>36</w:t>
        </w:r>
      </w:ins>
      <w:del w:id="746" w:author="david gonzalez cano" w:date="2024-02-26T22:11:00Z">
        <w:r w:rsidR="00753C41" w:rsidDel="00AA2DF6">
          <w:rPr>
            <w:noProof/>
          </w:rPr>
          <w:delText>37</w:delText>
        </w:r>
      </w:del>
      <w:r>
        <w:fldChar w:fldCharType="end"/>
      </w:r>
      <w:r>
        <w:t xml:space="preserve"> Vista de un </w:t>
      </w:r>
      <w:proofErr w:type="gramStart"/>
      <w:r>
        <w:t>ejemplo  ampliado</w:t>
      </w:r>
      <w:proofErr w:type="gramEnd"/>
      <w:r>
        <w:t xml:space="preserve"> de los nodos y sus relaciones en el Libro de </w:t>
      </w:r>
      <w:proofErr w:type="spellStart"/>
      <w:r>
        <w:t>Nehemias</w:t>
      </w:r>
      <w:proofErr w:type="spellEnd"/>
      <w:r>
        <w:t xml:space="preserve"> con el personaje Esdras</w:t>
      </w:r>
      <w:bookmarkEnd w:id="744"/>
    </w:p>
    <w:p w14:paraId="5BC88CF3" w14:textId="77777777" w:rsidR="00313215" w:rsidRPr="00B51F09" w:rsidRDefault="00313215" w:rsidP="00313215">
      <w:pPr>
        <w:rPr>
          <w:lang w:val="es-ES"/>
        </w:rPr>
      </w:pPr>
    </w:p>
    <w:p w14:paraId="37D41E2B" w14:textId="77777777" w:rsidR="00313215" w:rsidRDefault="00313215" w:rsidP="00313215">
      <w:pPr>
        <w:rPr>
          <w:b/>
          <w:bCs/>
          <w:lang w:val="es-CO"/>
        </w:rPr>
      </w:pPr>
      <w:r w:rsidRPr="004E4637">
        <w:rPr>
          <w:b/>
          <w:bCs/>
          <w:lang w:val="es-CO"/>
        </w:rPr>
        <w:t>L</w:t>
      </w:r>
      <w:r>
        <w:rPr>
          <w:b/>
          <w:bCs/>
          <w:lang w:val="es-CO"/>
        </w:rPr>
        <w:t>ibr</w:t>
      </w:r>
      <w:r w:rsidRPr="004E4637">
        <w:rPr>
          <w:b/>
          <w:bCs/>
          <w:lang w:val="es-CO"/>
        </w:rPr>
        <w:t>os de la Biblia para el Piloto</w:t>
      </w:r>
    </w:p>
    <w:p w14:paraId="5F9633EE" w14:textId="77777777" w:rsidR="00313215" w:rsidRDefault="00313215" w:rsidP="00313215">
      <w:pPr>
        <w:rPr>
          <w:lang w:val="es-CO"/>
        </w:rPr>
      </w:pPr>
      <w:r>
        <w:rPr>
          <w:lang w:val="es-CO"/>
        </w:rPr>
        <w:t>Dentro de la clasificación de la biblia los tres últimos libros, Esdras, Nehemías y Ester, narran tiempos difíciles por los cuales pasa el pueblo de Israel. Estos libros narran el retorno del exilio a Palestina. Cada libro tiene un tópico especifico, Esdras narra la reconstrucción del templo (460 y 440 a.C.), Nehemías (445-420 a.C.)  reconstrucción de los muros del templo y Ester se desarrolla en la ciudad de Susa, capital del imperio persa y durante el reinado del rey Asuero o Jerjes (486-485 a.C.) registra la fiesta de Purim.</w:t>
      </w:r>
      <w:sdt>
        <w:sdtPr>
          <w:rPr>
            <w:lang w:val="es-CO"/>
          </w:rPr>
          <w:id w:val="-411391082"/>
          <w:citation/>
        </w:sdtPr>
        <w:sdtContent>
          <w:r>
            <w:rPr>
              <w:lang w:val="es-CO"/>
            </w:rPr>
            <w:fldChar w:fldCharType="begin"/>
          </w:r>
          <w:r w:rsidRPr="00366664">
            <w:rPr>
              <w:lang w:val="es-CO"/>
            </w:rPr>
            <w:instrText xml:space="preserve"> CITATION Sua13 \l 1033 </w:instrText>
          </w:r>
          <w:r>
            <w:rPr>
              <w:lang w:val="es-CO"/>
            </w:rPr>
            <w:fldChar w:fldCharType="separate"/>
          </w:r>
          <w:r w:rsidRPr="00366664">
            <w:rPr>
              <w:noProof/>
              <w:lang w:val="es-CO"/>
            </w:rPr>
            <w:t xml:space="preserve"> (Suarez, 2013)</w:t>
          </w:r>
          <w:r>
            <w:rPr>
              <w:lang w:val="es-CO"/>
            </w:rPr>
            <w:fldChar w:fldCharType="end"/>
          </w:r>
        </w:sdtContent>
      </w:sdt>
    </w:p>
    <w:p w14:paraId="58F94F34" w14:textId="3C6BEAC3" w:rsidR="00FB73CF" w:rsidRPr="00FB73CF" w:rsidRDefault="003F1073" w:rsidP="003F1073">
      <w:pPr>
        <w:pStyle w:val="Ttulo2"/>
        <w:rPr>
          <w:lang w:val="es-CO"/>
        </w:rPr>
      </w:pPr>
      <w:bookmarkStart w:id="747" w:name="_Toc159871893"/>
      <w:r>
        <w:rPr>
          <w:lang w:val="es-ES" w:bidi="en-US"/>
        </w:rPr>
        <w:t>4</w:t>
      </w:r>
      <w:r w:rsidR="00FB73CF">
        <w:rPr>
          <w:lang w:val="es-ES" w:bidi="en-US"/>
        </w:rPr>
        <w:t xml:space="preserve">.1. </w:t>
      </w:r>
      <w:r w:rsidR="00FB73CF" w:rsidRPr="00FB73CF">
        <w:rPr>
          <w:lang w:val="es-CO"/>
        </w:rPr>
        <w:t>Descripción</w:t>
      </w:r>
      <w:r w:rsidR="00F67462">
        <w:rPr>
          <w:lang w:val="es-CO"/>
        </w:rPr>
        <w:t xml:space="preserve"> piloto experimental</w:t>
      </w:r>
      <w:bookmarkEnd w:id="747"/>
    </w:p>
    <w:p w14:paraId="285575D6" w14:textId="18D3BD21" w:rsidR="002A68DD" w:rsidRDefault="00A95CCB" w:rsidP="002A68DD">
      <w:r>
        <w:t>C</w:t>
      </w:r>
      <w:r w:rsidR="00DC42F5">
        <w:t xml:space="preserve">uando se habla de “big data” </w:t>
      </w:r>
      <w:r w:rsidR="0097253A">
        <w:t xml:space="preserve">se refiere </w:t>
      </w:r>
      <w:r w:rsidR="004A5645">
        <w:t>a conjuntos</w:t>
      </w:r>
      <w:r w:rsidR="00DC42F5">
        <w:t xml:space="preserve"> de datos grandes y complejos </w:t>
      </w:r>
      <w:r w:rsidR="00F140B4">
        <w:t xml:space="preserve">que para  </w:t>
      </w:r>
      <w:r w:rsidR="0097253A">
        <w:t xml:space="preserve"> procesa</w:t>
      </w:r>
      <w:r w:rsidR="00F140B4">
        <w:t>rlos se necesitan h</w:t>
      </w:r>
      <w:r w:rsidR="00DC42F5">
        <w:t>erramientas</w:t>
      </w:r>
      <w:r w:rsidR="0097253A">
        <w:t xml:space="preserve"> </w:t>
      </w:r>
      <w:r w:rsidR="00F140B4">
        <w:t xml:space="preserve">que sean útiles </w:t>
      </w:r>
      <w:r w:rsidR="00DC42F5">
        <w:t>para manejarlos eficientemente</w:t>
      </w:r>
      <w:r w:rsidR="00F140B4">
        <w:t>. L</w:t>
      </w:r>
      <w:r w:rsidR="00C36FDA">
        <w:t xml:space="preserve">a Biblia como un texto de datos a analizar, </w:t>
      </w:r>
      <w:r w:rsidR="00EF5D5A">
        <w:t xml:space="preserve">por ser </w:t>
      </w:r>
      <w:r w:rsidR="00C36FDA">
        <w:t xml:space="preserve">una colección de textos religiosos, puede considerarse como un conjunto de </w:t>
      </w:r>
      <w:r w:rsidR="00A91FFB">
        <w:t>datos,</w:t>
      </w:r>
      <w:r w:rsidR="00C36FDA">
        <w:t xml:space="preserve"> su clasificación como big data dependerá de la escala y el contexto de comparación</w:t>
      </w:r>
      <w:r>
        <w:t>, e</w:t>
      </w:r>
      <w:r w:rsidR="00D11D7C">
        <w:t>l volumen de datos</w:t>
      </w:r>
      <w:r w:rsidR="0097253A">
        <w:t xml:space="preserve"> </w:t>
      </w:r>
      <w:r w:rsidR="00F140B4">
        <w:t xml:space="preserve">que </w:t>
      </w:r>
      <w:r w:rsidR="00D11D7C">
        <w:t>contiene</w:t>
      </w:r>
      <w:r w:rsidR="00F140B4">
        <w:t>n</w:t>
      </w:r>
      <w:r w:rsidR="00D11D7C">
        <w:t xml:space="preserve"> un texto considerable</w:t>
      </w:r>
      <w:r w:rsidR="00F140B4">
        <w:t xml:space="preserve">. Cuando se </w:t>
      </w:r>
      <w:r w:rsidR="0097253A">
        <w:t>compar</w:t>
      </w:r>
      <w:r w:rsidR="00F140B4">
        <w:t xml:space="preserve">a </w:t>
      </w:r>
      <w:r w:rsidR="00D11D7C">
        <w:t>con algunos datos que manejan las redes sociales, los registros de las transacciones financieras, datos de sensores, puede ser que la Biblia no sea tan grande</w:t>
      </w:r>
      <w:r>
        <w:t xml:space="preserve"> pero </w:t>
      </w:r>
      <w:r w:rsidR="00D11D7C">
        <w:t>la complejidad del texto donde su lingüística</w:t>
      </w:r>
      <w:r w:rsidR="00F140B4">
        <w:t xml:space="preserve">, </w:t>
      </w:r>
      <w:r w:rsidR="00D11D7C">
        <w:t xml:space="preserve">su valor </w:t>
      </w:r>
      <w:r w:rsidR="00F140B4">
        <w:t xml:space="preserve">espiritual, </w:t>
      </w:r>
      <w:r w:rsidR="00D11D7C">
        <w:t xml:space="preserve">cultural e histórico la </w:t>
      </w:r>
      <w:r w:rsidR="00F140B4">
        <w:t>colocan en un buen ejemplo</w:t>
      </w:r>
      <w:r w:rsidR="00E456CF">
        <w:t>,</w:t>
      </w:r>
      <w:r w:rsidR="00F140B4">
        <w:t xml:space="preserve">  en </w:t>
      </w:r>
      <w:r w:rsidR="00D11D7C">
        <w:t>el ambiente del procesamiento de lenguaje natural</w:t>
      </w:r>
      <w:r w:rsidR="00E456CF">
        <w:t xml:space="preserve"> (NLP)</w:t>
      </w:r>
      <w:r w:rsidR="002A68DD">
        <w:t xml:space="preserve"> </w:t>
      </w:r>
      <w:r w:rsidR="00EF5D5A">
        <w:t xml:space="preserve">lo que </w:t>
      </w:r>
      <w:r w:rsidR="002A68DD">
        <w:t>conlleva a plantear desafíos y requerir técnicas avanzada</w:t>
      </w:r>
      <w:r w:rsidR="00E456CF">
        <w:t>s</w:t>
      </w:r>
      <w:r w:rsidR="002A68DD">
        <w:t xml:space="preserve"> de </w:t>
      </w:r>
      <w:r w:rsidR="00EF5D5A">
        <w:t>análisis</w:t>
      </w:r>
      <w:r w:rsidR="002A68DD">
        <w:t xml:space="preserve"> de texto </w:t>
      </w:r>
      <w:r w:rsidR="002A68DD">
        <w:lastRenderedPageBreak/>
        <w:t xml:space="preserve">y </w:t>
      </w:r>
      <w:r w:rsidR="00A5230D">
        <w:t>aún</w:t>
      </w:r>
      <w:r w:rsidR="002A68DD">
        <w:t xml:space="preserve"> </w:t>
      </w:r>
      <w:r w:rsidR="002C3745">
        <w:t>más</w:t>
      </w:r>
      <w:r w:rsidR="002A68DD">
        <w:t xml:space="preserve"> cuando se realiza un análisis detallado se necesita de enfoques y </w:t>
      </w:r>
      <w:r w:rsidR="002A68DD" w:rsidRPr="00E456CF">
        <w:rPr>
          <w:i/>
          <w:iCs/>
        </w:rPr>
        <w:t>herramientas</w:t>
      </w:r>
      <w:r w:rsidR="002A68DD">
        <w:t xml:space="preserve"> de procesamiento de grandes volúmenes de texto.</w:t>
      </w:r>
    </w:p>
    <w:p w14:paraId="70DF522D" w14:textId="1A2119FC" w:rsidR="00FB73CF" w:rsidRDefault="003D32CB" w:rsidP="006129AD">
      <w:pPr>
        <w:pStyle w:val="Ttulo3"/>
        <w:rPr>
          <w:lang w:val="es-CO"/>
        </w:rPr>
      </w:pPr>
      <w:bookmarkStart w:id="748" w:name="_Toc159871894"/>
      <w:r w:rsidRPr="006129AD">
        <w:t xml:space="preserve">4.1.3 </w:t>
      </w:r>
      <w:r w:rsidR="00575090">
        <w:t>P</w:t>
      </w:r>
      <w:r w:rsidR="00FB73CF" w:rsidRPr="006129AD">
        <w:t>articipa</w:t>
      </w:r>
      <w:r w:rsidR="00575090">
        <w:t>ción</w:t>
      </w:r>
      <w:r w:rsidR="00FB73CF" w:rsidRPr="006129AD">
        <w:t xml:space="preserve"> </w:t>
      </w:r>
      <w:r w:rsidR="00575090">
        <w:t xml:space="preserve">y </w:t>
      </w:r>
      <w:r w:rsidR="00FB73CF" w:rsidRPr="006129AD">
        <w:t>técnicas de evaluación</w:t>
      </w:r>
      <w:r w:rsidR="00FB73CF" w:rsidRPr="00FB73CF">
        <w:rPr>
          <w:lang w:val="es-CO"/>
        </w:rPr>
        <w:t>.</w:t>
      </w:r>
      <w:bookmarkEnd w:id="748"/>
      <w:r w:rsidR="00FB73CF" w:rsidRPr="00FB73CF">
        <w:rPr>
          <w:lang w:val="es-CO"/>
        </w:rPr>
        <w:t xml:space="preserve"> </w:t>
      </w:r>
    </w:p>
    <w:p w14:paraId="0B93EEDF" w14:textId="45312F80" w:rsidR="00DC71B4" w:rsidRDefault="00E7304D" w:rsidP="001B6625">
      <w:pPr>
        <w:rPr>
          <w:lang w:val="es-CO"/>
        </w:rPr>
      </w:pPr>
      <w:r>
        <w:rPr>
          <w:lang w:val="es-CO"/>
        </w:rPr>
        <w:t xml:space="preserve">El grupo de personas al cual </w:t>
      </w:r>
      <w:r w:rsidR="00180142">
        <w:rPr>
          <w:lang w:val="es-CO"/>
        </w:rPr>
        <w:t>está</w:t>
      </w:r>
      <w:r>
        <w:rPr>
          <w:lang w:val="es-CO"/>
        </w:rPr>
        <w:t xml:space="preserve"> enfocado </w:t>
      </w:r>
      <w:r w:rsidR="00DC71B4">
        <w:rPr>
          <w:lang w:val="es-CO"/>
        </w:rPr>
        <w:t xml:space="preserve">son </w:t>
      </w:r>
      <w:r>
        <w:rPr>
          <w:lang w:val="es-CO"/>
        </w:rPr>
        <w:t>expertos de teología como pastores, teólogos académicos con experiencia en estudios bíblicos y a usuarios finales que en si son miembros de congregaciones y comunidades cristianas.</w:t>
      </w:r>
    </w:p>
    <w:p w14:paraId="7C2B218B" w14:textId="535F9C60" w:rsidR="00E7304D" w:rsidRPr="001B6625" w:rsidRDefault="00AF250A" w:rsidP="001B6625">
      <w:pPr>
        <w:rPr>
          <w:lang w:val="es-CO"/>
        </w:rPr>
      </w:pPr>
      <w:r>
        <w:rPr>
          <w:lang w:val="es-CO"/>
        </w:rPr>
        <w:t xml:space="preserve">Como grupo de apoyo para revisar la usabilidad y desarrollo de la experiencia se trabaja con </w:t>
      </w:r>
      <w:r w:rsidR="00C662D9">
        <w:rPr>
          <w:lang w:val="es-CO"/>
        </w:rPr>
        <w:t xml:space="preserve">La </w:t>
      </w:r>
      <w:r w:rsidR="00C662D9" w:rsidRPr="00AF250A">
        <w:rPr>
          <w:lang w:val="es-CO"/>
        </w:rPr>
        <w:t xml:space="preserve">Federación Bautista independiente de Colombia y </w:t>
      </w:r>
      <w:r w:rsidR="00DC71B4" w:rsidRPr="00AF250A">
        <w:rPr>
          <w:lang w:val="es-CO"/>
        </w:rPr>
        <w:t>s</w:t>
      </w:r>
      <w:r w:rsidR="00C662D9" w:rsidRPr="00AF250A">
        <w:rPr>
          <w:lang w:val="es-CO"/>
        </w:rPr>
        <w:t>us miembros</w:t>
      </w:r>
      <w:r>
        <w:rPr>
          <w:lang w:val="es-CO"/>
        </w:rPr>
        <w:t xml:space="preserve"> </w:t>
      </w:r>
      <w:r w:rsidR="00C662D9" w:rsidRPr="00AF250A">
        <w:rPr>
          <w:lang w:val="es-CO"/>
        </w:rPr>
        <w:t xml:space="preserve"> </w:t>
      </w:r>
      <w:r>
        <w:rPr>
          <w:lang w:val="es-CO"/>
        </w:rPr>
        <w:t xml:space="preserve"> que </w:t>
      </w:r>
      <w:r w:rsidRPr="00AF250A">
        <w:rPr>
          <w:lang w:val="es-CO"/>
        </w:rPr>
        <w:t>realizaran</w:t>
      </w:r>
      <w:r>
        <w:rPr>
          <w:lang w:val="es-CO"/>
        </w:rPr>
        <w:t xml:space="preserve"> las </w:t>
      </w:r>
      <w:r w:rsidR="00C662D9" w:rsidRPr="00AF250A">
        <w:rPr>
          <w:lang w:val="es-CO"/>
        </w:rPr>
        <w:t>evaluaciones del prototipo</w:t>
      </w:r>
      <w:r>
        <w:rPr>
          <w:lang w:val="es-CO"/>
        </w:rPr>
        <w:t xml:space="preserve"> (Anexo III)</w:t>
      </w:r>
      <w:r w:rsidR="00C662D9" w:rsidRPr="00AF250A">
        <w:rPr>
          <w:lang w:val="es-CO"/>
        </w:rPr>
        <w:t xml:space="preserve">. </w:t>
      </w:r>
      <w:r w:rsidR="00DC71B4" w:rsidRPr="00AF250A">
        <w:rPr>
          <w:lang w:val="es-CO"/>
        </w:rPr>
        <w:t xml:space="preserve">Los pastores que tienen años de experiencia y con estudios </w:t>
      </w:r>
      <w:r w:rsidR="00C429CE" w:rsidRPr="00AF250A">
        <w:rPr>
          <w:lang w:val="es-CO"/>
        </w:rPr>
        <w:t xml:space="preserve">teológicos </w:t>
      </w:r>
      <w:r w:rsidRPr="00AF250A">
        <w:rPr>
          <w:lang w:val="es-CO"/>
        </w:rPr>
        <w:t>y</w:t>
      </w:r>
      <w:r>
        <w:rPr>
          <w:lang w:val="es-CO"/>
        </w:rPr>
        <w:t xml:space="preserve"> </w:t>
      </w:r>
      <w:r w:rsidRPr="00AF250A">
        <w:rPr>
          <w:lang w:val="es-CO"/>
        </w:rPr>
        <w:t>están</w:t>
      </w:r>
      <w:r w:rsidR="00DC71B4" w:rsidRPr="00AF250A">
        <w:rPr>
          <w:lang w:val="es-CO"/>
        </w:rPr>
        <w:t xml:space="preserve"> </w:t>
      </w:r>
      <w:r>
        <w:rPr>
          <w:lang w:val="es-CO"/>
        </w:rPr>
        <w:t xml:space="preserve">localizados </w:t>
      </w:r>
      <w:r w:rsidR="00DC71B4" w:rsidRPr="00AF250A">
        <w:rPr>
          <w:lang w:val="es-CO"/>
        </w:rPr>
        <w:t xml:space="preserve">en </w:t>
      </w:r>
      <w:r>
        <w:rPr>
          <w:lang w:val="es-CO"/>
        </w:rPr>
        <w:t xml:space="preserve">la ciudad de </w:t>
      </w:r>
      <w:r w:rsidR="00926A79" w:rsidRPr="00AF250A">
        <w:rPr>
          <w:lang w:val="es-CO"/>
        </w:rPr>
        <w:t>Bogotá</w:t>
      </w:r>
      <w:r w:rsidR="00DC71B4" w:rsidRPr="00AF250A">
        <w:rPr>
          <w:lang w:val="es-CO"/>
        </w:rPr>
        <w:t xml:space="preserve"> </w:t>
      </w:r>
      <w:r>
        <w:rPr>
          <w:lang w:val="es-CO"/>
        </w:rPr>
        <w:t>y otras ciudades de Colombia.</w:t>
      </w:r>
    </w:p>
    <w:p w14:paraId="0C009792" w14:textId="77777777" w:rsidR="00575090" w:rsidRDefault="00575090" w:rsidP="00575090">
      <w:pPr>
        <w:rPr>
          <w:lang w:val="es-ES"/>
        </w:rPr>
      </w:pPr>
      <w:r w:rsidRPr="00AF250A">
        <w:rPr>
          <w:lang w:val="es-ES"/>
        </w:rPr>
        <w:t xml:space="preserve">Para la evaluación de los resultados se diseñan encuestas (Anexo I). </w:t>
      </w:r>
    </w:p>
    <w:p w14:paraId="2D28CED1" w14:textId="5F549212" w:rsidR="00306024" w:rsidRDefault="00306024" w:rsidP="00575090">
      <w:pPr>
        <w:rPr>
          <w:lang w:val="es-ES"/>
        </w:rPr>
      </w:pPr>
      <w:r>
        <w:rPr>
          <w:lang w:val="es-ES"/>
        </w:rPr>
        <w:t>También para las revisiones de que biblias realizó otra encuesta (Anexo I Encuesta 2) de personas que son lideres y también con un grupo más general.</w:t>
      </w:r>
    </w:p>
    <w:p w14:paraId="2D12AD30" w14:textId="622609C1" w:rsidR="00BC5BFF" w:rsidRDefault="003D32CB" w:rsidP="003D32CB">
      <w:pPr>
        <w:pStyle w:val="Ttulo3"/>
        <w:rPr>
          <w:lang w:val="es-CO"/>
        </w:rPr>
      </w:pPr>
      <w:bookmarkStart w:id="749" w:name="_Toc159871895"/>
      <w:r>
        <w:rPr>
          <w:lang w:val="es-CO"/>
        </w:rPr>
        <w:t xml:space="preserve">4.1.4. </w:t>
      </w:r>
      <w:r w:rsidR="00FB73CF" w:rsidRPr="00956C62">
        <w:rPr>
          <w:lang w:val="es-CO"/>
        </w:rPr>
        <w:t>Cómo transcurrió el experimento.</w:t>
      </w:r>
      <w:bookmarkEnd w:id="749"/>
    </w:p>
    <w:p w14:paraId="21D394CB" w14:textId="1166D074" w:rsidR="003D32CB" w:rsidRDefault="005C3F37" w:rsidP="00254FBD">
      <w:pPr>
        <w:rPr>
          <w:lang w:val="es-CO"/>
        </w:rPr>
      </w:pPr>
      <w:r>
        <w:rPr>
          <w:lang w:val="es-CO"/>
        </w:rPr>
        <w:t xml:space="preserve">Para </w:t>
      </w:r>
      <w:r w:rsidR="00800003">
        <w:rPr>
          <w:lang w:val="es-CO"/>
        </w:rPr>
        <w:t>la realización de</w:t>
      </w:r>
      <w:r w:rsidR="00364F73">
        <w:rPr>
          <w:lang w:val="es-CO"/>
        </w:rPr>
        <w:t>l</w:t>
      </w:r>
      <w:r w:rsidR="00800003">
        <w:rPr>
          <w:lang w:val="es-CO"/>
        </w:rPr>
        <w:t xml:space="preserve"> prototipo piloto </w:t>
      </w:r>
      <w:r>
        <w:rPr>
          <w:lang w:val="es-CO"/>
        </w:rPr>
        <w:t xml:space="preserve">se utilizan herramientas que sean apropiadas que permitan trabajar con recursos colaborativos y que sean fuentes abiertas y totalmente gratis. Lo primero que se realizo fue crear un sitio en GitHub </w:t>
      </w:r>
      <w:sdt>
        <w:sdtPr>
          <w:rPr>
            <w:lang w:val="es-CO"/>
          </w:rPr>
          <w:id w:val="297504827"/>
          <w:citation/>
        </w:sdtPr>
        <w:sdtContent>
          <w:r w:rsidR="00254FBD">
            <w:rPr>
              <w:lang w:val="es-CO"/>
            </w:rPr>
            <w:fldChar w:fldCharType="begin"/>
          </w:r>
          <w:r w:rsidR="00254FBD" w:rsidRPr="00254FBD">
            <w:rPr>
              <w:lang w:val="es-CO"/>
            </w:rPr>
            <w:instrText xml:space="preserve"> CITATION Gon23 \l 1033 </w:instrText>
          </w:r>
          <w:r w:rsidR="00254FBD">
            <w:rPr>
              <w:lang w:val="es-CO"/>
            </w:rPr>
            <w:fldChar w:fldCharType="separate"/>
          </w:r>
          <w:r w:rsidR="00254FBD" w:rsidRPr="00254FBD">
            <w:rPr>
              <w:noProof/>
              <w:lang w:val="es-CO"/>
            </w:rPr>
            <w:t>(Gonzalez, 2023)</w:t>
          </w:r>
          <w:r w:rsidR="00254FBD">
            <w:rPr>
              <w:lang w:val="es-CO"/>
            </w:rPr>
            <w:fldChar w:fldCharType="end"/>
          </w:r>
        </w:sdtContent>
      </w:sdt>
      <w:r w:rsidR="00254FBD">
        <w:rPr>
          <w:lang w:val="es-CO"/>
        </w:rPr>
        <w:t xml:space="preserve"> con el propósito de tener la documentación y el repositorio utilizando todas las </w:t>
      </w:r>
      <w:r w:rsidR="00800003">
        <w:rPr>
          <w:lang w:val="es-CO"/>
        </w:rPr>
        <w:t>características</w:t>
      </w:r>
      <w:r w:rsidR="00254FBD">
        <w:rPr>
          <w:lang w:val="es-CO"/>
        </w:rPr>
        <w:t xml:space="preserve"> de este sitio.  </w:t>
      </w:r>
    </w:p>
    <w:p w14:paraId="23DAB6AE" w14:textId="60623D5A" w:rsidR="00554CC2" w:rsidRDefault="00883BBF" w:rsidP="00DA7A92">
      <w:pPr>
        <w:rPr>
          <w:lang w:val="es-CO"/>
        </w:rPr>
      </w:pPr>
      <w:r>
        <w:rPr>
          <w:lang w:val="es-CO"/>
        </w:rPr>
        <w:t xml:space="preserve">Luego se </w:t>
      </w:r>
      <w:r w:rsidR="00D3661D">
        <w:rPr>
          <w:lang w:val="es-CO"/>
        </w:rPr>
        <w:t>creó</w:t>
      </w:r>
      <w:r>
        <w:rPr>
          <w:lang w:val="es-CO"/>
        </w:rPr>
        <w:t xml:space="preserve"> un acceso a Google Colab </w:t>
      </w:r>
      <w:r w:rsidR="00A971AB">
        <w:rPr>
          <w:lang w:val="es-CO"/>
        </w:rPr>
        <w:t xml:space="preserve">sabiendo que para el piloto se </w:t>
      </w:r>
      <w:r w:rsidR="00DA7A92">
        <w:rPr>
          <w:lang w:val="es-CO"/>
        </w:rPr>
        <w:t>está</w:t>
      </w:r>
      <w:r w:rsidR="00A971AB">
        <w:rPr>
          <w:lang w:val="es-CO"/>
        </w:rPr>
        <w:t xml:space="preserve"> trabajando con </w:t>
      </w:r>
      <w:r w:rsidR="00DA7A92">
        <w:rPr>
          <w:lang w:val="es-CO"/>
        </w:rPr>
        <w:t xml:space="preserve">código de </w:t>
      </w:r>
      <w:r w:rsidR="00A971AB">
        <w:rPr>
          <w:lang w:val="es-CO"/>
        </w:rPr>
        <w:t xml:space="preserve">lenguaje Python y sus librerías y que se tiene la ventaja de estar dirigida para </w:t>
      </w:r>
      <w:r w:rsidR="00DA7A92">
        <w:rPr>
          <w:lang w:val="es-CO"/>
        </w:rPr>
        <w:t xml:space="preserve">la ciencia de datos utilizando recursos importantes de hardware gratuito de GPU. </w:t>
      </w:r>
    </w:p>
    <w:p w14:paraId="203F65C2" w14:textId="46CCF646" w:rsidR="00DA7A92" w:rsidRDefault="001E5794" w:rsidP="00DA7A92">
      <w:pPr>
        <w:rPr>
          <w:lang w:val="es-CO"/>
        </w:rPr>
      </w:pPr>
      <w:r>
        <w:rPr>
          <w:lang w:val="es-CO"/>
        </w:rPr>
        <w:t>La tercera parte</w:t>
      </w:r>
      <w:r w:rsidR="00AF2AD5">
        <w:rPr>
          <w:lang w:val="es-CO"/>
        </w:rPr>
        <w:t xml:space="preserve"> </w:t>
      </w:r>
      <w:r>
        <w:rPr>
          <w:lang w:val="es-CO"/>
        </w:rPr>
        <w:t>unir o clonar el repositorio de GitHub en Google Colab (Anexo 2) La unión de estas dos plataformas abiertas y que se complementan es muy ventajoso para el proyecto ya que se puede tener conectado el desarrollo la dataset en ambientes totalmente abiertos.</w:t>
      </w:r>
    </w:p>
    <w:p w14:paraId="0F734636" w14:textId="337D3285" w:rsidR="00603849" w:rsidRDefault="001E5794" w:rsidP="00DA7A92">
      <w:pPr>
        <w:rPr>
          <w:lang w:val="es-CO"/>
        </w:rPr>
      </w:pPr>
      <w:r>
        <w:rPr>
          <w:lang w:val="es-CO"/>
        </w:rPr>
        <w:t xml:space="preserve">El siguiente punto </w:t>
      </w:r>
      <w:r w:rsidR="00AF2AD5">
        <w:rPr>
          <w:lang w:val="es-CO"/>
        </w:rPr>
        <w:t xml:space="preserve">ha sido </w:t>
      </w:r>
      <w:r>
        <w:rPr>
          <w:lang w:val="es-CO"/>
        </w:rPr>
        <w:t xml:space="preserve">revisar las dataset que </w:t>
      </w:r>
      <w:r w:rsidR="00603849">
        <w:rPr>
          <w:lang w:val="es-CO"/>
        </w:rPr>
        <w:t>son públicas en lo que se encuentran que las bases de datos tienen diferentes formatos de almacenamiento con estructuras dadas por cada autor y que para utilizarlas se hace necesario hacer transformaciones a cada una en particular.</w:t>
      </w:r>
    </w:p>
    <w:p w14:paraId="5C9A19BE" w14:textId="6B81CCF5" w:rsidR="00E50591" w:rsidRDefault="00603849" w:rsidP="001A5B47">
      <w:pPr>
        <w:rPr>
          <w:lang w:val="es-CO"/>
        </w:rPr>
      </w:pPr>
      <w:r>
        <w:rPr>
          <w:lang w:val="es-CO"/>
        </w:rPr>
        <w:t xml:space="preserve">Con el punto anterior se hace necesario crear nuevas estructuras ya sea para adicionarlo a las bibliotecas de Python y generar una propia dirigida a generar una estructura para los libros </w:t>
      </w:r>
      <w:r>
        <w:rPr>
          <w:lang w:val="es-CO"/>
        </w:rPr>
        <w:lastRenderedPageBreak/>
        <w:t>bíblicos de manera que se pueda dar la posibilidad de obtener información particular de la cronología de los eventos y los personajes de la Biblia.</w:t>
      </w:r>
      <w:r w:rsidR="001A5B47">
        <w:rPr>
          <w:lang w:val="es-CO"/>
        </w:rPr>
        <w:t xml:space="preserve"> </w:t>
      </w:r>
      <w:r w:rsidR="00F3693B">
        <w:rPr>
          <w:lang w:val="es-CO"/>
        </w:rPr>
        <w:t>Las bases de datos necesitan transformaciones. Para trabajar en SQL con bases de datos que vienen de GitHub, hay</w:t>
      </w:r>
      <w:r w:rsidR="000E7B4F">
        <w:rPr>
          <w:lang w:val="es-CO"/>
        </w:rPr>
        <w:t xml:space="preserve"> algunos cambios a realizar en líneas de código, </w:t>
      </w:r>
    </w:p>
    <w:p w14:paraId="25242260" w14:textId="6115AB6F" w:rsidR="0078639A" w:rsidRPr="0078639A" w:rsidRDefault="0078639A" w:rsidP="0078639A">
      <w:pPr>
        <w:rPr>
          <w:lang w:val="es-ES"/>
        </w:rPr>
      </w:pPr>
      <w:r>
        <w:rPr>
          <w:lang w:val="es-ES"/>
        </w:rPr>
        <w:t xml:space="preserve">Se configuro un entorno para trabajar con la biblioteca spaCy de Python y así usar código para realizar operaciones de </w:t>
      </w:r>
      <w:r w:rsidRPr="0078639A">
        <w:rPr>
          <w:lang w:val="es-ES"/>
        </w:rPr>
        <w:t xml:space="preserve">NLP para extraer información importante.  Estas operaciones incluían Tokenización, lematización e identificación de relaciones sintácticas entre tokens individuales en una oración.   Se necesita implementar un algoritmo para derivar los tokens necesarios de un árbol de dependencia, usando las características lingüísticas asignadas a los tokens. </w:t>
      </w:r>
    </w:p>
    <w:p w14:paraId="68BE710D" w14:textId="3BAD265E" w:rsidR="00B8281B" w:rsidRDefault="003F1073" w:rsidP="00B8281B">
      <w:pPr>
        <w:pStyle w:val="Ttulo2"/>
        <w:rPr>
          <w:lang w:val="es-CO"/>
        </w:rPr>
      </w:pPr>
      <w:bookmarkStart w:id="750" w:name="_Toc159871896"/>
      <w:r>
        <w:rPr>
          <w:lang w:val="es-CO"/>
        </w:rPr>
        <w:t xml:space="preserve">4.2 </w:t>
      </w:r>
      <w:r w:rsidRPr="00FB73CF">
        <w:rPr>
          <w:lang w:val="es-CO"/>
        </w:rPr>
        <w:t>Descripción de los resultados</w:t>
      </w:r>
      <w:bookmarkEnd w:id="750"/>
      <w:r w:rsidRPr="00FB73CF">
        <w:rPr>
          <w:lang w:val="es-CO"/>
        </w:rPr>
        <w:t xml:space="preserve"> </w:t>
      </w:r>
    </w:p>
    <w:p w14:paraId="226407F1" w14:textId="423CD294" w:rsidR="007803E4" w:rsidRDefault="00B8281B" w:rsidP="00D642B5">
      <w:pPr>
        <w:rPr>
          <w:lang w:val="es-CO"/>
        </w:rPr>
      </w:pPr>
      <w:r>
        <w:rPr>
          <w:lang w:val="es-CO"/>
        </w:rPr>
        <w:t>Con la evaluación de los datasets</w:t>
      </w:r>
      <w:r w:rsidR="00440800">
        <w:rPr>
          <w:lang w:val="es-CO"/>
        </w:rPr>
        <w:t xml:space="preserve"> como una forma de revisar el estado del arte en este tema </w:t>
      </w:r>
      <w:r w:rsidR="00297208">
        <w:rPr>
          <w:lang w:val="es-CO"/>
        </w:rPr>
        <w:t xml:space="preserve">se </w:t>
      </w:r>
      <w:r w:rsidR="00A733EB">
        <w:rPr>
          <w:lang w:val="es-CO"/>
        </w:rPr>
        <w:t xml:space="preserve">encuentran varios </w:t>
      </w:r>
      <w:r w:rsidR="00DC71B4">
        <w:rPr>
          <w:lang w:val="es-CO"/>
        </w:rPr>
        <w:t>sitios que</w:t>
      </w:r>
      <w:r w:rsidR="000539A1">
        <w:rPr>
          <w:lang w:val="es-CO"/>
        </w:rPr>
        <w:t xml:space="preserve"> empezaron</w:t>
      </w:r>
      <w:r w:rsidR="00A733EB">
        <w:rPr>
          <w:lang w:val="es-CO"/>
        </w:rPr>
        <w:t xml:space="preserve"> hace varios años</w:t>
      </w:r>
      <w:r w:rsidR="000539A1">
        <w:rPr>
          <w:lang w:val="es-CO"/>
        </w:rPr>
        <w:t xml:space="preserve"> y no están disponibles, otros ya no están en las </w:t>
      </w:r>
      <w:r w:rsidR="000B2143">
        <w:rPr>
          <w:lang w:val="es-CO"/>
        </w:rPr>
        <w:t>páginas</w:t>
      </w:r>
      <w:r w:rsidR="000539A1">
        <w:rPr>
          <w:lang w:val="es-CO"/>
        </w:rPr>
        <w:t xml:space="preserve"> que se revisaron</w:t>
      </w:r>
      <w:r w:rsidR="00440800">
        <w:rPr>
          <w:lang w:val="es-CO"/>
        </w:rPr>
        <w:t xml:space="preserve">, la siguiente figura es una </w:t>
      </w:r>
      <w:r w:rsidR="00B52C55">
        <w:rPr>
          <w:lang w:val="es-CO"/>
        </w:rPr>
        <w:t>página (</w:t>
      </w:r>
      <w:r w:rsidR="00F35C8E">
        <w:rPr>
          <w:lang w:val="es-CO"/>
        </w:rPr>
        <w:t>URL)</w:t>
      </w:r>
      <w:r w:rsidR="007803E4">
        <w:rPr>
          <w:lang w:val="es-CO"/>
        </w:rPr>
        <w:t xml:space="preserve"> </w:t>
      </w:r>
      <w:r w:rsidR="00440800">
        <w:rPr>
          <w:lang w:val="es-CO"/>
        </w:rPr>
        <w:t xml:space="preserve">que al ir a su sitio se encuentra </w:t>
      </w:r>
      <w:r w:rsidR="007803E4">
        <w:rPr>
          <w:lang w:val="es-CO"/>
        </w:rPr>
        <w:t xml:space="preserve">un error 404 que </w:t>
      </w:r>
      <w:r w:rsidR="00440800">
        <w:rPr>
          <w:lang w:val="es-CO"/>
        </w:rPr>
        <w:t xml:space="preserve">significa </w:t>
      </w:r>
      <w:r w:rsidR="007803E4">
        <w:rPr>
          <w:lang w:val="es-CO"/>
        </w:rPr>
        <w:t xml:space="preserve">que la pagina </w:t>
      </w:r>
      <w:r w:rsidR="00F35C8E">
        <w:rPr>
          <w:lang w:val="es-CO"/>
        </w:rPr>
        <w:t xml:space="preserve">que se solicita </w:t>
      </w:r>
      <w:r w:rsidR="007803E4">
        <w:rPr>
          <w:lang w:val="es-CO"/>
        </w:rPr>
        <w:t>ya no existe</w:t>
      </w:r>
      <w:r w:rsidR="00F35C8E">
        <w:rPr>
          <w:lang w:val="es-CO"/>
        </w:rPr>
        <w:t xml:space="preserve"> en el </w:t>
      </w:r>
      <w:r w:rsidR="0065009D">
        <w:rPr>
          <w:lang w:val="es-CO"/>
        </w:rPr>
        <w:t>servidor</w:t>
      </w:r>
      <w:r w:rsidR="007803E4">
        <w:rPr>
          <w:lang w:val="es-CO"/>
        </w:rPr>
        <w:t>.</w:t>
      </w:r>
      <w:r w:rsidR="007803E4" w:rsidRPr="007803E4">
        <w:rPr>
          <w:lang w:val="es-CO"/>
        </w:rPr>
        <w:t xml:space="preserve"> </w:t>
      </w:r>
      <w:sdt>
        <w:sdtPr>
          <w:rPr>
            <w:lang w:val="es-CO"/>
          </w:rPr>
          <w:id w:val="-160544656"/>
          <w:citation/>
        </w:sdtPr>
        <w:sdtContent>
          <w:r w:rsidR="007803E4">
            <w:rPr>
              <w:lang w:val="es-CO"/>
            </w:rPr>
            <w:fldChar w:fldCharType="begin"/>
          </w:r>
          <w:r w:rsidR="007803E4" w:rsidRPr="00CC5E90">
            <w:rPr>
              <w:lang w:val="es-CO"/>
            </w:rPr>
            <w:instrText xml:space="preserve"> CITATION Bib \l 1033 </w:instrText>
          </w:r>
          <w:r w:rsidR="007803E4">
            <w:rPr>
              <w:lang w:val="es-CO"/>
            </w:rPr>
            <w:fldChar w:fldCharType="separate"/>
          </w:r>
          <w:r w:rsidR="007803E4" w:rsidRPr="00CC5E90">
            <w:rPr>
              <w:lang w:val="es-CO"/>
            </w:rPr>
            <w:t>(Bible-json, n.d.)</w:t>
          </w:r>
          <w:r w:rsidR="007803E4">
            <w:rPr>
              <w:lang w:val="es-CO"/>
            </w:rPr>
            <w:fldChar w:fldCharType="end"/>
          </w:r>
        </w:sdtContent>
      </w:sdt>
    </w:p>
    <w:p w14:paraId="520AE1A1" w14:textId="78877AF8" w:rsidR="00F35C8E" w:rsidRDefault="000539A1" w:rsidP="00D642B5">
      <w:pPr>
        <w:keepNext/>
      </w:pPr>
      <w:r>
        <w:rPr>
          <w:lang w:val="es-CO"/>
        </w:rPr>
        <w:t xml:space="preserve"> </w:t>
      </w:r>
      <w:r w:rsidR="000B2143">
        <w:rPr>
          <w:noProof/>
        </w:rPr>
        <w:drawing>
          <wp:inline distT="0" distB="0" distL="0" distR="0" wp14:anchorId="3ACA90F6" wp14:editId="4AB3FC76">
            <wp:extent cx="4111161" cy="1386205"/>
            <wp:effectExtent l="0" t="0" r="3810" b="4445"/>
            <wp:docPr id="200230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0208" name=""/>
                    <pic:cNvPicPr/>
                  </pic:nvPicPr>
                  <pic:blipFill>
                    <a:blip r:embed="rId63"/>
                    <a:stretch>
                      <a:fillRect/>
                    </a:stretch>
                  </pic:blipFill>
                  <pic:spPr>
                    <a:xfrm>
                      <a:off x="0" y="0"/>
                      <a:ext cx="4130117" cy="1392597"/>
                    </a:xfrm>
                    <a:prstGeom prst="rect">
                      <a:avLst/>
                    </a:prstGeom>
                  </pic:spPr>
                </pic:pic>
              </a:graphicData>
            </a:graphic>
          </wp:inline>
        </w:drawing>
      </w:r>
    </w:p>
    <w:p w14:paraId="32679EF5" w14:textId="7CC7BCEE" w:rsidR="004B49AF" w:rsidRDefault="00F35C8E" w:rsidP="00D642B5">
      <w:pPr>
        <w:pStyle w:val="Descripcin"/>
        <w:rPr>
          <w:lang w:val="es-CO"/>
        </w:rPr>
      </w:pPr>
      <w:bookmarkStart w:id="751" w:name="_Toc159877485"/>
      <w:r>
        <w:t xml:space="preserve">Figura </w:t>
      </w:r>
      <w:r>
        <w:fldChar w:fldCharType="begin"/>
      </w:r>
      <w:r>
        <w:instrText xml:space="preserve"> SEQ Figura \* ARABIC </w:instrText>
      </w:r>
      <w:r>
        <w:fldChar w:fldCharType="separate"/>
      </w:r>
      <w:ins w:id="752" w:author="david gonzalez cano" w:date="2024-02-26T22:11:00Z">
        <w:r w:rsidR="00AA2DF6">
          <w:rPr>
            <w:noProof/>
          </w:rPr>
          <w:t>37</w:t>
        </w:r>
      </w:ins>
      <w:del w:id="753" w:author="david gonzalez cano" w:date="2024-02-26T22:11:00Z">
        <w:r w:rsidR="00753C41" w:rsidDel="00AA2DF6">
          <w:rPr>
            <w:noProof/>
          </w:rPr>
          <w:delText>38</w:delText>
        </w:r>
      </w:del>
      <w:r>
        <w:fldChar w:fldCharType="end"/>
      </w:r>
      <w:r>
        <w:t xml:space="preserve"> Error 404. EL URl esta incorrecto o no existe</w:t>
      </w:r>
      <w:bookmarkEnd w:id="751"/>
    </w:p>
    <w:p w14:paraId="60C10287" w14:textId="1F2B9010" w:rsidR="000539A1" w:rsidRDefault="000539A1" w:rsidP="00D642B5">
      <w:pPr>
        <w:rPr>
          <w:lang w:val="es-CO"/>
        </w:rPr>
      </w:pPr>
    </w:p>
    <w:p w14:paraId="4D9F22E0" w14:textId="79AC6CAB" w:rsidR="00A733EB" w:rsidRDefault="00A733EB" w:rsidP="003D32CB">
      <w:pPr>
        <w:rPr>
          <w:lang w:val="es-CO"/>
        </w:rPr>
      </w:pPr>
      <w:r>
        <w:rPr>
          <w:lang w:val="es-CO"/>
        </w:rPr>
        <w:t>Otros dataset tienen estructuras diferentes que hay que transformar</w:t>
      </w:r>
      <w:r w:rsidR="001F7329">
        <w:rPr>
          <w:lang w:val="es-CO"/>
        </w:rPr>
        <w:t xml:space="preserve"> o unir datos de texto en una solo dataset</w:t>
      </w:r>
      <w:r w:rsidR="00282EC3">
        <w:rPr>
          <w:lang w:val="es-CO"/>
        </w:rPr>
        <w:t xml:space="preserve">. La siguiente figura muestra un ejemplo </w:t>
      </w:r>
      <w:sdt>
        <w:sdtPr>
          <w:rPr>
            <w:lang w:val="es-CO"/>
          </w:rPr>
          <w:id w:val="-826583917"/>
          <w:citation/>
        </w:sdtPr>
        <w:sdtContent>
          <w:r w:rsidR="00282EC3">
            <w:rPr>
              <w:lang w:val="es-CO"/>
            </w:rPr>
            <w:fldChar w:fldCharType="begin"/>
          </w:r>
          <w:r w:rsidR="00282EC3">
            <w:rPr>
              <w:lang w:val="en-US"/>
            </w:rPr>
            <w:instrText xml:space="preserve"> CITATION Lui \l 1033 </w:instrText>
          </w:r>
          <w:r w:rsidR="00282EC3">
            <w:rPr>
              <w:lang w:val="es-CO"/>
            </w:rPr>
            <w:fldChar w:fldCharType="separate"/>
          </w:r>
          <w:r w:rsidR="00282EC3">
            <w:rPr>
              <w:noProof/>
              <w:lang w:val="en-US"/>
            </w:rPr>
            <w:t>(Romero, n.d.)</w:t>
          </w:r>
          <w:r w:rsidR="00282EC3">
            <w:rPr>
              <w:lang w:val="es-CO"/>
            </w:rPr>
            <w:fldChar w:fldCharType="end"/>
          </w:r>
        </w:sdtContent>
      </w:sdt>
    </w:p>
    <w:p w14:paraId="3B0D6BFB" w14:textId="77777777" w:rsidR="00440800" w:rsidRDefault="00A733EB" w:rsidP="00D642B5">
      <w:pPr>
        <w:keepNext/>
      </w:pPr>
      <w:r>
        <w:rPr>
          <w:noProof/>
        </w:rPr>
        <w:lastRenderedPageBreak/>
        <w:drawing>
          <wp:inline distT="0" distB="0" distL="0" distR="0" wp14:anchorId="231955E1" wp14:editId="63C2AC16">
            <wp:extent cx="5758815" cy="2865120"/>
            <wp:effectExtent l="0" t="0" r="0" b="0"/>
            <wp:docPr id="2025750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50518" name=""/>
                    <pic:cNvPicPr/>
                  </pic:nvPicPr>
                  <pic:blipFill>
                    <a:blip r:embed="rId64"/>
                    <a:stretch>
                      <a:fillRect/>
                    </a:stretch>
                  </pic:blipFill>
                  <pic:spPr>
                    <a:xfrm>
                      <a:off x="0" y="0"/>
                      <a:ext cx="5758815" cy="2865120"/>
                    </a:xfrm>
                    <a:prstGeom prst="rect">
                      <a:avLst/>
                    </a:prstGeom>
                  </pic:spPr>
                </pic:pic>
              </a:graphicData>
            </a:graphic>
          </wp:inline>
        </w:drawing>
      </w:r>
    </w:p>
    <w:p w14:paraId="48E5C06C" w14:textId="6BC341C8" w:rsidR="00A733EB" w:rsidRDefault="00440800" w:rsidP="00440800">
      <w:pPr>
        <w:pStyle w:val="Descripcin"/>
      </w:pPr>
      <w:bookmarkStart w:id="754" w:name="_Toc159877486"/>
      <w:r>
        <w:t xml:space="preserve">Figura </w:t>
      </w:r>
      <w:r>
        <w:fldChar w:fldCharType="begin"/>
      </w:r>
      <w:r>
        <w:instrText xml:space="preserve"> SEQ Figura \* ARABIC </w:instrText>
      </w:r>
      <w:r>
        <w:fldChar w:fldCharType="separate"/>
      </w:r>
      <w:ins w:id="755" w:author="david gonzalez cano" w:date="2024-02-26T22:11:00Z">
        <w:r w:rsidR="00AA2DF6">
          <w:rPr>
            <w:noProof/>
          </w:rPr>
          <w:t>38</w:t>
        </w:r>
      </w:ins>
      <w:del w:id="756" w:author="david gonzalez cano" w:date="2024-02-26T22:11:00Z">
        <w:r w:rsidR="00753C41" w:rsidDel="00AA2DF6">
          <w:rPr>
            <w:noProof/>
          </w:rPr>
          <w:delText>39</w:delText>
        </w:r>
      </w:del>
      <w:r>
        <w:fldChar w:fldCharType="end"/>
      </w:r>
      <w:r>
        <w:t xml:space="preserve"> Dataset en </w:t>
      </w:r>
      <w:r w:rsidR="004977A3">
        <w:t>GitHub</w:t>
      </w:r>
      <w:r>
        <w:t xml:space="preserve"> con versiones de la biblia en texto</w:t>
      </w:r>
      <w:bookmarkEnd w:id="754"/>
    </w:p>
    <w:p w14:paraId="4748F3B9" w14:textId="3C817DBE" w:rsidR="004977A3" w:rsidRPr="00D642B5" w:rsidRDefault="004977A3" w:rsidP="004977A3">
      <w:pPr>
        <w:rPr>
          <w:lang w:val="es-ES"/>
        </w:rPr>
      </w:pPr>
      <w:r>
        <w:rPr>
          <w:lang w:val="es-ES"/>
        </w:rPr>
        <w:t xml:space="preserve">Con Google Colab se puede leer estos archivos utilizando la biblioteca </w:t>
      </w:r>
      <w:proofErr w:type="spellStart"/>
      <w:r>
        <w:rPr>
          <w:lang w:val="es-ES"/>
        </w:rPr>
        <w:t>request</w:t>
      </w:r>
      <w:proofErr w:type="spellEnd"/>
      <w:r>
        <w:rPr>
          <w:lang w:val="es-ES"/>
        </w:rPr>
        <w:t xml:space="preserve"> de Python, el código se deja documentado en GitHub, así se van haciendo las pruebas en el desarrollo de piloto experimental. La figura siguiente muestra el código ya grabado en GitHub.</w:t>
      </w:r>
      <w:sdt>
        <w:sdtPr>
          <w:rPr>
            <w:lang w:val="es-ES"/>
          </w:rPr>
          <w:id w:val="-1101177419"/>
          <w:citation/>
        </w:sdtPr>
        <w:sdtContent>
          <w:r>
            <w:rPr>
              <w:lang w:val="es-ES"/>
            </w:rPr>
            <w:fldChar w:fldCharType="begin"/>
          </w:r>
          <w:r w:rsidRPr="00D642B5">
            <w:rPr>
              <w:lang w:val="es-CO"/>
            </w:rPr>
            <w:instrText xml:space="preserve"> CITATION Dav1 \l 1033 </w:instrText>
          </w:r>
          <w:r>
            <w:rPr>
              <w:lang w:val="es-ES"/>
            </w:rPr>
            <w:fldChar w:fldCharType="separate"/>
          </w:r>
          <w:r w:rsidRPr="00D642B5">
            <w:rPr>
              <w:noProof/>
              <w:lang w:val="es-CO"/>
            </w:rPr>
            <w:t xml:space="preserve"> </w:t>
          </w:r>
          <w:r>
            <w:rPr>
              <w:noProof/>
              <w:lang w:val="en-US"/>
            </w:rPr>
            <w:t>(Gonzalez, GitHub, n.d.)</w:t>
          </w:r>
          <w:r>
            <w:rPr>
              <w:lang w:val="es-ES"/>
            </w:rPr>
            <w:fldChar w:fldCharType="end"/>
          </w:r>
        </w:sdtContent>
      </w:sdt>
      <w:r>
        <w:rPr>
          <w:lang w:val="es-ES"/>
        </w:rPr>
        <w:t xml:space="preserve">   </w:t>
      </w:r>
    </w:p>
    <w:p w14:paraId="2D81813E" w14:textId="77777777" w:rsidR="004977A3" w:rsidRDefault="004977A3" w:rsidP="00D642B5">
      <w:pPr>
        <w:keepNext/>
      </w:pPr>
      <w:r>
        <w:rPr>
          <w:noProof/>
        </w:rPr>
        <w:drawing>
          <wp:inline distT="0" distB="0" distL="0" distR="0" wp14:anchorId="51BC0366" wp14:editId="0B09F19C">
            <wp:extent cx="5758815" cy="3359150"/>
            <wp:effectExtent l="0" t="0" r="0" b="0"/>
            <wp:docPr id="1236991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91915" name=""/>
                    <pic:cNvPicPr/>
                  </pic:nvPicPr>
                  <pic:blipFill>
                    <a:blip r:embed="rId65"/>
                    <a:stretch>
                      <a:fillRect/>
                    </a:stretch>
                  </pic:blipFill>
                  <pic:spPr>
                    <a:xfrm>
                      <a:off x="0" y="0"/>
                      <a:ext cx="5758815" cy="3359150"/>
                    </a:xfrm>
                    <a:prstGeom prst="rect">
                      <a:avLst/>
                    </a:prstGeom>
                  </pic:spPr>
                </pic:pic>
              </a:graphicData>
            </a:graphic>
          </wp:inline>
        </w:drawing>
      </w:r>
    </w:p>
    <w:p w14:paraId="5C480110" w14:textId="3CC8EB41" w:rsidR="004977A3" w:rsidRDefault="004977A3" w:rsidP="004977A3">
      <w:pPr>
        <w:pStyle w:val="Descripcin"/>
      </w:pPr>
      <w:bookmarkStart w:id="757" w:name="_Toc159877487"/>
      <w:r>
        <w:t xml:space="preserve">Figura </w:t>
      </w:r>
      <w:r>
        <w:fldChar w:fldCharType="begin"/>
      </w:r>
      <w:r>
        <w:instrText xml:space="preserve"> SEQ Figura \* ARABIC </w:instrText>
      </w:r>
      <w:r>
        <w:fldChar w:fldCharType="separate"/>
      </w:r>
      <w:ins w:id="758" w:author="david gonzalez cano" w:date="2024-02-26T22:11:00Z">
        <w:r w:rsidR="00AA2DF6">
          <w:rPr>
            <w:noProof/>
          </w:rPr>
          <w:t>39</w:t>
        </w:r>
      </w:ins>
      <w:del w:id="759" w:author="david gonzalez cano" w:date="2024-02-26T22:11:00Z">
        <w:r w:rsidR="00753C41" w:rsidDel="00AA2DF6">
          <w:rPr>
            <w:noProof/>
          </w:rPr>
          <w:delText>40</w:delText>
        </w:r>
      </w:del>
      <w:r>
        <w:fldChar w:fldCharType="end"/>
      </w:r>
      <w:r>
        <w:t xml:space="preserve"> Pantallazo del sitio GitHub que contiene el código de Google Colab para leer una dataset texto</w:t>
      </w:r>
      <w:bookmarkEnd w:id="757"/>
    </w:p>
    <w:p w14:paraId="6D40B6A6" w14:textId="77777777" w:rsidR="00DC71B4" w:rsidRDefault="00DC71B4" w:rsidP="003D32CB">
      <w:pPr>
        <w:rPr>
          <w:lang w:val="es-CO"/>
        </w:rPr>
      </w:pPr>
    </w:p>
    <w:p w14:paraId="7978C15C" w14:textId="77777777" w:rsidR="003F1073" w:rsidRDefault="003F1073" w:rsidP="003F1073">
      <w:pPr>
        <w:autoSpaceDE w:val="0"/>
        <w:autoSpaceDN w:val="0"/>
        <w:adjustRightInd w:val="0"/>
        <w:spacing w:after="0" w:line="240" w:lineRule="auto"/>
        <w:jc w:val="left"/>
        <w:rPr>
          <w:rFonts w:ascii="Georgia" w:hAnsi="Georgia" w:cs="Georgia"/>
          <w:b/>
          <w:bCs/>
          <w:lang w:val="es-CO"/>
        </w:rPr>
      </w:pPr>
    </w:p>
    <w:p w14:paraId="73A9125E" w14:textId="77777777" w:rsidR="003F1073" w:rsidRDefault="003F1073" w:rsidP="003F1073">
      <w:pPr>
        <w:autoSpaceDE w:val="0"/>
        <w:autoSpaceDN w:val="0"/>
        <w:adjustRightInd w:val="0"/>
        <w:spacing w:after="0" w:line="240" w:lineRule="auto"/>
        <w:jc w:val="left"/>
        <w:rPr>
          <w:rFonts w:ascii="Georgia" w:hAnsi="Georgia" w:cs="Georgia"/>
          <w:b/>
          <w:bCs/>
          <w:lang w:val="es-CO"/>
        </w:rPr>
      </w:pPr>
    </w:p>
    <w:p w14:paraId="2D0FAE9F" w14:textId="23AB2B1C" w:rsidR="003F1073" w:rsidRDefault="003F1073" w:rsidP="003F1073">
      <w:pPr>
        <w:pStyle w:val="Ttulo2"/>
        <w:rPr>
          <w:lang w:val="es-CO"/>
        </w:rPr>
      </w:pPr>
      <w:bookmarkStart w:id="760" w:name="_Toc159871897"/>
      <w:r>
        <w:rPr>
          <w:lang w:val="es-CO"/>
        </w:rPr>
        <w:t xml:space="preserve">4.3. </w:t>
      </w:r>
      <w:r w:rsidRPr="00FB73CF">
        <w:rPr>
          <w:lang w:val="es-CO"/>
        </w:rPr>
        <w:t>Discusión</w:t>
      </w:r>
      <w:bookmarkEnd w:id="760"/>
      <w:r w:rsidRPr="00FB73CF">
        <w:rPr>
          <w:lang w:val="es-CO"/>
        </w:rPr>
        <w:t xml:space="preserve"> </w:t>
      </w:r>
    </w:p>
    <w:p w14:paraId="01DF39E8" w14:textId="7B582A51" w:rsidR="00D740B4" w:rsidRPr="001C601C" w:rsidRDefault="00485737" w:rsidP="00CD07F0">
      <w:pPr>
        <w:tabs>
          <w:tab w:val="left" w:pos="1142"/>
        </w:tabs>
        <w:spacing w:after="0"/>
        <w:rPr>
          <w:rFonts w:eastAsia="Times New Roman" w:cs="Arial"/>
          <w:highlight w:val="yellow"/>
          <w:lang w:val="es-CO" w:eastAsia="es-ES"/>
        </w:rPr>
      </w:pPr>
      <w:r w:rsidRPr="00424759">
        <w:rPr>
          <w:rFonts w:eastAsia="Times New Roman" w:cs="Arial"/>
          <w:lang w:eastAsia="es-ES"/>
        </w:rPr>
        <w:t xml:space="preserve">Debido a la no consecución de una dataset completa, el primer punto que se contribuye es en </w:t>
      </w:r>
      <w:r>
        <w:rPr>
          <w:rFonts w:eastAsia="Times New Roman" w:cs="Arial"/>
          <w:lang w:eastAsia="es-ES"/>
        </w:rPr>
        <w:t xml:space="preserve">este trabajo es </w:t>
      </w:r>
      <w:r w:rsidRPr="00424759">
        <w:rPr>
          <w:rFonts w:eastAsia="Times New Roman" w:cs="Arial"/>
          <w:lang w:eastAsia="es-ES"/>
        </w:rPr>
        <w:t xml:space="preserve">presentar </w:t>
      </w:r>
      <w:r>
        <w:rPr>
          <w:rFonts w:eastAsia="Times New Roman" w:cs="Arial"/>
          <w:lang w:eastAsia="es-ES"/>
        </w:rPr>
        <w:t>los requerimientos de la dataset</w:t>
      </w:r>
      <w:r w:rsidRPr="00424759">
        <w:rPr>
          <w:rFonts w:eastAsia="Times New Roman" w:cs="Arial"/>
          <w:lang w:eastAsia="es-ES"/>
        </w:rPr>
        <w:t xml:space="preserve"> utilizando</w:t>
      </w:r>
      <w:r>
        <w:rPr>
          <w:rFonts w:eastAsia="Times New Roman" w:cs="Arial"/>
          <w:lang w:eastAsia="es-ES"/>
        </w:rPr>
        <w:t xml:space="preserve"> </w:t>
      </w:r>
      <w:r w:rsidRPr="00424759">
        <w:rPr>
          <w:rFonts w:eastAsia="Times New Roman" w:cs="Arial"/>
          <w:lang w:eastAsia="es-ES"/>
        </w:rPr>
        <w:t>Neo4j, por lo cual se definieron los nodos, las relaciones y las propiedades y con posibilidad de que vaya creciendo y mejorándose.</w:t>
      </w:r>
      <w:r w:rsidR="009670C4">
        <w:rPr>
          <w:rFonts w:eastAsia="Times New Roman" w:cs="Arial"/>
          <w:lang w:eastAsia="es-ES"/>
        </w:rPr>
        <w:t xml:space="preserve"> </w:t>
      </w:r>
      <w:r w:rsidR="00E17079">
        <w:rPr>
          <w:rFonts w:eastAsia="Times New Roman" w:cs="Arial"/>
          <w:lang w:eastAsia="es-ES"/>
        </w:rPr>
        <w:t xml:space="preserve"> </w:t>
      </w:r>
      <w:r w:rsidR="00D71FD0" w:rsidRPr="001C601C">
        <w:rPr>
          <w:rFonts w:eastAsia="Times New Roman" w:cs="Arial"/>
          <w:lang w:eastAsia="es-ES"/>
        </w:rPr>
        <w:t xml:space="preserve">Los ejemplos desarrollados las plataformas de Google Colab y GitHub son muy interesantes por la oportunidad de compartir </w:t>
      </w:r>
      <w:r w:rsidR="007642DF">
        <w:rPr>
          <w:rFonts w:eastAsia="Times New Roman" w:cs="Arial"/>
          <w:lang w:eastAsia="es-ES"/>
        </w:rPr>
        <w:t xml:space="preserve">el código y hacer una documentación sobre la investigación. </w:t>
      </w:r>
      <w:r w:rsidR="00D740B4">
        <w:rPr>
          <w:rFonts w:eastAsia="Times New Roman" w:cs="Arial"/>
          <w:lang w:eastAsia="es-ES"/>
        </w:rPr>
        <w:t>E</w:t>
      </w:r>
      <w:r w:rsidR="00D740B4">
        <w:rPr>
          <w:rFonts w:eastAsia="Times New Roman" w:cs="Arial"/>
          <w:lang w:val="es-CO" w:eastAsia="es-ES"/>
        </w:rPr>
        <w:t xml:space="preserve">l </w:t>
      </w:r>
      <w:r w:rsidR="00D740B4" w:rsidRPr="00E17079">
        <w:rPr>
          <w:rFonts w:eastAsia="Times New Roman" w:cs="Arial"/>
          <w:lang w:val="es-CO" w:eastAsia="es-ES"/>
        </w:rPr>
        <w:t>desarrollo de</w:t>
      </w:r>
      <w:r w:rsidR="00D740B4">
        <w:rPr>
          <w:rFonts w:eastAsia="Times New Roman" w:cs="Arial"/>
          <w:lang w:val="es-CO" w:eastAsia="es-ES"/>
        </w:rPr>
        <w:t>l prototipo</w:t>
      </w:r>
      <w:r w:rsidR="00D740B4" w:rsidRPr="00E17079">
        <w:rPr>
          <w:rFonts w:eastAsia="Times New Roman" w:cs="Arial"/>
          <w:lang w:val="es-CO" w:eastAsia="es-ES"/>
        </w:rPr>
        <w:t xml:space="preserve"> se logró avanzar </w:t>
      </w:r>
      <w:r w:rsidR="00D740B4">
        <w:rPr>
          <w:rFonts w:eastAsia="Times New Roman" w:cs="Arial"/>
          <w:lang w:val="es-CO" w:eastAsia="es-ES"/>
        </w:rPr>
        <w:t>en el modelo con Neo4j,</w:t>
      </w:r>
      <w:r w:rsidR="00D740B4" w:rsidRPr="00E17079">
        <w:rPr>
          <w:rFonts w:eastAsia="Times New Roman" w:cs="Arial"/>
          <w:lang w:val="es-CO" w:eastAsia="es-ES"/>
        </w:rPr>
        <w:t xml:space="preserve"> </w:t>
      </w:r>
      <w:r w:rsidR="00D740B4">
        <w:rPr>
          <w:rFonts w:eastAsia="Times New Roman" w:cs="Arial"/>
          <w:lang w:val="es-CO" w:eastAsia="es-ES"/>
        </w:rPr>
        <w:t>S</w:t>
      </w:r>
      <w:r w:rsidR="00D740B4" w:rsidRPr="00E17079">
        <w:rPr>
          <w:rFonts w:eastAsia="Times New Roman" w:cs="Arial"/>
          <w:lang w:val="es-CO" w:eastAsia="es-ES"/>
        </w:rPr>
        <w:t xml:space="preserve">in embargo, se reconoce la complejidad inherente de cada herramienta y se valora </w:t>
      </w:r>
      <w:r w:rsidR="00D740B4">
        <w:rPr>
          <w:rFonts w:eastAsia="Times New Roman" w:cs="Arial"/>
          <w:lang w:val="es-CO" w:eastAsia="es-ES"/>
        </w:rPr>
        <w:t xml:space="preserve">el dejar la base para </w:t>
      </w:r>
      <w:r w:rsidR="00D740B4" w:rsidRPr="00E17079">
        <w:rPr>
          <w:rFonts w:eastAsia="Times New Roman" w:cs="Arial"/>
          <w:lang w:val="es-CO" w:eastAsia="es-ES"/>
        </w:rPr>
        <w:t xml:space="preserve">continuar refinándolas en futuras investigaciones. </w:t>
      </w:r>
    </w:p>
    <w:p w14:paraId="62DED129" w14:textId="77777777" w:rsidR="00D740B4" w:rsidRPr="001C601C" w:rsidRDefault="00D740B4" w:rsidP="00CD07F0">
      <w:pPr>
        <w:tabs>
          <w:tab w:val="left" w:pos="1142"/>
        </w:tabs>
        <w:spacing w:after="0"/>
        <w:rPr>
          <w:rFonts w:eastAsia="Times New Roman" w:cs="Arial"/>
          <w:highlight w:val="yellow"/>
          <w:lang w:eastAsia="es-ES"/>
        </w:rPr>
      </w:pPr>
    </w:p>
    <w:p w14:paraId="29DBB68F" w14:textId="35FD10C2" w:rsidR="00D71FD0" w:rsidRPr="001C601C" w:rsidRDefault="00D740B4" w:rsidP="00CD07F0">
      <w:pPr>
        <w:tabs>
          <w:tab w:val="left" w:pos="1142"/>
        </w:tabs>
        <w:spacing w:after="0"/>
        <w:rPr>
          <w:rFonts w:eastAsia="Times New Roman" w:cs="Arial"/>
          <w:lang w:eastAsia="es-ES"/>
        </w:rPr>
      </w:pPr>
      <w:r w:rsidRPr="00D740B4">
        <w:rPr>
          <w:rFonts w:eastAsia="Times New Roman" w:cs="Arial"/>
          <w:lang w:val="es-CO" w:eastAsia="es-ES"/>
        </w:rPr>
        <w:t>También</w:t>
      </w:r>
      <w:r w:rsidR="00D71FD0" w:rsidRPr="001C601C">
        <w:rPr>
          <w:rFonts w:eastAsia="Times New Roman" w:cs="Arial"/>
          <w:lang w:val="es-CO" w:eastAsia="es-ES"/>
        </w:rPr>
        <w:t xml:space="preserve"> el usar los libros de Esdras, </w:t>
      </w:r>
      <w:r w:rsidRPr="00D740B4">
        <w:rPr>
          <w:rFonts w:eastAsia="Times New Roman" w:cs="Arial"/>
          <w:lang w:val="es-CO" w:eastAsia="es-ES"/>
        </w:rPr>
        <w:t>Nehemías</w:t>
      </w:r>
      <w:r w:rsidR="00D71FD0" w:rsidRPr="001C601C">
        <w:rPr>
          <w:rFonts w:eastAsia="Times New Roman" w:cs="Arial"/>
          <w:lang w:val="es-CO" w:eastAsia="es-ES"/>
        </w:rPr>
        <w:t xml:space="preserve"> y </w:t>
      </w:r>
      <w:r w:rsidR="00E17079" w:rsidRPr="001C601C">
        <w:rPr>
          <w:rFonts w:eastAsia="Times New Roman" w:cs="Arial"/>
          <w:lang w:val="es-CO" w:eastAsia="es-ES"/>
        </w:rPr>
        <w:t>E</w:t>
      </w:r>
      <w:r w:rsidR="00D71FD0" w:rsidRPr="001C601C">
        <w:rPr>
          <w:rFonts w:eastAsia="Times New Roman" w:cs="Arial"/>
          <w:lang w:val="es-CO" w:eastAsia="es-ES"/>
        </w:rPr>
        <w:t>ster para empezar el prototipo, ha sido interesante porque</w:t>
      </w:r>
      <w:r w:rsidR="00D71FD0">
        <w:rPr>
          <w:rFonts w:eastAsia="Times New Roman" w:cs="Arial"/>
          <w:lang w:eastAsia="es-ES"/>
        </w:rPr>
        <w:t xml:space="preserve"> las relaciones de los personajes, aparecen en diferentes tiempos, en otros libros</w:t>
      </w:r>
      <w:r w:rsidR="00E17079">
        <w:rPr>
          <w:rFonts w:eastAsia="Times New Roman" w:cs="Arial"/>
          <w:lang w:eastAsia="es-ES"/>
        </w:rPr>
        <w:t xml:space="preserve"> y otras fechas aportando temas interesantes para los ejemplos propuestos.</w:t>
      </w:r>
    </w:p>
    <w:p w14:paraId="63E8A6D0" w14:textId="3059FBE7" w:rsidR="00561587" w:rsidRPr="001C601C" w:rsidRDefault="00561587" w:rsidP="001C601C">
      <w:pPr>
        <w:tabs>
          <w:tab w:val="left" w:pos="1142"/>
        </w:tabs>
        <w:spacing w:after="0"/>
        <w:rPr>
          <w:rFonts w:eastAsia="Times New Roman" w:cs="Arial"/>
          <w:lang w:eastAsia="es-ES"/>
        </w:rPr>
      </w:pPr>
    </w:p>
    <w:p w14:paraId="00EC2310" w14:textId="77777777" w:rsidR="00274201" w:rsidRDefault="00274201" w:rsidP="00274201">
      <w:pPr>
        <w:spacing w:line="276" w:lineRule="auto"/>
        <w:jc w:val="left"/>
        <w:rPr>
          <w:rFonts w:eastAsia="Times New Roman" w:cs="Arial"/>
          <w:b/>
          <w:bCs/>
          <w:iCs/>
          <w:sz w:val="36"/>
          <w:szCs w:val="32"/>
          <w:lang w:val="es-ES" w:bidi="en-US"/>
        </w:rPr>
      </w:pPr>
      <w:bookmarkStart w:id="761" w:name="_Toc432240309"/>
      <w:bookmarkStart w:id="762" w:name="_Toc432504698"/>
      <w:bookmarkStart w:id="763" w:name="_Toc435459317"/>
      <w:bookmarkStart w:id="764" w:name="_Toc435460091"/>
      <w:bookmarkStart w:id="765" w:name="_Toc435460324"/>
      <w:bookmarkStart w:id="766" w:name="_Toc435460389"/>
      <w:bookmarkStart w:id="767" w:name="_Toc435460653"/>
      <w:bookmarkStart w:id="768" w:name="_Toc435460772"/>
      <w:bookmarkStart w:id="769" w:name="_Toc435462179"/>
      <w:bookmarkStart w:id="770" w:name="_Toc437557504"/>
      <w:bookmarkStart w:id="771" w:name="_Toc439968623"/>
      <w:bookmarkStart w:id="772" w:name="_Toc439969758"/>
      <w:bookmarkStart w:id="773" w:name="_Toc441233912"/>
      <w:r>
        <w:br w:type="page"/>
      </w:r>
    </w:p>
    <w:p w14:paraId="7E09BD67" w14:textId="77777777" w:rsidR="00274201" w:rsidRPr="008037ED" w:rsidRDefault="00274201" w:rsidP="00274201">
      <w:pPr>
        <w:pStyle w:val="Ttulo1"/>
      </w:pPr>
      <w:bookmarkStart w:id="774" w:name="_Toc11248098"/>
      <w:bookmarkStart w:id="775" w:name="_Toc159871898"/>
      <w:r w:rsidRPr="008037ED">
        <w:lastRenderedPageBreak/>
        <w:t>5. Conclusiones</w:t>
      </w:r>
      <w:bookmarkEnd w:id="761"/>
      <w:bookmarkEnd w:id="762"/>
      <w:bookmarkEnd w:id="763"/>
      <w:bookmarkEnd w:id="764"/>
      <w:bookmarkEnd w:id="765"/>
      <w:bookmarkEnd w:id="766"/>
      <w:bookmarkEnd w:id="767"/>
      <w:bookmarkEnd w:id="768"/>
      <w:bookmarkEnd w:id="769"/>
      <w:bookmarkEnd w:id="770"/>
      <w:bookmarkEnd w:id="771"/>
      <w:bookmarkEnd w:id="772"/>
      <w:bookmarkEnd w:id="773"/>
      <w:r>
        <w:t xml:space="preserve"> y trabajo futuro</w:t>
      </w:r>
      <w:bookmarkEnd w:id="774"/>
      <w:bookmarkEnd w:id="775"/>
    </w:p>
    <w:p w14:paraId="56B41925" w14:textId="77777777" w:rsidR="00274201" w:rsidRDefault="00274201" w:rsidP="00274201">
      <w:pPr>
        <w:pStyle w:val="Ttulo2"/>
        <w:rPr>
          <w:rFonts w:eastAsia="Times New Roman"/>
          <w:lang w:eastAsia="es-ES"/>
        </w:rPr>
      </w:pPr>
      <w:bookmarkStart w:id="776" w:name="_Toc11248099"/>
      <w:bookmarkStart w:id="777" w:name="_Toc159871899"/>
      <w:r w:rsidRPr="00572843">
        <w:rPr>
          <w:rFonts w:eastAsia="Times New Roman"/>
          <w:lang w:eastAsia="es-ES"/>
        </w:rPr>
        <w:t>5.1. Conclusiones</w:t>
      </w:r>
      <w:bookmarkEnd w:id="776"/>
      <w:bookmarkEnd w:id="777"/>
    </w:p>
    <w:p w14:paraId="184AA1C3" w14:textId="7359EA64" w:rsidR="00E025EA" w:rsidRDefault="00347069" w:rsidP="00347069">
      <w:pPr>
        <w:autoSpaceDE w:val="0"/>
        <w:autoSpaceDN w:val="0"/>
        <w:adjustRightInd w:val="0"/>
        <w:spacing w:after="0"/>
        <w:rPr>
          <w:lang w:eastAsia="es-ES"/>
        </w:rPr>
      </w:pPr>
      <w:r>
        <w:rPr>
          <w:rFonts w:cs="Arial"/>
        </w:rPr>
        <w:t>Para e</w:t>
      </w:r>
      <w:r w:rsidRPr="00EF6DEC">
        <w:rPr>
          <w:rFonts w:cs="Arial"/>
        </w:rPr>
        <w:t xml:space="preserve">l objetivo general de este piloto experimental </w:t>
      </w:r>
      <w:r>
        <w:rPr>
          <w:rFonts w:cs="Arial"/>
        </w:rPr>
        <w:t xml:space="preserve">de </w:t>
      </w:r>
      <w:r w:rsidRPr="00EF6DEC">
        <w:rPr>
          <w:rFonts w:cs="Arial"/>
        </w:rPr>
        <w:t>desarrollar un sistema de análisis de datos masivos y visualización que facilite la comprensión de la narrativa bíblica en los contextos históricos de tiempo y cada momento de la historia</w:t>
      </w:r>
      <w:r>
        <w:rPr>
          <w:rFonts w:cs="Arial"/>
        </w:rPr>
        <w:t xml:space="preserve"> las</w:t>
      </w:r>
      <w:r w:rsidR="00BB2BD2">
        <w:rPr>
          <w:lang w:eastAsia="es-ES"/>
        </w:rPr>
        <w:t xml:space="preserve"> versiones </w:t>
      </w:r>
      <w:r w:rsidR="005C03B8">
        <w:rPr>
          <w:lang w:eastAsia="es-ES"/>
        </w:rPr>
        <w:t>públicas de</w:t>
      </w:r>
      <w:r w:rsidR="00BB2BD2">
        <w:rPr>
          <w:lang w:eastAsia="es-ES"/>
        </w:rPr>
        <w:t xml:space="preserve"> la biblia</w:t>
      </w:r>
      <w:r w:rsidR="005C03B8">
        <w:rPr>
          <w:lang w:eastAsia="es-ES"/>
        </w:rPr>
        <w:t xml:space="preserve"> se </w:t>
      </w:r>
      <w:r>
        <w:rPr>
          <w:lang w:eastAsia="es-ES"/>
        </w:rPr>
        <w:t xml:space="preserve">encontraron </w:t>
      </w:r>
      <w:r w:rsidR="005C03B8">
        <w:rPr>
          <w:lang w:eastAsia="es-ES"/>
        </w:rPr>
        <w:t>diferentes</w:t>
      </w:r>
      <w:r w:rsidR="00BB2BD2">
        <w:rPr>
          <w:lang w:eastAsia="es-ES"/>
        </w:rPr>
        <w:t xml:space="preserve"> </w:t>
      </w:r>
      <w:r w:rsidR="005C03B8">
        <w:rPr>
          <w:lang w:eastAsia="es-ES"/>
        </w:rPr>
        <w:t>plataformas y tecnologías que conlleva a hacer trasformaciones o integrarlas en uno solo formato. Adicionalmente, se necesitan completar</w:t>
      </w:r>
      <w:r w:rsidR="00D642B5">
        <w:rPr>
          <w:lang w:eastAsia="es-ES"/>
        </w:rPr>
        <w:t xml:space="preserve"> los datos </w:t>
      </w:r>
      <w:r w:rsidR="005C03B8">
        <w:rPr>
          <w:lang w:eastAsia="es-ES"/>
        </w:rPr>
        <w:t xml:space="preserve">y así tener la posibilidad de hacer </w:t>
      </w:r>
      <w:r w:rsidR="00D642B5">
        <w:rPr>
          <w:lang w:eastAsia="es-ES"/>
        </w:rPr>
        <w:t xml:space="preserve">análisis a través de los </w:t>
      </w:r>
      <w:r w:rsidR="005C03B8">
        <w:rPr>
          <w:lang w:eastAsia="es-ES"/>
        </w:rPr>
        <w:t>tiempos.</w:t>
      </w:r>
      <w:r w:rsidR="00BB2BD2">
        <w:rPr>
          <w:lang w:eastAsia="es-ES"/>
        </w:rPr>
        <w:t xml:space="preserve"> </w:t>
      </w:r>
    </w:p>
    <w:p w14:paraId="25A2451E" w14:textId="77777777" w:rsidR="00347069" w:rsidRDefault="00347069" w:rsidP="00347069">
      <w:pPr>
        <w:autoSpaceDE w:val="0"/>
        <w:autoSpaceDN w:val="0"/>
        <w:adjustRightInd w:val="0"/>
        <w:spacing w:after="0"/>
        <w:rPr>
          <w:lang w:eastAsia="es-ES"/>
        </w:rPr>
      </w:pPr>
    </w:p>
    <w:p w14:paraId="306A09AD" w14:textId="79892EF9" w:rsidR="00BB2BD2" w:rsidRDefault="00BB2BD2" w:rsidP="00BF63B7">
      <w:pPr>
        <w:rPr>
          <w:lang w:eastAsia="es-ES"/>
        </w:rPr>
      </w:pPr>
      <w:r>
        <w:rPr>
          <w:lang w:eastAsia="es-ES"/>
        </w:rPr>
        <w:t>Para realizar relaciones entre los personaje</w:t>
      </w:r>
      <w:r w:rsidR="00D276EA">
        <w:rPr>
          <w:lang w:eastAsia="es-ES"/>
        </w:rPr>
        <w:t>s</w:t>
      </w:r>
      <w:r>
        <w:rPr>
          <w:lang w:eastAsia="es-ES"/>
        </w:rPr>
        <w:t xml:space="preserve"> y eventos se desarroll</w:t>
      </w:r>
      <w:r w:rsidR="002018DC">
        <w:rPr>
          <w:lang w:eastAsia="es-ES"/>
        </w:rPr>
        <w:t>a un modelo de una</w:t>
      </w:r>
      <w:r w:rsidR="00C57F61">
        <w:rPr>
          <w:lang w:eastAsia="es-ES"/>
        </w:rPr>
        <w:t xml:space="preserve"> </w:t>
      </w:r>
      <w:r>
        <w:rPr>
          <w:lang w:eastAsia="es-ES"/>
        </w:rPr>
        <w:t>base de datos de grafos</w:t>
      </w:r>
      <w:r w:rsidR="009A6EA9">
        <w:rPr>
          <w:lang w:eastAsia="es-ES"/>
        </w:rPr>
        <w:t xml:space="preserve"> Neo4j</w:t>
      </w:r>
      <w:r>
        <w:rPr>
          <w:lang w:eastAsia="es-ES"/>
        </w:rPr>
        <w:t xml:space="preserve">. </w:t>
      </w:r>
      <w:r w:rsidR="009A6EA9">
        <w:rPr>
          <w:lang w:eastAsia="es-ES"/>
        </w:rPr>
        <w:t>C</w:t>
      </w:r>
      <w:r w:rsidR="00C57F61">
        <w:rPr>
          <w:lang w:eastAsia="es-ES"/>
        </w:rPr>
        <w:t>o</w:t>
      </w:r>
      <w:r>
        <w:rPr>
          <w:lang w:eastAsia="es-ES"/>
        </w:rPr>
        <w:t xml:space="preserve">n </w:t>
      </w:r>
      <w:r w:rsidR="005F6503">
        <w:rPr>
          <w:lang w:eastAsia="es-ES"/>
        </w:rPr>
        <w:t xml:space="preserve">el lenguaje de </w:t>
      </w:r>
      <w:r w:rsidR="00D276EA">
        <w:rPr>
          <w:lang w:eastAsia="es-ES"/>
        </w:rPr>
        <w:t>consulta</w:t>
      </w:r>
      <w:r w:rsidR="005F6503">
        <w:rPr>
          <w:lang w:eastAsia="es-ES"/>
        </w:rPr>
        <w:t xml:space="preserve"> </w:t>
      </w:r>
      <w:r>
        <w:rPr>
          <w:lang w:eastAsia="es-ES"/>
        </w:rPr>
        <w:t>Cypher se realizan consultas</w:t>
      </w:r>
      <w:r w:rsidR="005F6503">
        <w:rPr>
          <w:lang w:eastAsia="es-ES"/>
        </w:rPr>
        <w:t xml:space="preserve"> descriptivas </w:t>
      </w:r>
      <w:r>
        <w:rPr>
          <w:lang w:eastAsia="es-ES"/>
        </w:rPr>
        <w:t xml:space="preserve">muy </w:t>
      </w:r>
      <w:r w:rsidR="00EE086C">
        <w:rPr>
          <w:lang w:eastAsia="es-ES"/>
        </w:rPr>
        <w:t>útiles</w:t>
      </w:r>
      <w:r>
        <w:rPr>
          <w:lang w:eastAsia="es-ES"/>
        </w:rPr>
        <w:t xml:space="preserve"> que se pueden exportar </w:t>
      </w:r>
      <w:r w:rsidR="00EE086C">
        <w:rPr>
          <w:lang w:eastAsia="es-ES"/>
        </w:rPr>
        <w:t xml:space="preserve">en formatos </w:t>
      </w:r>
      <w:r w:rsidR="00347069">
        <w:rPr>
          <w:lang w:eastAsia="es-ES"/>
        </w:rPr>
        <w:t>JSON en</w:t>
      </w:r>
      <w:r w:rsidR="00C53C31">
        <w:rPr>
          <w:lang w:eastAsia="es-ES"/>
        </w:rPr>
        <w:t xml:space="preserve"> </w:t>
      </w:r>
      <w:r w:rsidR="00EE086C">
        <w:rPr>
          <w:lang w:eastAsia="es-ES"/>
        </w:rPr>
        <w:t>siendo una buena plataforma para</w:t>
      </w:r>
      <w:r>
        <w:rPr>
          <w:lang w:eastAsia="es-ES"/>
        </w:rPr>
        <w:t xml:space="preserve"> </w:t>
      </w:r>
      <w:r w:rsidR="00EE086C">
        <w:rPr>
          <w:lang w:eastAsia="es-ES"/>
        </w:rPr>
        <w:t xml:space="preserve">realizar </w:t>
      </w:r>
      <w:r>
        <w:rPr>
          <w:lang w:eastAsia="es-ES"/>
        </w:rPr>
        <w:t xml:space="preserve">análisis de texto </w:t>
      </w:r>
      <w:r w:rsidR="005F6503">
        <w:rPr>
          <w:lang w:eastAsia="es-ES"/>
        </w:rPr>
        <w:t>que se llevan a</w:t>
      </w:r>
      <w:r>
        <w:rPr>
          <w:lang w:eastAsia="es-ES"/>
        </w:rPr>
        <w:t xml:space="preserve"> herramientas colaborativas </w:t>
      </w:r>
      <w:r w:rsidR="00EE086C">
        <w:rPr>
          <w:lang w:eastAsia="es-ES"/>
        </w:rPr>
        <w:t>de</w:t>
      </w:r>
      <w:r>
        <w:rPr>
          <w:lang w:eastAsia="es-ES"/>
        </w:rPr>
        <w:t xml:space="preserve"> </w:t>
      </w:r>
      <w:r w:rsidR="00EE086C">
        <w:rPr>
          <w:lang w:eastAsia="es-ES"/>
        </w:rPr>
        <w:t>GitHub</w:t>
      </w:r>
      <w:r>
        <w:rPr>
          <w:lang w:eastAsia="es-ES"/>
        </w:rPr>
        <w:t xml:space="preserve"> y Google </w:t>
      </w:r>
      <w:r w:rsidR="00D276EA">
        <w:rPr>
          <w:lang w:eastAsia="es-ES"/>
        </w:rPr>
        <w:t>Colab.</w:t>
      </w:r>
      <w:r w:rsidR="00EE086C">
        <w:rPr>
          <w:lang w:eastAsia="es-ES"/>
        </w:rPr>
        <w:t xml:space="preserve"> Allí Python</w:t>
      </w:r>
      <w:r>
        <w:rPr>
          <w:lang w:eastAsia="es-ES"/>
        </w:rPr>
        <w:t xml:space="preserve"> con la</w:t>
      </w:r>
      <w:r w:rsidR="00EE086C">
        <w:rPr>
          <w:lang w:eastAsia="es-ES"/>
        </w:rPr>
        <w:t xml:space="preserve"> biblioteca</w:t>
      </w:r>
      <w:r>
        <w:rPr>
          <w:lang w:eastAsia="es-ES"/>
        </w:rPr>
        <w:t xml:space="preserve"> spaCy</w:t>
      </w:r>
      <w:r w:rsidR="00EE086C">
        <w:rPr>
          <w:lang w:eastAsia="es-ES"/>
        </w:rPr>
        <w:t xml:space="preserve"> se puede</w:t>
      </w:r>
      <w:r w:rsidR="00C810C0">
        <w:rPr>
          <w:lang w:eastAsia="es-ES"/>
        </w:rPr>
        <w:t xml:space="preserve"> h</w:t>
      </w:r>
      <w:r w:rsidR="00EE086C">
        <w:rPr>
          <w:lang w:eastAsia="es-ES"/>
        </w:rPr>
        <w:t>acer los diferentes pasos de análisis de texto.</w:t>
      </w:r>
    </w:p>
    <w:p w14:paraId="38AA8CF5" w14:textId="1AFCDA4C" w:rsidR="00C810C0" w:rsidRDefault="00C810C0" w:rsidP="00BF63B7">
      <w:pPr>
        <w:rPr>
          <w:lang w:eastAsia="es-ES"/>
        </w:rPr>
      </w:pPr>
      <w:r w:rsidRPr="009769E1">
        <w:rPr>
          <w:lang w:eastAsia="es-ES"/>
        </w:rPr>
        <w:t xml:space="preserve">Con </w:t>
      </w:r>
      <w:r w:rsidR="002E3717" w:rsidRPr="009769E1">
        <w:rPr>
          <w:lang w:eastAsia="es-ES"/>
        </w:rPr>
        <w:t xml:space="preserve">la base de datos orientada a grafos </w:t>
      </w:r>
      <w:r w:rsidRPr="009769E1">
        <w:rPr>
          <w:lang w:eastAsia="es-ES"/>
        </w:rPr>
        <w:t>Neo4j</w:t>
      </w:r>
      <w:r w:rsidR="002E3717" w:rsidRPr="009769E1">
        <w:rPr>
          <w:lang w:eastAsia="es-ES"/>
        </w:rPr>
        <w:t xml:space="preserve"> </w:t>
      </w:r>
      <w:r w:rsidR="009769E1" w:rsidRPr="009769E1">
        <w:rPr>
          <w:lang w:eastAsia="es-ES"/>
        </w:rPr>
        <w:t xml:space="preserve">surge un punto crítico y es que </w:t>
      </w:r>
      <w:r w:rsidR="002E3717" w:rsidRPr="009769E1">
        <w:rPr>
          <w:lang w:eastAsia="es-ES"/>
        </w:rPr>
        <w:t xml:space="preserve">para </w:t>
      </w:r>
      <w:r w:rsidR="00C80053" w:rsidRPr="009769E1">
        <w:rPr>
          <w:lang w:eastAsia="es-ES"/>
        </w:rPr>
        <w:t xml:space="preserve">utilizarla </w:t>
      </w:r>
      <w:r w:rsidR="009769E1" w:rsidRPr="009769E1">
        <w:rPr>
          <w:lang w:eastAsia="es-ES"/>
        </w:rPr>
        <w:t xml:space="preserve">en producción al no ser </w:t>
      </w:r>
      <w:r w:rsidR="002E3717" w:rsidRPr="009769E1">
        <w:rPr>
          <w:lang w:eastAsia="es-ES"/>
        </w:rPr>
        <w:t xml:space="preserve">open source genera </w:t>
      </w:r>
      <w:r w:rsidRPr="009769E1">
        <w:rPr>
          <w:lang w:eastAsia="es-ES"/>
        </w:rPr>
        <w:t xml:space="preserve">un </w:t>
      </w:r>
      <w:r w:rsidR="009769E1" w:rsidRPr="009769E1">
        <w:rPr>
          <w:lang w:eastAsia="es-ES"/>
        </w:rPr>
        <w:t xml:space="preserve">compromiso económico </w:t>
      </w:r>
      <w:r w:rsidRPr="009769E1">
        <w:rPr>
          <w:lang w:eastAsia="es-ES"/>
        </w:rPr>
        <w:t xml:space="preserve">que se debe discutir </w:t>
      </w:r>
      <w:r w:rsidR="00C80053" w:rsidRPr="009769E1">
        <w:rPr>
          <w:lang w:eastAsia="es-ES"/>
        </w:rPr>
        <w:t>y aprobar</w:t>
      </w:r>
      <w:r w:rsidR="002E3717" w:rsidRPr="009769E1">
        <w:rPr>
          <w:lang w:eastAsia="es-ES"/>
        </w:rPr>
        <w:t xml:space="preserve"> </w:t>
      </w:r>
      <w:r w:rsidR="00C80053" w:rsidRPr="009769E1">
        <w:rPr>
          <w:lang w:eastAsia="es-ES"/>
        </w:rPr>
        <w:t>por la</w:t>
      </w:r>
      <w:r w:rsidR="009769E1" w:rsidRPr="009769E1">
        <w:rPr>
          <w:lang w:eastAsia="es-ES"/>
        </w:rPr>
        <w:t xml:space="preserve">s organizaciones </w:t>
      </w:r>
      <w:r w:rsidRPr="009769E1">
        <w:rPr>
          <w:lang w:eastAsia="es-ES"/>
        </w:rPr>
        <w:t>que asuma</w:t>
      </w:r>
      <w:r w:rsidR="009769E1" w:rsidRPr="009769E1">
        <w:rPr>
          <w:lang w:eastAsia="es-ES"/>
        </w:rPr>
        <w:t>n</w:t>
      </w:r>
      <w:r w:rsidRPr="009769E1">
        <w:rPr>
          <w:lang w:eastAsia="es-ES"/>
        </w:rPr>
        <w:t xml:space="preserve"> el liderazgo</w:t>
      </w:r>
      <w:r w:rsidR="009769E1" w:rsidRPr="009769E1">
        <w:rPr>
          <w:lang w:eastAsia="es-ES"/>
        </w:rPr>
        <w:t xml:space="preserve"> lo cual va a generar un </w:t>
      </w:r>
      <w:r w:rsidRPr="009769E1">
        <w:rPr>
          <w:lang w:eastAsia="es-ES"/>
        </w:rPr>
        <w:t>beneficio de la comunidad cristiana.</w:t>
      </w:r>
      <w:r w:rsidR="009769E1">
        <w:rPr>
          <w:lang w:eastAsia="es-ES"/>
        </w:rPr>
        <w:t xml:space="preserve"> </w:t>
      </w:r>
      <w:r w:rsidR="00D276EA">
        <w:rPr>
          <w:lang w:eastAsia="es-ES"/>
        </w:rPr>
        <w:t xml:space="preserve"> </w:t>
      </w:r>
    </w:p>
    <w:p w14:paraId="5B2861A5" w14:textId="21769448" w:rsidR="00D276EA" w:rsidRDefault="00D276EA" w:rsidP="00347069">
      <w:pPr>
        <w:rPr>
          <w:lang w:eastAsia="es-ES"/>
        </w:rPr>
      </w:pPr>
      <w:r>
        <w:rPr>
          <w:lang w:eastAsia="es-ES"/>
        </w:rPr>
        <w:t xml:space="preserve">La </w:t>
      </w:r>
      <w:r w:rsidR="00BF63B7">
        <w:rPr>
          <w:lang w:eastAsia="es-ES"/>
        </w:rPr>
        <w:t>Contribución al campo académico</w:t>
      </w:r>
      <w:r>
        <w:rPr>
          <w:lang w:eastAsia="es-ES"/>
        </w:rPr>
        <w:t xml:space="preserve"> es dejar sentada las bases para generar una base de datos no relacional que se pueda usar por los estudiosos de la biblia y utilizando NLP poder realizar </w:t>
      </w:r>
      <w:r w:rsidR="002E3717">
        <w:rPr>
          <w:lang w:eastAsia="es-ES"/>
        </w:rPr>
        <w:t>a</w:t>
      </w:r>
      <w:r>
        <w:rPr>
          <w:lang w:eastAsia="es-ES"/>
        </w:rPr>
        <w:t xml:space="preserve">nálisis </w:t>
      </w:r>
      <w:r w:rsidR="00421C97">
        <w:rPr>
          <w:lang w:eastAsia="es-ES"/>
        </w:rPr>
        <w:t>cronológicos y</w:t>
      </w:r>
      <w:r>
        <w:rPr>
          <w:lang w:eastAsia="es-ES"/>
        </w:rPr>
        <w:t xml:space="preserve"> </w:t>
      </w:r>
      <w:r w:rsidR="002E3717">
        <w:rPr>
          <w:lang w:eastAsia="es-ES"/>
        </w:rPr>
        <w:t xml:space="preserve">de </w:t>
      </w:r>
      <w:r>
        <w:rPr>
          <w:lang w:eastAsia="es-ES"/>
        </w:rPr>
        <w:t xml:space="preserve">relaciones entre personajes bíblicos y eventos a través del tiempo. </w:t>
      </w:r>
    </w:p>
    <w:p w14:paraId="0934AEC5" w14:textId="7F7F3714" w:rsidR="00BF63B7" w:rsidRDefault="002018DC" w:rsidP="00BF63B7">
      <w:pPr>
        <w:rPr>
          <w:lang w:eastAsia="es-ES"/>
        </w:rPr>
      </w:pPr>
      <w:r>
        <w:rPr>
          <w:lang w:eastAsia="es-ES"/>
        </w:rPr>
        <w:t>La investigación</w:t>
      </w:r>
      <w:r w:rsidR="00BF63B7">
        <w:rPr>
          <w:lang w:eastAsia="es-ES"/>
        </w:rPr>
        <w:t xml:space="preserve"> amplía el entendimiento existente sobre la cronología y las relaciones entre personajes bíblicos, y puede servir como punto de partida para investigaciones </w:t>
      </w:r>
      <w:r>
        <w:rPr>
          <w:lang w:eastAsia="es-ES"/>
        </w:rPr>
        <w:t>posteriores</w:t>
      </w:r>
      <w:r w:rsidR="00D276EA">
        <w:rPr>
          <w:lang w:eastAsia="es-ES"/>
        </w:rPr>
        <w:t xml:space="preserve"> con i</w:t>
      </w:r>
      <w:r w:rsidR="00BF63B7">
        <w:rPr>
          <w:lang w:eastAsia="es-ES"/>
        </w:rPr>
        <w:t>mplicaciones prácticas</w:t>
      </w:r>
      <w:r w:rsidR="00D276EA">
        <w:rPr>
          <w:lang w:eastAsia="es-ES"/>
        </w:rPr>
        <w:t xml:space="preserve"> </w:t>
      </w:r>
      <w:r w:rsidR="00BF63B7">
        <w:rPr>
          <w:lang w:eastAsia="es-ES"/>
        </w:rPr>
        <w:t>para estudiosos, líderes religiosos y comunidades de fe.</w:t>
      </w:r>
      <w:r w:rsidR="00D276EA">
        <w:rPr>
          <w:lang w:eastAsia="es-ES"/>
        </w:rPr>
        <w:t xml:space="preserve"> Y </w:t>
      </w:r>
      <w:r w:rsidR="00BF63B7">
        <w:rPr>
          <w:lang w:eastAsia="es-ES"/>
        </w:rPr>
        <w:t>pueden informar la enseñanza, la predicación o la interpretación de la Biblia en contextos académicos y religiosos.</w:t>
      </w:r>
    </w:p>
    <w:p w14:paraId="6F3FA986" w14:textId="5D234454" w:rsidR="00E41F32" w:rsidRDefault="00E41F32" w:rsidP="00E41F32">
      <w:pPr>
        <w:rPr>
          <w:rFonts w:cs="Arial"/>
        </w:rPr>
      </w:pPr>
      <w:r>
        <w:rPr>
          <w:lang w:eastAsia="es-ES"/>
        </w:rPr>
        <w:t xml:space="preserve">Para </w:t>
      </w:r>
      <w:r>
        <w:rPr>
          <w:rFonts w:cs="Arial"/>
        </w:rPr>
        <w:t>d</w:t>
      </w:r>
      <w:r w:rsidR="002E3717" w:rsidRPr="00EF6DEC">
        <w:rPr>
          <w:rFonts w:cs="Arial"/>
        </w:rPr>
        <w:t>esarrollar un prototipo de modelo NLP que permita extraer información cronológica de los textos bíblicos.</w:t>
      </w:r>
    </w:p>
    <w:p w14:paraId="652B348F" w14:textId="101A07F0" w:rsidR="00E41F32" w:rsidRPr="00EF6DEC" w:rsidRDefault="00E41F32" w:rsidP="001C601C">
      <w:pPr>
        <w:rPr>
          <w:rFonts w:cs="Arial"/>
        </w:rPr>
      </w:pPr>
      <w:r>
        <w:rPr>
          <w:rFonts w:cs="Arial"/>
        </w:rPr>
        <w:t>En el objetivo de crear una base estructurada se logra en la base de datos de grafos donde se trabajan los diferentes calendarios q</w:t>
      </w:r>
      <w:r w:rsidR="008D33AF">
        <w:rPr>
          <w:rFonts w:cs="Arial"/>
        </w:rPr>
        <w:t>u</w:t>
      </w:r>
      <w:r>
        <w:rPr>
          <w:rFonts w:cs="Arial"/>
        </w:rPr>
        <w:t>e aparecen en los textos bíblicos.</w:t>
      </w:r>
    </w:p>
    <w:p w14:paraId="52923D5A" w14:textId="71FADD12" w:rsidR="00347069" w:rsidRDefault="00421C97" w:rsidP="00421C97">
      <w:pPr>
        <w:autoSpaceDE w:val="0"/>
        <w:autoSpaceDN w:val="0"/>
        <w:adjustRightInd w:val="0"/>
        <w:spacing w:after="0"/>
        <w:rPr>
          <w:rFonts w:cs="Arial"/>
        </w:rPr>
      </w:pPr>
      <w:r>
        <w:rPr>
          <w:rFonts w:cs="Arial"/>
        </w:rPr>
        <w:lastRenderedPageBreak/>
        <w:t xml:space="preserve">En cuanto al objetivo de utilizar herramientas </w:t>
      </w:r>
      <w:r w:rsidR="008D33AF">
        <w:rPr>
          <w:rFonts w:cs="Arial"/>
        </w:rPr>
        <w:t xml:space="preserve">de visualización </w:t>
      </w:r>
      <w:r>
        <w:rPr>
          <w:rFonts w:cs="Arial"/>
        </w:rPr>
        <w:t>para presentar los eventos y personajes en forma dinámica</w:t>
      </w:r>
      <w:r w:rsidR="009769E1">
        <w:rPr>
          <w:rFonts w:cs="Arial"/>
        </w:rPr>
        <w:t xml:space="preserve"> queda seguir desarrollando e integrando las herramientas como Power Bi integrándola con Neo4j.</w:t>
      </w:r>
    </w:p>
    <w:p w14:paraId="611B2072" w14:textId="77777777" w:rsidR="00274201" w:rsidRDefault="00274201" w:rsidP="00274201">
      <w:pPr>
        <w:pStyle w:val="Ttulo2"/>
        <w:rPr>
          <w:rFonts w:eastAsia="Times New Roman"/>
          <w:lang w:eastAsia="es-ES"/>
        </w:rPr>
      </w:pPr>
      <w:bookmarkStart w:id="778" w:name="_Toc11248100"/>
      <w:bookmarkStart w:id="779" w:name="_Toc159871900"/>
      <w:r w:rsidRPr="00572843">
        <w:rPr>
          <w:rFonts w:eastAsia="Times New Roman"/>
          <w:lang w:eastAsia="es-ES"/>
        </w:rPr>
        <w:t>5.2. Líneas de trabajo futuro</w:t>
      </w:r>
      <w:bookmarkEnd w:id="778"/>
      <w:bookmarkEnd w:id="779"/>
    </w:p>
    <w:p w14:paraId="699AA49A" w14:textId="69348741" w:rsidR="00935BC5" w:rsidRDefault="00935BC5" w:rsidP="00935BC5">
      <w:pPr>
        <w:rPr>
          <w:lang w:eastAsia="es-ES"/>
        </w:rPr>
      </w:pPr>
      <w:r>
        <w:rPr>
          <w:lang w:eastAsia="es-ES"/>
        </w:rPr>
        <w:t>El tema tratado en la investigación es de una trascendencia en el ámbito cristiano que estudia y profundiza en temas que abre campo</w:t>
      </w:r>
      <w:r w:rsidR="00ED4DEA">
        <w:rPr>
          <w:lang w:eastAsia="es-ES"/>
        </w:rPr>
        <w:t>s</w:t>
      </w:r>
      <w:r>
        <w:rPr>
          <w:lang w:eastAsia="es-ES"/>
        </w:rPr>
        <w:t xml:space="preserve"> par</w:t>
      </w:r>
      <w:r w:rsidR="002C14B3">
        <w:rPr>
          <w:lang w:eastAsia="es-ES"/>
        </w:rPr>
        <w:t xml:space="preserve">a </w:t>
      </w:r>
      <w:r w:rsidR="00ED4DEA">
        <w:rPr>
          <w:lang w:eastAsia="es-ES"/>
        </w:rPr>
        <w:t>utilizar</w:t>
      </w:r>
      <w:r w:rsidR="002C14B3">
        <w:rPr>
          <w:lang w:eastAsia="es-ES"/>
        </w:rPr>
        <w:t xml:space="preserve"> las técnicas de inteligencia artificial </w:t>
      </w:r>
      <w:r w:rsidR="00ED4DEA">
        <w:rPr>
          <w:lang w:eastAsia="es-ES"/>
        </w:rPr>
        <w:t xml:space="preserve">en </w:t>
      </w:r>
      <w:r w:rsidR="0031307B">
        <w:rPr>
          <w:lang w:eastAsia="es-ES"/>
        </w:rPr>
        <w:t>e</w:t>
      </w:r>
      <w:r w:rsidR="00ED4DEA">
        <w:rPr>
          <w:lang w:eastAsia="es-ES"/>
        </w:rPr>
        <w:t xml:space="preserve">l campo de </w:t>
      </w:r>
      <w:r w:rsidR="002C14B3">
        <w:rPr>
          <w:lang w:eastAsia="es-ES"/>
        </w:rPr>
        <w:t>NLP combinándolas con las técnicas de estudio de textos antiguos que involucra temas como la hermenéutica y la exegesis.</w:t>
      </w:r>
    </w:p>
    <w:p w14:paraId="62B8C934" w14:textId="63A792C7" w:rsidR="00D276EA" w:rsidRDefault="002C14B3" w:rsidP="00D276EA">
      <w:pPr>
        <w:rPr>
          <w:lang w:eastAsia="es-ES"/>
        </w:rPr>
      </w:pPr>
      <w:r>
        <w:rPr>
          <w:lang w:eastAsia="es-ES"/>
        </w:rPr>
        <w:t xml:space="preserve">Las líneas del trabajo a futuro </w:t>
      </w:r>
      <w:r w:rsidR="00ED4DEA">
        <w:rPr>
          <w:lang w:eastAsia="es-ES"/>
        </w:rPr>
        <w:t xml:space="preserve">son de </w:t>
      </w:r>
      <w:r>
        <w:rPr>
          <w:lang w:eastAsia="es-ES"/>
        </w:rPr>
        <w:t>continuar con</w:t>
      </w:r>
      <w:r w:rsidR="00ED4DEA">
        <w:rPr>
          <w:lang w:eastAsia="es-ES"/>
        </w:rPr>
        <w:t xml:space="preserve">struyendo </w:t>
      </w:r>
      <w:r w:rsidR="00D276EA">
        <w:rPr>
          <w:lang w:eastAsia="es-ES"/>
        </w:rPr>
        <w:t xml:space="preserve">la base de datos </w:t>
      </w:r>
      <w:r>
        <w:rPr>
          <w:lang w:eastAsia="es-ES"/>
        </w:rPr>
        <w:t xml:space="preserve">que </w:t>
      </w:r>
      <w:r w:rsidR="00D276EA">
        <w:rPr>
          <w:lang w:eastAsia="es-ES"/>
        </w:rPr>
        <w:t xml:space="preserve">necesita incluir nodos que </w:t>
      </w:r>
      <w:r>
        <w:rPr>
          <w:lang w:eastAsia="es-ES"/>
        </w:rPr>
        <w:t>modelen la</w:t>
      </w:r>
      <w:r w:rsidR="00D276EA">
        <w:rPr>
          <w:lang w:eastAsia="es-ES"/>
        </w:rPr>
        <w:t xml:space="preserve"> cronología bíblica </w:t>
      </w:r>
      <w:r>
        <w:rPr>
          <w:lang w:eastAsia="es-ES"/>
        </w:rPr>
        <w:t xml:space="preserve">generando </w:t>
      </w:r>
      <w:r w:rsidR="00D276EA">
        <w:rPr>
          <w:lang w:eastAsia="es-ES"/>
        </w:rPr>
        <w:t xml:space="preserve">patrones y conexiones </w:t>
      </w:r>
      <w:r>
        <w:rPr>
          <w:lang w:eastAsia="es-ES"/>
        </w:rPr>
        <w:t xml:space="preserve">que den una </w:t>
      </w:r>
      <w:r w:rsidR="00D276EA">
        <w:rPr>
          <w:lang w:eastAsia="es-ES"/>
        </w:rPr>
        <w:t>secuencia de los eventos que deben guardar una concordancia con el contexto histórico, cultural y religioso, unido a que cada evento tiene relaciones con personajes bíblicos.</w:t>
      </w:r>
    </w:p>
    <w:p w14:paraId="4CEE25CD" w14:textId="095DBF58" w:rsidR="00756EF4" w:rsidRDefault="002C14B3" w:rsidP="00D276EA">
      <w:pPr>
        <w:rPr>
          <w:lang w:eastAsia="es-ES"/>
        </w:rPr>
      </w:pPr>
      <w:r>
        <w:rPr>
          <w:lang w:eastAsia="es-ES"/>
        </w:rPr>
        <w:t>Es muy conveniente que el proyecto se instale en plataformas colaborativas como GitHub y Google Colab, cuente con fuentes de financiación para cada fase en cuanto a la obtención de herramientas como Neo4j</w:t>
      </w:r>
      <w:r w:rsidR="00756EF4">
        <w:rPr>
          <w:lang w:eastAsia="es-ES"/>
        </w:rPr>
        <w:t xml:space="preserve">. Adicionalmente el conformar un grupo de trabajo interdisciplinario que trate temas de las herramientas tecnológicas de análisis de </w:t>
      </w:r>
      <w:r w:rsidR="00ED4DEA">
        <w:rPr>
          <w:lang w:eastAsia="es-ES"/>
        </w:rPr>
        <w:t>datos y</w:t>
      </w:r>
      <w:r w:rsidR="00756EF4">
        <w:rPr>
          <w:lang w:eastAsia="es-ES"/>
        </w:rPr>
        <w:t xml:space="preserve"> temas de análisis de contenido. </w:t>
      </w:r>
    </w:p>
    <w:p w14:paraId="63022C19" w14:textId="15CEFA4D" w:rsidR="00141D93" w:rsidRPr="001C601C" w:rsidRDefault="00B52C55" w:rsidP="001C601C">
      <w:pPr>
        <w:rPr>
          <w:lang w:eastAsia="es-ES"/>
        </w:rPr>
      </w:pPr>
      <w:r>
        <w:rPr>
          <w:lang w:eastAsia="es-ES"/>
        </w:rPr>
        <w:t>Hay</w:t>
      </w:r>
      <w:r w:rsidR="00756EF4">
        <w:rPr>
          <w:lang w:eastAsia="es-ES"/>
        </w:rPr>
        <w:t xml:space="preserve"> diferentes áreas que pueden desarrolla</w:t>
      </w:r>
      <w:r>
        <w:rPr>
          <w:lang w:eastAsia="es-ES"/>
        </w:rPr>
        <w:t>r</w:t>
      </w:r>
      <w:r w:rsidR="00756EF4">
        <w:rPr>
          <w:lang w:eastAsia="es-ES"/>
        </w:rPr>
        <w:t xml:space="preserve"> investigaciones futur</w:t>
      </w:r>
      <w:r w:rsidR="00ED4DEA">
        <w:rPr>
          <w:lang w:eastAsia="es-ES"/>
        </w:rPr>
        <w:t>a</w:t>
      </w:r>
      <w:r w:rsidR="00756EF4">
        <w:rPr>
          <w:lang w:eastAsia="es-ES"/>
        </w:rPr>
        <w:t>s</w:t>
      </w:r>
      <w:r>
        <w:rPr>
          <w:lang w:eastAsia="es-ES"/>
        </w:rPr>
        <w:t xml:space="preserve"> en</w:t>
      </w:r>
      <w:r w:rsidR="00756EF4">
        <w:rPr>
          <w:lang w:eastAsia="es-ES"/>
        </w:rPr>
        <w:t xml:space="preserve"> temas de enfoques metodológicos para profundizar en </w:t>
      </w:r>
      <w:r w:rsidR="00ED4DEA">
        <w:rPr>
          <w:lang w:eastAsia="es-ES"/>
        </w:rPr>
        <w:t xml:space="preserve">los análisis en la </w:t>
      </w:r>
      <w:r>
        <w:rPr>
          <w:lang w:eastAsia="es-ES"/>
        </w:rPr>
        <w:t>cronología</w:t>
      </w:r>
      <w:r w:rsidR="00ED4DEA">
        <w:rPr>
          <w:lang w:eastAsia="es-ES"/>
        </w:rPr>
        <w:t xml:space="preserve"> </w:t>
      </w:r>
      <w:r>
        <w:rPr>
          <w:lang w:eastAsia="es-ES"/>
        </w:rPr>
        <w:t>bíblica</w:t>
      </w:r>
      <w:r w:rsidR="00ED4DEA">
        <w:rPr>
          <w:lang w:eastAsia="es-ES"/>
        </w:rPr>
        <w:t>.</w:t>
      </w:r>
      <w:r w:rsidR="00D740B4">
        <w:rPr>
          <w:lang w:eastAsia="es-ES"/>
        </w:rPr>
        <w:t xml:space="preserve"> </w:t>
      </w:r>
      <w:r>
        <w:rPr>
          <w:lang w:eastAsia="es-ES"/>
        </w:rPr>
        <w:t xml:space="preserve">Basados </w:t>
      </w:r>
      <w:r>
        <w:rPr>
          <w:rFonts w:eastAsia="Times New Roman" w:cs="Arial"/>
          <w:lang w:eastAsia="es-ES"/>
        </w:rPr>
        <w:t xml:space="preserve">en </w:t>
      </w:r>
      <w:r w:rsidR="00763116">
        <w:rPr>
          <w:rFonts w:eastAsia="Times New Roman" w:cs="Arial"/>
          <w:lang w:eastAsia="es-ES"/>
        </w:rPr>
        <w:t xml:space="preserve">el modelo ideal, el paso a seguir es completar las bases de datos de toda la biblia, </w:t>
      </w:r>
      <w:r w:rsidR="00763116" w:rsidRPr="001C601C">
        <w:rPr>
          <w:lang w:eastAsia="es-ES"/>
        </w:rPr>
        <w:t>antiguo y nuevo testamento.</w:t>
      </w:r>
      <w:r w:rsidR="00141D93" w:rsidRPr="001C601C">
        <w:rPr>
          <w:lang w:eastAsia="es-ES"/>
        </w:rPr>
        <w:t xml:space="preserve"> </w:t>
      </w:r>
    </w:p>
    <w:p w14:paraId="1144ABAF" w14:textId="6352C00A" w:rsidR="00141D93" w:rsidRPr="001C601C" w:rsidRDefault="00141D93" w:rsidP="001C601C">
      <w:pPr>
        <w:rPr>
          <w:lang w:eastAsia="es-ES"/>
        </w:rPr>
      </w:pPr>
      <w:r w:rsidRPr="001C601C">
        <w:rPr>
          <w:lang w:eastAsia="es-ES"/>
        </w:rPr>
        <w:t>Utilizar técnicas de análisis de redes sociales para visualizar y analizar las relaciones entre personajes bíblicos a lo largo del tiempo. Esto podría revelar patrones de interacción, influencia y conexión entre los diferentes individuos mencionados en la Biblia.</w:t>
      </w:r>
    </w:p>
    <w:p w14:paraId="600E551D" w14:textId="5BCE334A" w:rsidR="00141D93" w:rsidRPr="001C601C" w:rsidRDefault="00141D93" w:rsidP="001C601C">
      <w:pPr>
        <w:rPr>
          <w:lang w:eastAsia="es-ES"/>
        </w:rPr>
      </w:pPr>
      <w:r w:rsidRPr="001C601C">
        <w:rPr>
          <w:lang w:eastAsia="es-ES"/>
        </w:rPr>
        <w:t>Realizar estudios comparativos entre la cronología bíblica y otras fuentes históricas contemporáneas para identificar coincidencias y discrepancias. Esto podría ayudar a contextualizar aún más los eventos bíblicos dentro del contexto histórico más amplio</w:t>
      </w:r>
      <w:r w:rsidR="00D740B4">
        <w:rPr>
          <w:lang w:eastAsia="es-ES"/>
        </w:rPr>
        <w:t>.</w:t>
      </w:r>
    </w:p>
    <w:p w14:paraId="28E95255" w14:textId="65004407" w:rsidR="001372E0" w:rsidRPr="00D740B4" w:rsidRDefault="001372E0" w:rsidP="001C601C">
      <w:pPr>
        <w:rPr>
          <w:lang w:eastAsia="es-ES"/>
        </w:rPr>
      </w:pPr>
      <w:r w:rsidRPr="001C601C">
        <w:rPr>
          <w:lang w:eastAsia="es-ES"/>
        </w:rPr>
        <w:t>Se puede desarrollar aplicaciones pastorales y educativas que brinden recursos y materiales educativos basados en los hallazgos de tu investigación para ser utilizados en contextos pastorales, educativos y de enseñanza religiosa. Esto podría incluir guías de estudio, currículos o herramientas de enseñanza diseñadas para ayudar a las personas a comprender mejor la narrativa bíblica y su contexto histórico.</w:t>
      </w:r>
    </w:p>
    <w:p w14:paraId="4D1BE533" w14:textId="18DF017E" w:rsidR="00141D93" w:rsidRPr="001C601C" w:rsidRDefault="00C061EB" w:rsidP="001C601C">
      <w:pPr>
        <w:rPr>
          <w:lang w:eastAsia="es-ES"/>
        </w:rPr>
      </w:pPr>
      <w:r>
        <w:rPr>
          <w:lang w:eastAsia="es-ES"/>
        </w:rPr>
        <w:lastRenderedPageBreak/>
        <w:t>Otra línea de trabajo hacia el futuro puede ser entrenar datasets para i</w:t>
      </w:r>
      <w:r w:rsidR="00BF63B7" w:rsidRPr="001C601C">
        <w:rPr>
          <w:lang w:eastAsia="es-ES"/>
        </w:rPr>
        <w:t xml:space="preserve">nvestigar temas recurrentes en la narrativa bíblica y cómo estos temas se relacionan con la </w:t>
      </w:r>
      <w:r w:rsidR="00F060B8" w:rsidRPr="001C601C">
        <w:rPr>
          <w:lang w:eastAsia="es-ES"/>
        </w:rPr>
        <w:t>cronología</w:t>
      </w:r>
      <w:r w:rsidR="00BF63B7" w:rsidRPr="001C601C">
        <w:rPr>
          <w:lang w:eastAsia="es-ES"/>
        </w:rPr>
        <w:t xml:space="preserve"> y las relaciones entre personajes. Por ejemplo, podría explorarse</w:t>
      </w:r>
      <w:r w:rsidRPr="001C601C">
        <w:rPr>
          <w:lang w:eastAsia="es-ES"/>
        </w:rPr>
        <w:t xml:space="preserve"> </w:t>
      </w:r>
      <w:r w:rsidR="00BF63B7" w:rsidRPr="001C601C">
        <w:rPr>
          <w:lang w:eastAsia="es-ES"/>
        </w:rPr>
        <w:t>cómo temas como la fe, la justicia o la redención se desarrollan a lo largo del tiempo en la Biblia.</w:t>
      </w:r>
      <w:r w:rsidR="00ED4DEA" w:rsidRPr="001C601C">
        <w:rPr>
          <w:lang w:eastAsia="es-ES"/>
        </w:rPr>
        <w:t xml:space="preserve"> </w:t>
      </w:r>
      <w:r w:rsidR="00141D93" w:rsidRPr="001C601C">
        <w:rPr>
          <w:lang w:eastAsia="es-ES"/>
        </w:rPr>
        <w:t>Profundizar en el análisis teológico de las relaciones entre personajes bíblicos y eventos, considerando cómo estas relaciones contribuyen a temas teológicos más amplios, como el plan de salvación, la providencia divina o la relación entre Dios y la humanidad.</w:t>
      </w:r>
    </w:p>
    <w:p w14:paraId="392AA2FD" w14:textId="3E4900F0" w:rsidR="00BF63B7" w:rsidRPr="001C601C" w:rsidRDefault="00BF63B7" w:rsidP="001C601C">
      <w:pPr>
        <w:rPr>
          <w:lang w:eastAsia="es-ES"/>
        </w:rPr>
      </w:pPr>
      <w:r w:rsidRPr="001C601C">
        <w:rPr>
          <w:lang w:eastAsia="es-ES"/>
        </w:rPr>
        <w:t>Colaborar con expertos en disciplinas relacionadas, como la arqueología, la historia antigua, la lingüística y la teología, para abordar preguntas interdisciplinarias sobre la cronología y las relaciones entre personajes bíblicos. Esta colaboración puede enriquecer el análisis y proporcionar nuevas perspectivas sobre el tema.</w:t>
      </w:r>
    </w:p>
    <w:p w14:paraId="44731B44" w14:textId="0C04B239" w:rsidR="00A92353" w:rsidRPr="001C601C" w:rsidRDefault="00B459A6" w:rsidP="001C601C">
      <w:pPr>
        <w:rPr>
          <w:lang w:eastAsia="es-ES"/>
        </w:rPr>
      </w:pPr>
      <w:bookmarkStart w:id="780" w:name="_Toc441233913"/>
      <w:bookmarkEnd w:id="693"/>
      <w:bookmarkEnd w:id="694"/>
      <w:bookmarkEnd w:id="695"/>
      <w:bookmarkEnd w:id="696"/>
      <w:bookmarkEnd w:id="697"/>
      <w:bookmarkEnd w:id="698"/>
      <w:bookmarkEnd w:id="699"/>
      <w:bookmarkEnd w:id="700"/>
      <w:bookmarkEnd w:id="701"/>
      <w:bookmarkEnd w:id="702"/>
      <w:r w:rsidRPr="001C601C">
        <w:rPr>
          <w:lang w:eastAsia="es-ES"/>
        </w:rPr>
        <w:t xml:space="preserve">Otra línea de trabajo futuro es poder crear con </w:t>
      </w:r>
      <w:r w:rsidR="00A92353" w:rsidRPr="001C601C">
        <w:rPr>
          <w:lang w:eastAsia="es-ES"/>
        </w:rPr>
        <w:t>Power BI visualizaciones interactivas basadas en los datos almacenados en Neo4j</w:t>
      </w:r>
      <w:r w:rsidRPr="001C601C">
        <w:rPr>
          <w:lang w:eastAsia="es-ES"/>
        </w:rPr>
        <w:t>, d</w:t>
      </w:r>
      <w:r w:rsidR="00A92353" w:rsidRPr="001C601C">
        <w:rPr>
          <w:lang w:eastAsia="es-ES"/>
        </w:rPr>
        <w:t>iseña</w:t>
      </w:r>
      <w:r w:rsidRPr="001C601C">
        <w:rPr>
          <w:lang w:eastAsia="es-ES"/>
        </w:rPr>
        <w:t>r</w:t>
      </w:r>
      <w:r w:rsidR="00A92353" w:rsidRPr="001C601C">
        <w:rPr>
          <w:lang w:eastAsia="es-ES"/>
        </w:rPr>
        <w:t xml:space="preserve"> paneles y tableros que </w:t>
      </w:r>
      <w:r w:rsidR="00BC56B6" w:rsidRPr="001C601C">
        <w:rPr>
          <w:lang w:eastAsia="es-ES"/>
        </w:rPr>
        <w:t>permita explorar</w:t>
      </w:r>
      <w:r w:rsidR="00A92353" w:rsidRPr="001C601C">
        <w:rPr>
          <w:lang w:eastAsia="es-ES"/>
        </w:rPr>
        <w:t xml:space="preserve"> y comprender mejor las relaciones </w:t>
      </w:r>
      <w:r w:rsidRPr="001C601C">
        <w:rPr>
          <w:lang w:eastAsia="es-ES"/>
        </w:rPr>
        <w:t>de los eventos y personajes a través del tiempo.</w:t>
      </w:r>
    </w:p>
    <w:p w14:paraId="0EE9CCF5" w14:textId="77777777" w:rsidR="00A92353" w:rsidRPr="001C601C" w:rsidRDefault="00A92353" w:rsidP="001C601C">
      <w:pPr>
        <w:rPr>
          <w:lang w:eastAsia="es-ES"/>
        </w:rPr>
      </w:pPr>
    </w:p>
    <w:p w14:paraId="117CD297" w14:textId="662F91F4" w:rsidR="00D84C2F" w:rsidRPr="00F374AC" w:rsidRDefault="00E464E0" w:rsidP="00A92353">
      <w:pPr>
        <w:spacing w:after="0" w:line="240" w:lineRule="auto"/>
        <w:jc w:val="left"/>
        <w:rPr>
          <w:rFonts w:eastAsia="Times New Roman" w:cs="Arial"/>
          <w:b/>
          <w:bCs/>
          <w:iCs/>
          <w:lang w:bidi="en-US"/>
        </w:rPr>
      </w:pPr>
      <w:r w:rsidRPr="00EF6DEC">
        <w:rPr>
          <w:rFonts w:cs="Arial"/>
        </w:rPr>
        <w:br w:type="page"/>
      </w:r>
      <w:bookmarkEnd w:id="780"/>
      <w:r w:rsidR="0034032C">
        <w:lastRenderedPageBreak/>
        <w:tab/>
      </w:r>
    </w:p>
    <w:p w14:paraId="44CE1BEC" w14:textId="468D4B9E" w:rsidR="00D84C2F" w:rsidRPr="001C601C" w:rsidRDefault="008333A4" w:rsidP="001C601C">
      <w:pPr>
        <w:jc w:val="center"/>
        <w:rPr>
          <w:b/>
          <w:bCs/>
          <w:sz w:val="36"/>
          <w:szCs w:val="36"/>
          <w:lang w:val="en-US"/>
        </w:rPr>
      </w:pPr>
      <w:r w:rsidRPr="001C601C">
        <w:rPr>
          <w:b/>
          <w:bCs/>
          <w:sz w:val="36"/>
          <w:szCs w:val="36"/>
          <w:lang w:val="en-US"/>
        </w:rPr>
        <w:t>Bibliografía</w:t>
      </w:r>
    </w:p>
    <w:p w14:paraId="793FC5E9" w14:textId="77777777" w:rsidR="0031399A" w:rsidRPr="001C601C" w:rsidRDefault="00D84C2F" w:rsidP="0031399A">
      <w:pPr>
        <w:pStyle w:val="Bibliografa"/>
        <w:ind w:left="720" w:hanging="720"/>
        <w:rPr>
          <w:noProof/>
          <w:sz w:val="24"/>
          <w:szCs w:val="24"/>
          <w:lang w:val="es-CO"/>
        </w:rPr>
      </w:pPr>
      <w:r>
        <w:rPr>
          <w:lang w:val="en-US" w:bidi="en-US"/>
        </w:rPr>
        <w:fldChar w:fldCharType="begin"/>
      </w:r>
      <w:r w:rsidRPr="00AA2DF6">
        <w:rPr>
          <w:lang w:val="en-US" w:bidi="en-US"/>
        </w:rPr>
        <w:instrText xml:space="preserve"> BIBLIOGRAPHY  \l 1033 </w:instrText>
      </w:r>
      <w:r>
        <w:rPr>
          <w:lang w:val="en-US" w:bidi="en-US"/>
        </w:rPr>
        <w:fldChar w:fldCharType="separate"/>
      </w:r>
      <w:r w:rsidR="0031399A" w:rsidRPr="00AA2DF6">
        <w:rPr>
          <w:i/>
          <w:iCs/>
          <w:noProof/>
          <w:lang w:val="en-US"/>
        </w:rPr>
        <w:t>A webcomic of romance,</w:t>
      </w:r>
      <w:r w:rsidR="0031399A" w:rsidRPr="00AA2DF6">
        <w:rPr>
          <w:noProof/>
          <w:lang w:val="en-US"/>
        </w:rPr>
        <w:t xml:space="preserve">. </w:t>
      </w:r>
      <w:r w:rsidR="0031399A" w:rsidRPr="001C601C">
        <w:rPr>
          <w:noProof/>
          <w:lang w:val="es-CO"/>
        </w:rPr>
        <w:t xml:space="preserve">(n.d.). Retrieved from vuelve a golpear el clavo con el martillo </w:t>
      </w:r>
    </w:p>
    <w:p w14:paraId="1E986A04" w14:textId="77777777" w:rsidR="0031399A" w:rsidRPr="001C601C" w:rsidRDefault="0031399A" w:rsidP="0031399A">
      <w:pPr>
        <w:pStyle w:val="Bibliografa"/>
        <w:ind w:left="720" w:hanging="720"/>
        <w:rPr>
          <w:noProof/>
          <w:lang w:val="es-CO"/>
        </w:rPr>
      </w:pPr>
      <w:r w:rsidRPr="001C601C">
        <w:rPr>
          <w:noProof/>
          <w:lang w:val="es-CO"/>
        </w:rPr>
        <w:t xml:space="preserve">Alvear, J. (1995). Cristianismo Primitivo y Religiones Mistéricas. In J. Alvear, </w:t>
      </w:r>
      <w:r w:rsidRPr="001C601C">
        <w:rPr>
          <w:i/>
          <w:iCs/>
          <w:noProof/>
          <w:lang w:val="es-CO"/>
        </w:rPr>
        <w:t>Cristianismo Primitivo y Religiones Mistéricas</w:t>
      </w:r>
      <w:r w:rsidRPr="001C601C">
        <w:rPr>
          <w:noProof/>
          <w:lang w:val="es-CO"/>
        </w:rPr>
        <w:t xml:space="preserve"> (p. 19). Madrid: Ed. Cátedra. Historia Serie Mayor.</w:t>
      </w:r>
    </w:p>
    <w:p w14:paraId="5827E45B" w14:textId="77777777" w:rsidR="0031399A" w:rsidRDefault="0031399A" w:rsidP="0031399A">
      <w:pPr>
        <w:pStyle w:val="Bibliografa"/>
        <w:ind w:left="720" w:hanging="720"/>
        <w:rPr>
          <w:noProof/>
          <w:lang w:val="en-US"/>
        </w:rPr>
      </w:pPr>
      <w:r w:rsidRPr="001C601C">
        <w:rPr>
          <w:noProof/>
          <w:lang w:val="es-CO"/>
        </w:rPr>
        <w:t xml:space="preserve">ASALE, R. &amp;. (n.d.). </w:t>
      </w:r>
      <w:r w:rsidRPr="001C601C">
        <w:rPr>
          <w:i/>
          <w:iCs/>
          <w:noProof/>
          <w:lang w:val="es-CO"/>
        </w:rPr>
        <w:t>Real Academia Española</w:t>
      </w:r>
      <w:r w:rsidRPr="001C601C">
        <w:rPr>
          <w:noProof/>
          <w:lang w:val="es-CO"/>
        </w:rPr>
        <w:t xml:space="preserve">. </w:t>
      </w:r>
      <w:r>
        <w:rPr>
          <w:noProof/>
          <w:lang w:val="en-US"/>
        </w:rPr>
        <w:t>Retrieved from https://dle.rae.es/inteligencia</w:t>
      </w:r>
    </w:p>
    <w:p w14:paraId="0D706D26" w14:textId="77777777" w:rsidR="0031399A" w:rsidRDefault="0031399A" w:rsidP="0031399A">
      <w:pPr>
        <w:pStyle w:val="Bibliografa"/>
        <w:ind w:left="720" w:hanging="720"/>
        <w:rPr>
          <w:noProof/>
          <w:lang w:val="en-US"/>
        </w:rPr>
      </w:pPr>
      <w:r>
        <w:rPr>
          <w:noProof/>
          <w:lang w:val="en-US"/>
        </w:rPr>
        <w:t xml:space="preserve">Aschmann, R. (2022, 05 21). </w:t>
      </w:r>
      <w:r>
        <w:rPr>
          <w:i/>
          <w:iCs/>
          <w:noProof/>
          <w:lang w:val="en-US"/>
        </w:rPr>
        <w:t>Chronology of the Bible</w:t>
      </w:r>
      <w:r>
        <w:rPr>
          <w:noProof/>
          <w:lang w:val="en-US"/>
        </w:rPr>
        <w:t>. Retrieved from https://aschmann.net/BibleChronology/castellano.html</w:t>
      </w:r>
    </w:p>
    <w:p w14:paraId="2D180879" w14:textId="77777777" w:rsidR="0031399A" w:rsidRDefault="0031399A" w:rsidP="0031399A">
      <w:pPr>
        <w:pStyle w:val="Bibliografa"/>
        <w:ind w:left="720" w:hanging="720"/>
        <w:rPr>
          <w:noProof/>
          <w:lang w:val="en-US"/>
        </w:rPr>
      </w:pPr>
      <w:r>
        <w:rPr>
          <w:i/>
          <w:iCs/>
          <w:noProof/>
          <w:lang w:val="en-US"/>
        </w:rPr>
        <w:t>Azure AI Language</w:t>
      </w:r>
      <w:r>
        <w:rPr>
          <w:noProof/>
          <w:lang w:val="en-US"/>
        </w:rPr>
        <w:t>. (n.d.). (Microsoft, Producer) Retrieved 1 3, 2024, from https://azure.microsoft.com/en-us/services/cognitive-services/text-analytics/</w:t>
      </w:r>
    </w:p>
    <w:p w14:paraId="0E09D03E" w14:textId="77777777" w:rsidR="0031399A" w:rsidRDefault="0031399A" w:rsidP="0031399A">
      <w:pPr>
        <w:pStyle w:val="Bibliografa"/>
        <w:ind w:left="720" w:hanging="720"/>
        <w:rPr>
          <w:noProof/>
          <w:lang w:val="en-US"/>
        </w:rPr>
      </w:pPr>
      <w:r>
        <w:rPr>
          <w:noProof/>
          <w:lang w:val="en-US"/>
        </w:rPr>
        <w:t>Bernardino, D. F. (2018). Graph Databases Comparison: AllegroGraph, ArangoDB, InfiniteGraph, Neo4J, and OrientDB . Retrieved from https://www.scitepress.org/papers/2018/69102/pdf/index.html</w:t>
      </w:r>
    </w:p>
    <w:p w14:paraId="29869C89" w14:textId="77777777" w:rsidR="0031399A" w:rsidRDefault="0031399A" w:rsidP="0031399A">
      <w:pPr>
        <w:pStyle w:val="Bibliografa"/>
        <w:ind w:left="720" w:hanging="720"/>
        <w:rPr>
          <w:noProof/>
          <w:lang w:val="en-US"/>
        </w:rPr>
      </w:pPr>
      <w:r>
        <w:rPr>
          <w:i/>
          <w:iCs/>
          <w:noProof/>
          <w:lang w:val="en-US"/>
        </w:rPr>
        <w:t>Bible-json</w:t>
      </w:r>
      <w:r>
        <w:rPr>
          <w:noProof/>
          <w:lang w:val="en-US"/>
        </w:rPr>
        <w:t>. (n.d.). Retrieved from https://github.com/xtiam57/bible-json</w:t>
      </w:r>
    </w:p>
    <w:p w14:paraId="2C300E96" w14:textId="77777777" w:rsidR="0031399A" w:rsidRDefault="0031399A" w:rsidP="0031399A">
      <w:pPr>
        <w:pStyle w:val="Bibliografa"/>
        <w:ind w:left="720" w:hanging="720"/>
        <w:rPr>
          <w:noProof/>
          <w:lang w:val="en-US"/>
        </w:rPr>
      </w:pPr>
      <w:r>
        <w:rPr>
          <w:noProof/>
          <w:lang w:val="en-US"/>
        </w:rPr>
        <w:t xml:space="preserve">Bramlett, T. (2016, 12 7). </w:t>
      </w:r>
      <w:r>
        <w:rPr>
          <w:i/>
          <w:iCs/>
          <w:noProof/>
          <w:lang w:val="en-US"/>
        </w:rPr>
        <w:t>Strings, Bytes, and Unicode in Python 2 and 3</w:t>
      </w:r>
      <w:r>
        <w:rPr>
          <w:noProof/>
          <w:lang w:val="en-US"/>
        </w:rPr>
        <w:t>. Retrieved from https://timothybramlett.com/Strings_Bytes_and_Unicode_in_Python_2_and_3.html</w:t>
      </w:r>
    </w:p>
    <w:p w14:paraId="4AAC49AA" w14:textId="77777777" w:rsidR="0031399A" w:rsidRDefault="0031399A" w:rsidP="0031399A">
      <w:pPr>
        <w:pStyle w:val="Bibliografa"/>
        <w:ind w:left="720" w:hanging="720"/>
        <w:rPr>
          <w:noProof/>
          <w:lang w:val="en-US"/>
        </w:rPr>
      </w:pPr>
      <w:r>
        <w:rPr>
          <w:noProof/>
          <w:lang w:val="en-US"/>
        </w:rPr>
        <w:t xml:space="preserve">Broecheler, D. K. (2020). </w:t>
      </w:r>
      <w:r>
        <w:rPr>
          <w:i/>
          <w:iCs/>
          <w:noProof/>
          <w:lang w:val="en-US"/>
        </w:rPr>
        <w:t>The Practitioner's Guide Graph Data.</w:t>
      </w:r>
      <w:r>
        <w:rPr>
          <w:noProof/>
          <w:lang w:val="en-US"/>
        </w:rPr>
        <w:t xml:space="preserve"> O'Reilly Media Inc.</w:t>
      </w:r>
    </w:p>
    <w:p w14:paraId="4E92C8F0" w14:textId="77777777" w:rsidR="0031399A" w:rsidRDefault="0031399A" w:rsidP="0031399A">
      <w:pPr>
        <w:pStyle w:val="Bibliografa"/>
        <w:ind w:left="720" w:hanging="720"/>
        <w:rPr>
          <w:noProof/>
          <w:lang w:val="en-US"/>
        </w:rPr>
      </w:pPr>
      <w:r>
        <w:rPr>
          <w:noProof/>
          <w:lang w:val="en-US"/>
        </w:rPr>
        <w:t xml:space="preserve">Center, t. G. (n.d.). </w:t>
      </w:r>
      <w:r>
        <w:rPr>
          <w:i/>
          <w:iCs/>
          <w:noProof/>
          <w:lang w:val="en-US"/>
        </w:rPr>
        <w:t>Latest Westminster Leningrad Codex (WLC) Is Available on the Web</w:t>
      </w:r>
      <w:r>
        <w:rPr>
          <w:noProof/>
          <w:lang w:val="en-US"/>
        </w:rPr>
        <w:t>. Retrieved from https://www.grovescenter.org/latest-westminster-leningrad-codex-wlc-is-available-on-the-web/</w:t>
      </w:r>
    </w:p>
    <w:p w14:paraId="70337248" w14:textId="77777777" w:rsidR="0031399A" w:rsidRDefault="0031399A" w:rsidP="0031399A">
      <w:pPr>
        <w:pStyle w:val="Bibliografa"/>
        <w:ind w:left="720" w:hanging="720"/>
        <w:rPr>
          <w:noProof/>
          <w:lang w:val="en-US"/>
        </w:rPr>
      </w:pPr>
      <w:r>
        <w:rPr>
          <w:noProof/>
          <w:lang w:val="en-US"/>
        </w:rPr>
        <w:t xml:space="preserve">Cheesem, P. (n.d.). </w:t>
      </w:r>
      <w:r>
        <w:rPr>
          <w:i/>
          <w:iCs/>
          <w:noProof/>
          <w:lang w:val="en-US"/>
        </w:rPr>
        <w:t>EEtimes</w:t>
      </w:r>
      <w:r>
        <w:rPr>
          <w:noProof/>
          <w:lang w:val="en-US"/>
        </w:rPr>
        <w:t>. Retrieved from https://www.eetimes.com/digital-data-storage-is-undergoing-mind-boggling-growth/</w:t>
      </w:r>
    </w:p>
    <w:p w14:paraId="00B41EDC" w14:textId="77777777" w:rsidR="0031399A" w:rsidRDefault="0031399A" w:rsidP="0031399A">
      <w:pPr>
        <w:pStyle w:val="Bibliografa"/>
        <w:ind w:left="720" w:hanging="720"/>
        <w:rPr>
          <w:noProof/>
          <w:lang w:val="en-US"/>
        </w:rPr>
      </w:pPr>
      <w:r>
        <w:rPr>
          <w:noProof/>
          <w:lang w:val="en-US"/>
        </w:rPr>
        <w:t xml:space="preserve">Christodoulopoulos. (n.d.). </w:t>
      </w:r>
      <w:r>
        <w:rPr>
          <w:i/>
          <w:iCs/>
          <w:noProof/>
          <w:lang w:val="en-US"/>
        </w:rPr>
        <w:t>A multilingual parallel corpus created from translations of the Bible.</w:t>
      </w:r>
      <w:r>
        <w:rPr>
          <w:noProof/>
          <w:lang w:val="en-US"/>
        </w:rPr>
        <w:t xml:space="preserve"> Retrieved 202, from https://github.com/christos-c/bible-corpus</w:t>
      </w:r>
    </w:p>
    <w:p w14:paraId="19108437" w14:textId="77777777" w:rsidR="0031399A" w:rsidRDefault="0031399A" w:rsidP="0031399A">
      <w:pPr>
        <w:pStyle w:val="Bibliografa"/>
        <w:ind w:left="720" w:hanging="720"/>
        <w:rPr>
          <w:noProof/>
          <w:lang w:val="en-US"/>
        </w:rPr>
      </w:pPr>
      <w:r>
        <w:rPr>
          <w:noProof/>
          <w:lang w:val="en-US"/>
        </w:rPr>
        <w:t xml:space="preserve">Coghlan, N. (2014, 01 06). </w:t>
      </w:r>
      <w:r>
        <w:rPr>
          <w:i/>
          <w:iCs/>
          <w:noProof/>
          <w:lang w:val="en-US"/>
        </w:rPr>
        <w:t>Python notes</w:t>
      </w:r>
      <w:r>
        <w:rPr>
          <w:noProof/>
          <w:lang w:val="en-US"/>
        </w:rPr>
        <w:t>. Retrieved 2024, from https://python-notes.curiousefficiency.org/en/latest/python3/binary_protocols.html</w:t>
      </w:r>
    </w:p>
    <w:p w14:paraId="29ACDE7E" w14:textId="77777777" w:rsidR="0031399A" w:rsidRDefault="0031399A" w:rsidP="0031399A">
      <w:pPr>
        <w:pStyle w:val="Bibliografa"/>
        <w:ind w:left="720" w:hanging="720"/>
        <w:rPr>
          <w:noProof/>
          <w:lang w:val="en-US"/>
        </w:rPr>
      </w:pPr>
      <w:r>
        <w:rPr>
          <w:i/>
          <w:iCs/>
          <w:noProof/>
          <w:lang w:val="en-US"/>
        </w:rPr>
        <w:t>Concepto y definicion Net</w:t>
      </w:r>
      <w:r>
        <w:rPr>
          <w:noProof/>
          <w:lang w:val="en-US"/>
        </w:rPr>
        <w:t>. (2023, 7 28). Retrieved from https://conceptodefinicion.net/descubre-cuantas-palabras-hay-en-la-biblia/</w:t>
      </w:r>
    </w:p>
    <w:p w14:paraId="67E042B4" w14:textId="77777777" w:rsidR="0031399A" w:rsidRDefault="0031399A" w:rsidP="0031399A">
      <w:pPr>
        <w:pStyle w:val="Bibliografa"/>
        <w:ind w:left="720" w:hanging="720"/>
        <w:rPr>
          <w:noProof/>
          <w:lang w:val="en-US"/>
        </w:rPr>
      </w:pPr>
      <w:r>
        <w:rPr>
          <w:noProof/>
          <w:lang w:val="en-US"/>
        </w:rPr>
        <w:lastRenderedPageBreak/>
        <w:t xml:space="preserve">CORPUS, O. O. (n.d.). </w:t>
      </w:r>
      <w:r>
        <w:rPr>
          <w:i/>
          <w:iCs/>
          <w:noProof/>
          <w:lang w:val="en-US"/>
        </w:rPr>
        <w:t>anc American National Corpus</w:t>
      </w:r>
      <w:r>
        <w:rPr>
          <w:noProof/>
          <w:lang w:val="en-US"/>
        </w:rPr>
        <w:t>. Retrieved 12 01, 2023, from www.anc.org</w:t>
      </w:r>
    </w:p>
    <w:p w14:paraId="216BDB0E" w14:textId="77777777" w:rsidR="0031399A" w:rsidRDefault="0031399A" w:rsidP="0031399A">
      <w:pPr>
        <w:pStyle w:val="Bibliografa"/>
        <w:ind w:left="720" w:hanging="720"/>
        <w:rPr>
          <w:noProof/>
          <w:lang w:val="en-US"/>
        </w:rPr>
      </w:pPr>
      <w:r>
        <w:rPr>
          <w:noProof/>
          <w:lang w:val="en-US"/>
        </w:rPr>
        <w:t xml:space="preserve">David Cournapeau, M. B. (n.d.). </w:t>
      </w:r>
      <w:r>
        <w:rPr>
          <w:i/>
          <w:iCs/>
          <w:noProof/>
          <w:lang w:val="en-US"/>
        </w:rPr>
        <w:t>scikit-learn</w:t>
      </w:r>
      <w:r>
        <w:rPr>
          <w:noProof/>
          <w:lang w:val="en-US"/>
        </w:rPr>
        <w:t>. Retrieved from Machine Learning in Python: https://scikit-learn.org/stable/</w:t>
      </w:r>
    </w:p>
    <w:p w14:paraId="41BF7A35" w14:textId="77777777" w:rsidR="0031399A" w:rsidRDefault="0031399A" w:rsidP="0031399A">
      <w:pPr>
        <w:pStyle w:val="Bibliografa"/>
        <w:ind w:left="720" w:hanging="720"/>
        <w:rPr>
          <w:noProof/>
          <w:lang w:val="en-US"/>
        </w:rPr>
      </w:pPr>
      <w:r w:rsidRPr="001C601C">
        <w:rPr>
          <w:noProof/>
          <w:lang w:val="es-CO"/>
        </w:rPr>
        <w:t xml:space="preserve">Davis, K. C. (1998). </w:t>
      </w:r>
      <w:r w:rsidRPr="001C601C">
        <w:rPr>
          <w:i/>
          <w:iCs/>
          <w:noProof/>
          <w:lang w:val="es-CO"/>
        </w:rPr>
        <w:t>Que se yo de la Biblia.</w:t>
      </w:r>
      <w:r w:rsidRPr="001C601C">
        <w:rPr>
          <w:noProof/>
          <w:lang w:val="es-CO"/>
        </w:rPr>
        <w:t xml:space="preserve"> </w:t>
      </w:r>
      <w:r>
        <w:rPr>
          <w:noProof/>
          <w:lang w:val="en-US"/>
        </w:rPr>
        <w:t>(T. Arijon, Trans.) New York: Sudamericana.</w:t>
      </w:r>
    </w:p>
    <w:p w14:paraId="69C02016" w14:textId="77777777" w:rsidR="0031399A" w:rsidRDefault="0031399A" w:rsidP="0031399A">
      <w:pPr>
        <w:pStyle w:val="Bibliografa"/>
        <w:ind w:left="720" w:hanging="720"/>
        <w:rPr>
          <w:noProof/>
          <w:lang w:val="en-US"/>
        </w:rPr>
      </w:pPr>
      <w:r>
        <w:rPr>
          <w:i/>
          <w:iCs/>
          <w:noProof/>
          <w:lang w:val="en-US"/>
        </w:rPr>
        <w:t>DB-ENGINES RANKINGS</w:t>
      </w:r>
      <w:r>
        <w:rPr>
          <w:noProof/>
          <w:lang w:val="en-US"/>
        </w:rPr>
        <w:t>. (n.d.). Retrieved 01 28, 2024, from https://db-engines.com/en/ranking</w:t>
      </w:r>
    </w:p>
    <w:p w14:paraId="0A9BEE39" w14:textId="77777777" w:rsidR="0031399A" w:rsidRPr="001C601C" w:rsidRDefault="0031399A" w:rsidP="0031399A">
      <w:pPr>
        <w:pStyle w:val="Bibliografa"/>
        <w:ind w:left="720" w:hanging="720"/>
        <w:rPr>
          <w:noProof/>
          <w:lang w:val="es-CO"/>
        </w:rPr>
      </w:pPr>
      <w:r w:rsidRPr="001C601C">
        <w:rPr>
          <w:i/>
          <w:iCs/>
          <w:noProof/>
          <w:lang w:val="es-CO"/>
        </w:rPr>
        <w:t>EL orden Mundial EOM</w:t>
      </w:r>
      <w:r w:rsidRPr="001C601C">
        <w:rPr>
          <w:noProof/>
          <w:lang w:val="es-CO"/>
        </w:rPr>
        <w:t>. (2019, 12 20). Retrieved from El cristianismo en el mundo: https://elordenmundial.com/mapas-y-graficos/cristianismo-en-el-mundo/</w:t>
      </w:r>
    </w:p>
    <w:p w14:paraId="1B0EA859" w14:textId="77777777" w:rsidR="0031399A" w:rsidRDefault="0031399A" w:rsidP="0031399A">
      <w:pPr>
        <w:pStyle w:val="Bibliografa"/>
        <w:ind w:left="720" w:hanging="720"/>
        <w:rPr>
          <w:noProof/>
          <w:lang w:val="en-US"/>
        </w:rPr>
      </w:pPr>
      <w:r w:rsidRPr="001C601C">
        <w:rPr>
          <w:i/>
          <w:iCs/>
          <w:noProof/>
          <w:lang w:val="es-CO"/>
        </w:rPr>
        <w:t>Embajada de Israel en España</w:t>
      </w:r>
      <w:r w:rsidRPr="001C601C">
        <w:rPr>
          <w:noProof/>
          <w:lang w:val="es-CO"/>
        </w:rPr>
        <w:t xml:space="preserve">. </w:t>
      </w:r>
      <w:r>
        <w:rPr>
          <w:noProof/>
          <w:lang w:val="en-US"/>
        </w:rPr>
        <w:t>(s.f.). Retrieved from https://embassies.gov.il/madrid/AboutIsrael/AmongtheNations/Pages/ENTRE-NACIONES-Judeidad.aspx</w:t>
      </w:r>
    </w:p>
    <w:p w14:paraId="1C5D152F" w14:textId="77777777" w:rsidR="0031399A" w:rsidRDefault="0031399A" w:rsidP="0031399A">
      <w:pPr>
        <w:pStyle w:val="Bibliografa"/>
        <w:ind w:left="720" w:hanging="720"/>
        <w:rPr>
          <w:noProof/>
          <w:lang w:val="en-US"/>
        </w:rPr>
      </w:pPr>
      <w:r>
        <w:rPr>
          <w:i/>
          <w:iCs/>
          <w:noProof/>
          <w:lang w:val="en-US"/>
        </w:rPr>
        <w:t>GENSIM topic modeling for humans</w:t>
      </w:r>
      <w:r>
        <w:rPr>
          <w:noProof/>
          <w:lang w:val="en-US"/>
        </w:rPr>
        <w:t>. (Consultada en Nov 22 2023). Retrieved from https://radimrehurek.com/gensim/</w:t>
      </w:r>
    </w:p>
    <w:p w14:paraId="3A025E0D" w14:textId="77777777" w:rsidR="0031399A" w:rsidRDefault="0031399A" w:rsidP="0031399A">
      <w:pPr>
        <w:pStyle w:val="Bibliografa"/>
        <w:ind w:left="720" w:hanging="720"/>
        <w:rPr>
          <w:noProof/>
          <w:lang w:val="en-US"/>
        </w:rPr>
      </w:pPr>
      <w:r>
        <w:rPr>
          <w:noProof/>
          <w:lang w:val="en-US"/>
        </w:rPr>
        <w:t xml:space="preserve">Gonzalez, D. (2023, 12 01). </w:t>
      </w:r>
      <w:r>
        <w:rPr>
          <w:i/>
          <w:iCs/>
          <w:noProof/>
          <w:lang w:val="en-US"/>
        </w:rPr>
        <w:t>https://github.com/Davidgoca/personajesyeventosbiblicos</w:t>
      </w:r>
      <w:r>
        <w:rPr>
          <w:noProof/>
          <w:lang w:val="en-US"/>
        </w:rPr>
        <w:t>. (D. Gonzalez, Editor) Retrieved from https://github.com/Davidgoca</w:t>
      </w:r>
    </w:p>
    <w:p w14:paraId="07DEF87C" w14:textId="77777777" w:rsidR="0031399A" w:rsidRDefault="0031399A" w:rsidP="0031399A">
      <w:pPr>
        <w:pStyle w:val="Bibliografa"/>
        <w:ind w:left="720" w:hanging="720"/>
        <w:rPr>
          <w:noProof/>
          <w:lang w:val="en-US"/>
        </w:rPr>
      </w:pPr>
      <w:r w:rsidRPr="001C601C">
        <w:rPr>
          <w:noProof/>
          <w:lang w:val="es-CO"/>
        </w:rPr>
        <w:t xml:space="preserve">Gonzalez, D. (n.d.). </w:t>
      </w:r>
      <w:r w:rsidRPr="001C601C">
        <w:rPr>
          <w:i/>
          <w:iCs/>
          <w:noProof/>
          <w:lang w:val="es-CO"/>
        </w:rPr>
        <w:t>GitHub</w:t>
      </w:r>
      <w:r w:rsidRPr="001C601C">
        <w:rPr>
          <w:noProof/>
          <w:lang w:val="es-CO"/>
        </w:rPr>
        <w:t xml:space="preserve">. </w:t>
      </w:r>
      <w:r>
        <w:rPr>
          <w:noProof/>
          <w:lang w:val="en-US"/>
        </w:rPr>
        <w:t>Retrieved from https://github.com/Davidgoca/ViewBible/blob/main/datasetideal.ipynb</w:t>
      </w:r>
    </w:p>
    <w:p w14:paraId="0FEF65C5" w14:textId="77777777" w:rsidR="0031399A" w:rsidRDefault="0031399A" w:rsidP="0031399A">
      <w:pPr>
        <w:pStyle w:val="Bibliografa"/>
        <w:ind w:left="720" w:hanging="720"/>
        <w:rPr>
          <w:noProof/>
          <w:lang w:val="en-US"/>
        </w:rPr>
      </w:pPr>
      <w:r w:rsidRPr="001C601C">
        <w:rPr>
          <w:noProof/>
          <w:lang w:val="es-CO"/>
        </w:rPr>
        <w:t xml:space="preserve">Gonzalez, D. (n.d.). </w:t>
      </w:r>
      <w:r w:rsidRPr="001C601C">
        <w:rPr>
          <w:i/>
          <w:iCs/>
          <w:noProof/>
          <w:lang w:val="es-CO"/>
        </w:rPr>
        <w:t>GitHub</w:t>
      </w:r>
      <w:r w:rsidRPr="001C601C">
        <w:rPr>
          <w:noProof/>
          <w:lang w:val="es-CO"/>
        </w:rPr>
        <w:t xml:space="preserve">. </w:t>
      </w:r>
      <w:r>
        <w:rPr>
          <w:noProof/>
          <w:lang w:val="en-US"/>
        </w:rPr>
        <w:t>Retrieved from https://github.com/Davidgoca/ViewBible/blob/main/TextosbiblicosText.ipynb</w:t>
      </w:r>
    </w:p>
    <w:p w14:paraId="6E1FFD4C" w14:textId="77777777" w:rsidR="0031399A" w:rsidRDefault="0031399A" w:rsidP="0031399A">
      <w:pPr>
        <w:pStyle w:val="Bibliografa"/>
        <w:ind w:left="720" w:hanging="720"/>
        <w:rPr>
          <w:noProof/>
          <w:lang w:val="en-US"/>
        </w:rPr>
      </w:pPr>
      <w:r>
        <w:rPr>
          <w:noProof/>
          <w:lang w:val="en-US"/>
        </w:rPr>
        <w:t>Hutchins, J. (1999). Retrospect and prospect in computer-based translation., (pp. 31-34). Retrieved from www.nt-archive.info/90/MTS-1999-Hutchins.pdf</w:t>
      </w:r>
    </w:p>
    <w:p w14:paraId="5C45386E" w14:textId="77777777" w:rsidR="0031399A" w:rsidRDefault="0031399A" w:rsidP="0031399A">
      <w:pPr>
        <w:pStyle w:val="Bibliografa"/>
        <w:ind w:left="720" w:hanging="720"/>
        <w:rPr>
          <w:noProof/>
          <w:lang w:val="en-US"/>
        </w:rPr>
      </w:pPr>
      <w:r>
        <w:rPr>
          <w:i/>
          <w:iCs/>
          <w:noProof/>
          <w:lang w:val="en-US"/>
        </w:rPr>
        <w:t>List of text corpora</w:t>
      </w:r>
      <w:r>
        <w:rPr>
          <w:noProof/>
          <w:lang w:val="en-US"/>
        </w:rPr>
        <w:t>. (n.d.). Retrieved 12 01, 2023, from https://en.wikipedia.org/wiki/List_of_text_corpora</w:t>
      </w:r>
    </w:p>
    <w:p w14:paraId="6692BC7C" w14:textId="77777777" w:rsidR="0031399A" w:rsidRDefault="0031399A" w:rsidP="0031399A">
      <w:pPr>
        <w:pStyle w:val="Bibliografa"/>
        <w:ind w:left="720" w:hanging="720"/>
        <w:rPr>
          <w:noProof/>
          <w:lang w:val="en-US"/>
        </w:rPr>
      </w:pPr>
      <w:r>
        <w:rPr>
          <w:i/>
          <w:iCs/>
          <w:noProof/>
          <w:lang w:val="en-US"/>
        </w:rPr>
        <w:t>List of text corpora</w:t>
      </w:r>
      <w:r>
        <w:rPr>
          <w:noProof/>
          <w:lang w:val="en-US"/>
        </w:rPr>
        <w:t>. (2023, 11 22). Retrieved from List of text corpora: https://en.wikipedia.org/wiki/List_of_text_corpora</w:t>
      </w:r>
    </w:p>
    <w:p w14:paraId="2655C9CC" w14:textId="77777777" w:rsidR="0031399A" w:rsidRDefault="0031399A" w:rsidP="0031399A">
      <w:pPr>
        <w:pStyle w:val="Bibliografa"/>
        <w:ind w:left="720" w:hanging="720"/>
        <w:rPr>
          <w:noProof/>
          <w:lang w:val="en-US"/>
        </w:rPr>
      </w:pPr>
      <w:r w:rsidRPr="001C601C">
        <w:rPr>
          <w:noProof/>
          <w:lang w:val="es-CO"/>
        </w:rPr>
        <w:t xml:space="preserve">Liviu P. Dinu, V. N.-O. (2012, 04 05). </w:t>
      </w:r>
      <w:r>
        <w:rPr>
          <w:i/>
          <w:iCs/>
          <w:noProof/>
          <w:lang w:val="en-US"/>
        </w:rPr>
        <w:t>ACL Anthology</w:t>
      </w:r>
      <w:r>
        <w:rPr>
          <w:noProof/>
          <w:lang w:val="en-US"/>
        </w:rPr>
        <w:t>.</w:t>
      </w:r>
    </w:p>
    <w:p w14:paraId="442B6E67" w14:textId="77777777" w:rsidR="0031399A" w:rsidRDefault="0031399A" w:rsidP="0031399A">
      <w:pPr>
        <w:pStyle w:val="Bibliografa"/>
        <w:ind w:left="720" w:hanging="720"/>
        <w:rPr>
          <w:noProof/>
          <w:lang w:val="en-US"/>
        </w:rPr>
      </w:pPr>
      <w:r>
        <w:rPr>
          <w:noProof/>
          <w:lang w:val="en-US"/>
        </w:rPr>
        <w:t xml:space="preserve">L-uhn, H. (1958, 10 1). </w:t>
      </w:r>
      <w:r>
        <w:rPr>
          <w:i/>
          <w:iCs/>
          <w:noProof/>
          <w:lang w:val="en-US"/>
        </w:rPr>
        <w:t>ACM DL DIGITAL LIBRARY</w:t>
      </w:r>
      <w:r>
        <w:rPr>
          <w:noProof/>
          <w:lang w:val="en-US"/>
        </w:rPr>
        <w:t>. Retrieved 12 1, 2023, from https://dl.acm.org/doi/10.1147/rd.24.0314</w:t>
      </w:r>
    </w:p>
    <w:p w14:paraId="51373058" w14:textId="77777777" w:rsidR="0031399A" w:rsidRDefault="0031399A" w:rsidP="0031399A">
      <w:pPr>
        <w:pStyle w:val="Bibliografa"/>
        <w:ind w:left="720" w:hanging="720"/>
        <w:rPr>
          <w:noProof/>
          <w:lang w:val="en-US"/>
        </w:rPr>
      </w:pPr>
      <w:r>
        <w:rPr>
          <w:noProof/>
          <w:lang w:val="en-US"/>
        </w:rPr>
        <w:lastRenderedPageBreak/>
        <w:t xml:space="preserve">mySociety. (n.d.). </w:t>
      </w:r>
      <w:r>
        <w:rPr>
          <w:i/>
          <w:iCs/>
          <w:noProof/>
          <w:lang w:val="en-US"/>
        </w:rPr>
        <w:t>They Work For You</w:t>
      </w:r>
      <w:r>
        <w:rPr>
          <w:noProof/>
          <w:lang w:val="en-US"/>
        </w:rPr>
        <w:t>. Retrieved from https://www.theyworkforyou.com/</w:t>
      </w:r>
    </w:p>
    <w:p w14:paraId="4D469262" w14:textId="77777777" w:rsidR="0031399A" w:rsidRDefault="0031399A" w:rsidP="0031399A">
      <w:pPr>
        <w:pStyle w:val="Bibliografa"/>
        <w:ind w:left="720" w:hanging="720"/>
        <w:rPr>
          <w:noProof/>
          <w:lang w:val="en-US"/>
        </w:rPr>
      </w:pPr>
      <w:r>
        <w:rPr>
          <w:i/>
          <w:iCs/>
          <w:noProof/>
          <w:lang w:val="en-US"/>
        </w:rPr>
        <w:t>NLTK</w:t>
      </w:r>
      <w:r>
        <w:rPr>
          <w:noProof/>
          <w:lang w:val="en-US"/>
        </w:rPr>
        <w:t>. (Consultada en 2023, 11 22). Retrieved from https://www.nltk.org/</w:t>
      </w:r>
    </w:p>
    <w:p w14:paraId="276AA174" w14:textId="77777777" w:rsidR="0031399A" w:rsidRDefault="0031399A" w:rsidP="0031399A">
      <w:pPr>
        <w:pStyle w:val="Bibliografa"/>
        <w:ind w:left="720" w:hanging="720"/>
        <w:rPr>
          <w:noProof/>
          <w:lang w:val="en-US"/>
        </w:rPr>
      </w:pPr>
      <w:r>
        <w:rPr>
          <w:i/>
          <w:iCs/>
          <w:noProof/>
          <w:lang w:val="en-US"/>
        </w:rPr>
        <w:t>NVIDIA DEVELOPER</w:t>
      </w:r>
      <w:r>
        <w:rPr>
          <w:noProof/>
          <w:lang w:val="en-US"/>
        </w:rPr>
        <w:t>. (2015, JUN 14). Retrieved from https://developer.nvidia.com/blog/introduction-neural-machine-translation-gpus-part-2/</w:t>
      </w:r>
    </w:p>
    <w:p w14:paraId="40C0AF8A" w14:textId="77777777" w:rsidR="0031399A" w:rsidRDefault="0031399A" w:rsidP="0031399A">
      <w:pPr>
        <w:pStyle w:val="Bibliografa"/>
        <w:ind w:left="720" w:hanging="720"/>
        <w:rPr>
          <w:noProof/>
          <w:lang w:val="en-US"/>
        </w:rPr>
      </w:pPr>
      <w:r>
        <w:rPr>
          <w:i/>
          <w:iCs/>
          <w:noProof/>
          <w:lang w:val="en-US"/>
        </w:rPr>
        <w:t>Python - Built-in types</w:t>
      </w:r>
      <w:r>
        <w:rPr>
          <w:noProof/>
          <w:lang w:val="en-US"/>
        </w:rPr>
        <w:t>. (n.d.). Retrieved 2004, from https://docs.python.org/3/library/stdtypes.html</w:t>
      </w:r>
    </w:p>
    <w:p w14:paraId="3B1B1727" w14:textId="77777777" w:rsidR="0031399A" w:rsidRDefault="0031399A" w:rsidP="0031399A">
      <w:pPr>
        <w:pStyle w:val="Bibliografa"/>
        <w:ind w:left="720" w:hanging="720"/>
        <w:rPr>
          <w:noProof/>
          <w:lang w:val="en-US"/>
        </w:rPr>
      </w:pPr>
      <w:r>
        <w:rPr>
          <w:i/>
          <w:iCs/>
          <w:noProof/>
          <w:lang w:val="en-US"/>
        </w:rPr>
        <w:t>Python library for pulling data out of HTML and XML files</w:t>
      </w:r>
      <w:r>
        <w:rPr>
          <w:noProof/>
          <w:lang w:val="en-US"/>
        </w:rPr>
        <w:t>. (n.d.). Retrieved from Beautiful Soup Documentation: https://www.crummy.com/software/BeautifulSoup/bs4/doc/</w:t>
      </w:r>
    </w:p>
    <w:p w14:paraId="1953FABA" w14:textId="77777777" w:rsidR="0031399A" w:rsidRDefault="0031399A" w:rsidP="0031399A">
      <w:pPr>
        <w:pStyle w:val="Bibliografa"/>
        <w:ind w:left="720" w:hanging="720"/>
        <w:rPr>
          <w:noProof/>
          <w:lang w:val="en-US"/>
        </w:rPr>
      </w:pPr>
      <w:r>
        <w:rPr>
          <w:i/>
          <w:iCs/>
          <w:noProof/>
          <w:lang w:val="en-US"/>
        </w:rPr>
        <w:t>Python string common operations</w:t>
      </w:r>
      <w:r>
        <w:rPr>
          <w:noProof/>
          <w:lang w:val="en-US"/>
        </w:rPr>
        <w:t>. (n.d.). Retrieved 2004, from https://docs.python.org/3/library/string.html</w:t>
      </w:r>
    </w:p>
    <w:p w14:paraId="45C676F4" w14:textId="77777777" w:rsidR="0031399A" w:rsidRDefault="0031399A" w:rsidP="0031399A">
      <w:pPr>
        <w:pStyle w:val="Bibliografa"/>
        <w:ind w:left="720" w:hanging="720"/>
        <w:rPr>
          <w:noProof/>
          <w:lang w:val="en-US"/>
        </w:rPr>
      </w:pPr>
      <w:r>
        <w:rPr>
          <w:noProof/>
          <w:lang w:val="en-US"/>
        </w:rPr>
        <w:t xml:space="preserve">Python. (n.d.). </w:t>
      </w:r>
      <w:r>
        <w:rPr>
          <w:i/>
          <w:iCs/>
          <w:noProof/>
          <w:lang w:val="en-US"/>
        </w:rPr>
        <w:t>UrlLib</w:t>
      </w:r>
      <w:r>
        <w:rPr>
          <w:noProof/>
          <w:lang w:val="en-US"/>
        </w:rPr>
        <w:t>. Retrieved from https://docs.python.org/3/library/urllib.html</w:t>
      </w:r>
    </w:p>
    <w:p w14:paraId="69CE501F" w14:textId="77777777" w:rsidR="0031399A" w:rsidRDefault="0031399A" w:rsidP="0031399A">
      <w:pPr>
        <w:pStyle w:val="Bibliografa"/>
        <w:ind w:left="720" w:hanging="720"/>
        <w:rPr>
          <w:noProof/>
          <w:lang w:val="en-US"/>
        </w:rPr>
      </w:pPr>
      <w:r>
        <w:rPr>
          <w:noProof/>
          <w:lang w:val="en-US"/>
        </w:rPr>
        <w:t xml:space="preserve">Ravichandiran, S. (January 2021). </w:t>
      </w:r>
      <w:r>
        <w:rPr>
          <w:i/>
          <w:iCs/>
          <w:noProof/>
          <w:lang w:val="en-US"/>
        </w:rPr>
        <w:t>Getting Started with Goggle BERT.</w:t>
      </w:r>
      <w:r>
        <w:rPr>
          <w:noProof/>
          <w:lang w:val="en-US"/>
        </w:rPr>
        <w:t xml:space="preserve"> Birmingham, UK: Packt Publishing Ltda.</w:t>
      </w:r>
    </w:p>
    <w:p w14:paraId="2AE49B2A" w14:textId="77777777" w:rsidR="0031399A" w:rsidRDefault="0031399A" w:rsidP="0031399A">
      <w:pPr>
        <w:pStyle w:val="Bibliografa"/>
        <w:ind w:left="720" w:hanging="720"/>
        <w:rPr>
          <w:noProof/>
          <w:lang w:val="en-US"/>
        </w:rPr>
      </w:pPr>
      <w:r>
        <w:rPr>
          <w:i/>
          <w:iCs/>
          <w:noProof/>
          <w:lang w:val="en-US"/>
        </w:rPr>
        <w:t xml:space="preserve">reddit </w:t>
      </w:r>
      <w:r>
        <w:rPr>
          <w:noProof/>
          <w:lang w:val="en-US"/>
        </w:rPr>
        <w:t>. (n.d.). Retrieved from List of text corpora</w:t>
      </w:r>
    </w:p>
    <w:p w14:paraId="1F21754C" w14:textId="77777777" w:rsidR="0031399A" w:rsidRDefault="0031399A" w:rsidP="0031399A">
      <w:pPr>
        <w:pStyle w:val="Bibliografa"/>
        <w:ind w:left="720" w:hanging="720"/>
        <w:rPr>
          <w:noProof/>
          <w:lang w:val="en-US"/>
        </w:rPr>
      </w:pPr>
      <w:r>
        <w:rPr>
          <w:noProof/>
          <w:lang w:val="en-US"/>
        </w:rPr>
        <w:t xml:space="preserve">RoBERTa, s. (2020). </w:t>
      </w:r>
      <w:r>
        <w:rPr>
          <w:i/>
          <w:iCs/>
          <w:noProof/>
          <w:lang w:val="en-US"/>
        </w:rPr>
        <w:t>spaCy</w:t>
      </w:r>
      <w:r>
        <w:rPr>
          <w:noProof/>
          <w:lang w:val="en-US"/>
        </w:rPr>
        <w:t>. Retrieved from Natural Language: https://spacy.io/</w:t>
      </w:r>
    </w:p>
    <w:p w14:paraId="619DB2AF" w14:textId="77777777" w:rsidR="0031399A" w:rsidRDefault="0031399A" w:rsidP="0031399A">
      <w:pPr>
        <w:pStyle w:val="Bibliografa"/>
        <w:ind w:left="720" w:hanging="720"/>
        <w:rPr>
          <w:noProof/>
          <w:lang w:val="en-US"/>
        </w:rPr>
      </w:pPr>
      <w:r w:rsidRPr="001C601C">
        <w:rPr>
          <w:noProof/>
          <w:lang w:val="es-CO"/>
        </w:rPr>
        <w:t xml:space="preserve">Romero, L. (n.d.). </w:t>
      </w:r>
      <w:r w:rsidRPr="001C601C">
        <w:rPr>
          <w:i/>
          <w:iCs/>
          <w:noProof/>
          <w:lang w:val="es-CO"/>
        </w:rPr>
        <w:t>GitHub</w:t>
      </w:r>
      <w:r w:rsidRPr="001C601C">
        <w:rPr>
          <w:noProof/>
          <w:lang w:val="es-CO"/>
        </w:rPr>
        <w:t xml:space="preserve">. </w:t>
      </w:r>
      <w:r>
        <w:rPr>
          <w:noProof/>
          <w:lang w:val="en-US"/>
        </w:rPr>
        <w:t>Retrieved from https://github.com/llromerorr/TextosBiblicos/blob/master/RVR60/20_Pr_RVR60.txt</w:t>
      </w:r>
    </w:p>
    <w:p w14:paraId="79DCC7C0" w14:textId="77777777" w:rsidR="0031399A" w:rsidRDefault="0031399A" w:rsidP="0031399A">
      <w:pPr>
        <w:pStyle w:val="Bibliografa"/>
        <w:ind w:left="720" w:hanging="720"/>
        <w:rPr>
          <w:noProof/>
          <w:lang w:val="en-US"/>
        </w:rPr>
      </w:pPr>
      <w:r>
        <w:rPr>
          <w:noProof/>
          <w:lang w:val="en-US"/>
        </w:rPr>
        <w:t xml:space="preserve">Ronacher, A. (2014, 01 5). </w:t>
      </w:r>
      <w:r>
        <w:rPr>
          <w:i/>
          <w:iCs/>
          <w:noProof/>
          <w:lang w:val="en-US"/>
        </w:rPr>
        <w:t>Armin Ronacher's Thoughts and writings</w:t>
      </w:r>
      <w:r>
        <w:rPr>
          <w:noProof/>
          <w:lang w:val="en-US"/>
        </w:rPr>
        <w:t>. Retrieved from https://lucumr.pocoo.org/2014/1/5/unicode-in-2-and-3/</w:t>
      </w:r>
    </w:p>
    <w:p w14:paraId="25E80B56" w14:textId="77777777" w:rsidR="0031399A" w:rsidRDefault="0031399A" w:rsidP="0031399A">
      <w:pPr>
        <w:pStyle w:val="Bibliografa"/>
        <w:ind w:left="720" w:hanging="720"/>
        <w:rPr>
          <w:noProof/>
          <w:lang w:val="en-US"/>
        </w:rPr>
      </w:pPr>
      <w:r>
        <w:rPr>
          <w:noProof/>
          <w:lang w:val="en-US"/>
        </w:rPr>
        <w:t xml:space="preserve">Sarah Guthals, P. P. (2019). </w:t>
      </w:r>
      <w:r>
        <w:rPr>
          <w:i/>
          <w:iCs/>
          <w:noProof/>
          <w:lang w:val="en-US"/>
        </w:rPr>
        <w:t>GitHub dummies A wiley brand.</w:t>
      </w:r>
      <w:r>
        <w:rPr>
          <w:noProof/>
          <w:lang w:val="en-US"/>
        </w:rPr>
        <w:t xml:space="preserve"> Hooboken, NJ, USA: John Wiley &amp; Son, inc.</w:t>
      </w:r>
    </w:p>
    <w:p w14:paraId="52079C03" w14:textId="77777777" w:rsidR="0031399A" w:rsidRDefault="0031399A" w:rsidP="0031399A">
      <w:pPr>
        <w:pStyle w:val="Bibliografa"/>
        <w:ind w:left="720" w:hanging="720"/>
        <w:rPr>
          <w:noProof/>
          <w:lang w:val="en-US"/>
        </w:rPr>
      </w:pPr>
      <w:r>
        <w:rPr>
          <w:noProof/>
          <w:lang w:val="en-US"/>
        </w:rPr>
        <w:t xml:space="preserve">SBLGNT. (n.d.). </w:t>
      </w:r>
      <w:r>
        <w:rPr>
          <w:i/>
          <w:iCs/>
          <w:noProof/>
          <w:lang w:val="en-US"/>
        </w:rPr>
        <w:t xml:space="preserve">Society of Biblical literture </w:t>
      </w:r>
      <w:r>
        <w:rPr>
          <w:noProof/>
          <w:lang w:val="en-US"/>
        </w:rPr>
        <w:t>. Retrieved from https://www.sblgnt.com/</w:t>
      </w:r>
    </w:p>
    <w:p w14:paraId="08F8FAA8" w14:textId="77777777" w:rsidR="0031399A" w:rsidRDefault="0031399A" w:rsidP="0031399A">
      <w:pPr>
        <w:pStyle w:val="Bibliografa"/>
        <w:ind w:left="720" w:hanging="720"/>
        <w:rPr>
          <w:noProof/>
          <w:lang w:val="en-US"/>
        </w:rPr>
      </w:pPr>
      <w:r>
        <w:rPr>
          <w:i/>
          <w:iCs/>
          <w:noProof/>
          <w:lang w:val="en-US"/>
        </w:rPr>
        <w:t>Scrapy</w:t>
      </w:r>
      <w:r>
        <w:rPr>
          <w:noProof/>
          <w:lang w:val="en-US"/>
        </w:rPr>
        <w:t>. (n.d.). Retrieved 01 02, 2024, from https://scrapy.org/</w:t>
      </w:r>
    </w:p>
    <w:p w14:paraId="52B4B128" w14:textId="77777777" w:rsidR="0031399A" w:rsidRDefault="0031399A" w:rsidP="0031399A">
      <w:pPr>
        <w:pStyle w:val="Bibliografa"/>
        <w:ind w:left="720" w:hanging="720"/>
        <w:rPr>
          <w:noProof/>
          <w:lang w:val="en-US"/>
        </w:rPr>
      </w:pPr>
      <w:r>
        <w:rPr>
          <w:i/>
          <w:iCs/>
          <w:noProof/>
          <w:lang w:val="en-US"/>
        </w:rPr>
        <w:t>Social Media Sentiment Visualization</w:t>
      </w:r>
      <w:r>
        <w:rPr>
          <w:noProof/>
          <w:lang w:val="en-US"/>
        </w:rPr>
        <w:t>. (n.d.). Retrieved from Social Media Sentiment Visualization: https://www.csc2.ncsu.edu/faculty/healey/social-media-viz/production/</w:t>
      </w:r>
    </w:p>
    <w:p w14:paraId="78FD3939" w14:textId="77777777" w:rsidR="0031399A" w:rsidRDefault="0031399A" w:rsidP="0031399A">
      <w:pPr>
        <w:pStyle w:val="Bibliografa"/>
        <w:ind w:left="720" w:hanging="720"/>
        <w:rPr>
          <w:noProof/>
          <w:lang w:val="en-US"/>
        </w:rPr>
      </w:pPr>
      <w:r>
        <w:rPr>
          <w:noProof/>
          <w:lang w:val="en-US"/>
        </w:rPr>
        <w:t xml:space="preserve">Sowmya Vajjala, B. M. (2020). </w:t>
      </w:r>
      <w:r>
        <w:rPr>
          <w:i/>
          <w:iCs/>
          <w:noProof/>
          <w:lang w:val="en-US"/>
        </w:rPr>
        <w:t>Practical Natural language Processing.</w:t>
      </w:r>
      <w:r>
        <w:rPr>
          <w:noProof/>
          <w:lang w:val="en-US"/>
        </w:rPr>
        <w:t xml:space="preserve"> Sebastopol, CA, USA: O'Relly Media, inc.</w:t>
      </w:r>
    </w:p>
    <w:p w14:paraId="25893CEA" w14:textId="77777777" w:rsidR="0031399A" w:rsidRDefault="0031399A" w:rsidP="0031399A">
      <w:pPr>
        <w:pStyle w:val="Bibliografa"/>
        <w:ind w:left="720" w:hanging="720"/>
        <w:rPr>
          <w:noProof/>
          <w:lang w:val="en-US"/>
        </w:rPr>
      </w:pPr>
      <w:r>
        <w:rPr>
          <w:i/>
          <w:iCs/>
          <w:noProof/>
          <w:lang w:val="en-US"/>
        </w:rPr>
        <w:lastRenderedPageBreak/>
        <w:t>spaCy</w:t>
      </w:r>
      <w:r>
        <w:rPr>
          <w:noProof/>
          <w:lang w:val="en-US"/>
        </w:rPr>
        <w:t>. (n.d.). Retrieved from spaCy: https://spacy.io/api</w:t>
      </w:r>
    </w:p>
    <w:p w14:paraId="1CF2A491" w14:textId="77777777" w:rsidR="0031399A" w:rsidRPr="001C601C" w:rsidRDefault="0031399A" w:rsidP="0031399A">
      <w:pPr>
        <w:pStyle w:val="Bibliografa"/>
        <w:ind w:left="720" w:hanging="720"/>
        <w:rPr>
          <w:noProof/>
          <w:lang w:val="es-CO"/>
        </w:rPr>
      </w:pPr>
      <w:r w:rsidRPr="001C601C">
        <w:rPr>
          <w:noProof/>
          <w:lang w:val="es-CO"/>
        </w:rPr>
        <w:t xml:space="preserve">Srinivasa-Desikan, B. (2018). In B. Srinivasa-Desikan, </w:t>
      </w:r>
      <w:r w:rsidRPr="001C601C">
        <w:rPr>
          <w:i/>
          <w:iCs/>
          <w:noProof/>
          <w:lang w:val="es-CO"/>
        </w:rPr>
        <w:t>Natural Language Processing and Computacional Linguistics</w:t>
      </w:r>
      <w:r w:rsidRPr="001C601C">
        <w:rPr>
          <w:noProof/>
          <w:lang w:val="es-CO"/>
        </w:rPr>
        <w:t xml:space="preserve"> (pp. 9-23).</w:t>
      </w:r>
    </w:p>
    <w:p w14:paraId="23A01410" w14:textId="77777777" w:rsidR="0031399A" w:rsidRPr="001C601C" w:rsidRDefault="0031399A" w:rsidP="0031399A">
      <w:pPr>
        <w:pStyle w:val="Bibliografa"/>
        <w:ind w:left="720" w:hanging="720"/>
        <w:rPr>
          <w:noProof/>
          <w:lang w:val="es-CO"/>
        </w:rPr>
      </w:pPr>
      <w:r w:rsidRPr="001C601C">
        <w:rPr>
          <w:noProof/>
          <w:lang w:val="es-CO"/>
        </w:rPr>
        <w:t xml:space="preserve">Suarez, B. C. (2013). </w:t>
      </w:r>
      <w:r w:rsidRPr="001C601C">
        <w:rPr>
          <w:i/>
          <w:iCs/>
          <w:noProof/>
          <w:lang w:val="es-CO"/>
        </w:rPr>
        <w:t>Libro a Libro por el antiguo Testamento.</w:t>
      </w:r>
      <w:r w:rsidRPr="001C601C">
        <w:rPr>
          <w:noProof/>
          <w:lang w:val="es-CO"/>
        </w:rPr>
        <w:t xml:space="preserve"> </w:t>
      </w:r>
    </w:p>
    <w:p w14:paraId="4F2E64EE" w14:textId="77777777" w:rsidR="0031399A" w:rsidRDefault="0031399A" w:rsidP="0031399A">
      <w:pPr>
        <w:pStyle w:val="Bibliografa"/>
        <w:ind w:left="720" w:hanging="720"/>
        <w:rPr>
          <w:noProof/>
          <w:lang w:val="en-US"/>
        </w:rPr>
      </w:pPr>
      <w:r>
        <w:rPr>
          <w:noProof/>
          <w:lang w:val="en-US"/>
        </w:rPr>
        <w:t xml:space="preserve">TensorFlow. (n.d.). </w:t>
      </w:r>
      <w:r>
        <w:rPr>
          <w:i/>
          <w:iCs/>
          <w:noProof/>
          <w:lang w:val="en-US"/>
        </w:rPr>
        <w:t>Create production-grade machine learning models with TensorFlow</w:t>
      </w:r>
      <w:r>
        <w:rPr>
          <w:noProof/>
          <w:lang w:val="en-US"/>
        </w:rPr>
        <w:t>. Retrieved from https://www.tensorflow.org/</w:t>
      </w:r>
    </w:p>
    <w:p w14:paraId="41E2E45D" w14:textId="77777777" w:rsidR="0031399A" w:rsidRPr="001C601C" w:rsidRDefault="0031399A" w:rsidP="0031399A">
      <w:pPr>
        <w:pStyle w:val="Bibliografa"/>
        <w:ind w:left="720" w:hanging="720"/>
        <w:rPr>
          <w:noProof/>
          <w:lang w:val="es-CO"/>
        </w:rPr>
      </w:pPr>
      <w:r>
        <w:rPr>
          <w:i/>
          <w:iCs/>
          <w:noProof/>
          <w:lang w:val="en-US"/>
        </w:rPr>
        <w:t>Textblob: Simplified Text Processing</w:t>
      </w:r>
      <w:r>
        <w:rPr>
          <w:noProof/>
          <w:lang w:val="en-US"/>
        </w:rPr>
        <w:t xml:space="preserve">. </w:t>
      </w:r>
      <w:r w:rsidRPr="001C601C">
        <w:rPr>
          <w:noProof/>
          <w:lang w:val="es-CO"/>
        </w:rPr>
        <w:t>(Consultado en 2023, Noviembre). Retrieved from https://textblob.readthedocs.io/en/dev/</w:t>
      </w:r>
    </w:p>
    <w:p w14:paraId="385F9ED3" w14:textId="77777777" w:rsidR="0031399A" w:rsidRDefault="0031399A" w:rsidP="0031399A">
      <w:pPr>
        <w:pStyle w:val="Bibliografa"/>
        <w:ind w:left="720" w:hanging="720"/>
        <w:rPr>
          <w:noProof/>
          <w:lang w:val="en-US"/>
        </w:rPr>
      </w:pPr>
      <w:r>
        <w:rPr>
          <w:i/>
          <w:iCs/>
          <w:noProof/>
          <w:lang w:val="en-US"/>
        </w:rPr>
        <w:t>The British National Corpus (BNC)</w:t>
      </w:r>
      <w:r>
        <w:rPr>
          <w:noProof/>
          <w:lang w:val="en-US"/>
        </w:rPr>
        <w:t>. (n.d.). Retrieved Enero 4, 2004, from http://www.natcorp.ox.ac.uk/corpus/index.xml</w:t>
      </w:r>
    </w:p>
    <w:p w14:paraId="475CD2BA" w14:textId="77777777" w:rsidR="0031399A" w:rsidRDefault="0031399A" w:rsidP="0031399A">
      <w:pPr>
        <w:pStyle w:val="Bibliografa"/>
        <w:ind w:left="720" w:hanging="720"/>
        <w:rPr>
          <w:noProof/>
          <w:lang w:val="en-US"/>
        </w:rPr>
      </w:pPr>
      <w:r>
        <w:rPr>
          <w:noProof/>
          <w:lang w:val="en-US"/>
        </w:rPr>
        <w:t xml:space="preserve">Thiyagarajan, S. (2018, 01). High user Experience by Providing Relevant News Articles using Topic Modelling. </w:t>
      </w:r>
      <w:r>
        <w:rPr>
          <w:i/>
          <w:iCs/>
          <w:noProof/>
          <w:lang w:val="en-US"/>
        </w:rPr>
        <w:t>International Journal of Engineering Trends and Technology (IJETT) , 55</w:t>
      </w:r>
      <w:r>
        <w:rPr>
          <w:noProof/>
          <w:lang w:val="en-US"/>
        </w:rPr>
        <w:t>(1). Retrieved from https://www.researchgate.net/publication/323609994_High_user_Experience_by_Providing_Relevant_News_Articles_using_Topic_Modelling</w:t>
      </w:r>
    </w:p>
    <w:p w14:paraId="4F0D0DC0" w14:textId="77777777" w:rsidR="0031399A" w:rsidRDefault="0031399A" w:rsidP="0031399A">
      <w:pPr>
        <w:pStyle w:val="Bibliografa"/>
        <w:ind w:left="720" w:hanging="720"/>
        <w:rPr>
          <w:noProof/>
          <w:lang w:val="en-US"/>
        </w:rPr>
      </w:pPr>
      <w:r>
        <w:rPr>
          <w:noProof/>
          <w:lang w:val="en-US"/>
        </w:rPr>
        <w:t xml:space="preserve">Today, P. (2023). </w:t>
      </w:r>
      <w:r>
        <w:rPr>
          <w:i/>
          <w:iCs/>
          <w:noProof/>
          <w:lang w:val="en-US"/>
        </w:rPr>
        <w:t>Shakespeare and his co-authors, as told by Penn engineers</w:t>
      </w:r>
      <w:r>
        <w:rPr>
          <w:noProof/>
          <w:lang w:val="en-US"/>
        </w:rPr>
        <w:t>. Retrieved from https://penntoday.upenn.edu/spotlights/shakespeare-and-his-co-authors-told-penn-engineers</w:t>
      </w:r>
    </w:p>
    <w:p w14:paraId="42D552F8" w14:textId="77777777" w:rsidR="0031399A" w:rsidRDefault="0031399A" w:rsidP="0031399A">
      <w:pPr>
        <w:pStyle w:val="Bibliografa"/>
        <w:ind w:left="720" w:hanging="720"/>
        <w:rPr>
          <w:noProof/>
          <w:lang w:val="en-US"/>
        </w:rPr>
      </w:pPr>
      <w:r>
        <w:rPr>
          <w:i/>
          <w:iCs/>
          <w:noProof/>
          <w:lang w:val="en-US"/>
        </w:rPr>
        <w:t>Tranformers Huggin Face</w:t>
      </w:r>
      <w:r>
        <w:rPr>
          <w:noProof/>
          <w:lang w:val="en-US"/>
        </w:rPr>
        <w:t>. (Consultado en nov 22 2023). Retrieved from https://huggingface.co/docs/transformers/index</w:t>
      </w:r>
    </w:p>
    <w:p w14:paraId="0CDCD43B" w14:textId="77777777" w:rsidR="0031399A" w:rsidRDefault="0031399A" w:rsidP="0031399A">
      <w:pPr>
        <w:pStyle w:val="Bibliografa"/>
        <w:ind w:left="720" w:hanging="720"/>
        <w:rPr>
          <w:noProof/>
          <w:lang w:val="en-US"/>
        </w:rPr>
      </w:pPr>
      <w:r>
        <w:rPr>
          <w:i/>
          <w:iCs/>
          <w:noProof/>
          <w:lang w:val="en-US"/>
        </w:rPr>
        <w:t>Tweepy</w:t>
      </w:r>
      <w:r>
        <w:rPr>
          <w:noProof/>
          <w:lang w:val="en-US"/>
        </w:rPr>
        <w:t>. (n.d.). Retrieved from https://www.tweepy.org/</w:t>
      </w:r>
    </w:p>
    <w:p w14:paraId="0EC690A3" w14:textId="77777777" w:rsidR="0031399A" w:rsidRDefault="0031399A" w:rsidP="0031399A">
      <w:pPr>
        <w:pStyle w:val="Bibliografa"/>
        <w:ind w:left="720" w:hanging="720"/>
        <w:rPr>
          <w:noProof/>
          <w:lang w:val="en-US"/>
        </w:rPr>
      </w:pPr>
      <w:r>
        <w:rPr>
          <w:noProof/>
          <w:lang w:val="en-US"/>
        </w:rPr>
        <w:t xml:space="preserve">Vasiliev, Y. (2020). </w:t>
      </w:r>
      <w:r>
        <w:rPr>
          <w:i/>
          <w:iCs/>
          <w:noProof/>
          <w:lang w:val="en-US"/>
        </w:rPr>
        <w:t>Natural Language Proccesing with Python and Spacy A practical introduction.</w:t>
      </w:r>
      <w:r>
        <w:rPr>
          <w:noProof/>
          <w:lang w:val="en-US"/>
        </w:rPr>
        <w:t xml:space="preserve"> San Francisco, CA, USA: No starch Press, Inc.</w:t>
      </w:r>
    </w:p>
    <w:p w14:paraId="72A76F57" w14:textId="77777777" w:rsidR="0031399A" w:rsidRDefault="0031399A" w:rsidP="0031399A">
      <w:pPr>
        <w:pStyle w:val="Bibliografa"/>
        <w:ind w:left="720" w:hanging="720"/>
        <w:rPr>
          <w:noProof/>
          <w:lang w:val="en-US"/>
        </w:rPr>
      </w:pPr>
      <w:r>
        <w:rPr>
          <w:noProof/>
          <w:lang w:val="en-US"/>
        </w:rPr>
        <w:t xml:space="preserve">Whatsapp Preguntas. (n.d.). </w:t>
      </w:r>
      <w:r>
        <w:rPr>
          <w:i/>
          <w:iCs/>
          <w:noProof/>
          <w:lang w:val="en-US"/>
        </w:rPr>
        <w:t>Help Center Whatsapp</w:t>
      </w:r>
      <w:r>
        <w:rPr>
          <w:noProof/>
          <w:lang w:val="en-US"/>
        </w:rPr>
        <w:t>. Retrieved from https://faq.whatsapp.com/1180414079177245/?locale=en_US&amp;cms_platform=android</w:t>
      </w:r>
    </w:p>
    <w:p w14:paraId="1C674A4E" w14:textId="77777777" w:rsidR="0031399A" w:rsidRDefault="0031399A" w:rsidP="0031399A">
      <w:pPr>
        <w:pStyle w:val="Bibliografa"/>
        <w:ind w:left="720" w:hanging="720"/>
        <w:rPr>
          <w:noProof/>
          <w:lang w:val="en-US"/>
        </w:rPr>
      </w:pPr>
      <w:r>
        <w:rPr>
          <w:i/>
          <w:iCs/>
          <w:noProof/>
          <w:lang w:val="en-US"/>
        </w:rPr>
        <w:t>Wikipedia</w:t>
      </w:r>
      <w:r>
        <w:rPr>
          <w:noProof/>
          <w:lang w:val="en-US"/>
        </w:rPr>
        <w:t>. (n.d.). Retrieved 01 02, 2024, from Wikipedia: https://es.wikipedia.org/wiki/Nuevo_Testamento</w:t>
      </w:r>
    </w:p>
    <w:p w14:paraId="419A42D1" w14:textId="77777777" w:rsidR="0031399A" w:rsidRDefault="0031399A" w:rsidP="0031399A">
      <w:pPr>
        <w:pStyle w:val="Bibliografa"/>
        <w:ind w:left="720" w:hanging="720"/>
        <w:rPr>
          <w:noProof/>
          <w:lang w:val="en-US"/>
        </w:rPr>
      </w:pPr>
      <w:r>
        <w:rPr>
          <w:i/>
          <w:iCs/>
          <w:noProof/>
          <w:lang w:val="en-US"/>
        </w:rPr>
        <w:t>Wikipedia</w:t>
      </w:r>
      <w:r>
        <w:rPr>
          <w:noProof/>
          <w:lang w:val="en-US"/>
        </w:rPr>
        <w:t>. (n.d.). Retrieved 01 02, 2024, from Wikipedia: https://es.wikipedia.org/wiki/Antiguo_Testamento</w:t>
      </w:r>
    </w:p>
    <w:p w14:paraId="5409F626" w14:textId="08B0C6E6" w:rsidR="00D84C2F" w:rsidRDefault="00D84C2F" w:rsidP="0031399A">
      <w:pPr>
        <w:rPr>
          <w:lang w:val="en-US" w:bidi="en-US"/>
        </w:rPr>
      </w:pPr>
      <w:r>
        <w:rPr>
          <w:lang w:val="en-US" w:bidi="en-US"/>
        </w:rPr>
        <w:lastRenderedPageBreak/>
        <w:fldChar w:fldCharType="end"/>
      </w:r>
    </w:p>
    <w:p w14:paraId="10678277" w14:textId="77777777" w:rsidR="00D84C2F" w:rsidRPr="00D84C2F" w:rsidRDefault="00D84C2F" w:rsidP="00D84C2F">
      <w:pPr>
        <w:rPr>
          <w:lang w:val="en-US" w:bidi="en-US"/>
        </w:rPr>
      </w:pPr>
    </w:p>
    <w:sdt>
      <w:sdtPr>
        <w:rPr>
          <w:rFonts w:eastAsiaTheme="minorHAnsi" w:cstheme="minorBidi"/>
          <w:b/>
          <w:bCs/>
          <w:iCs/>
          <w:lang w:val="es-ES_tradnl"/>
        </w:rPr>
        <w:id w:val="-1718656747"/>
        <w:docPartObj>
          <w:docPartGallery w:val="Bibliographies"/>
          <w:docPartUnique/>
        </w:docPartObj>
      </w:sdtPr>
      <w:sdtEndPr>
        <w:rPr>
          <w:b w:val="0"/>
          <w:bCs w:val="0"/>
          <w:iCs w:val="0"/>
        </w:rPr>
      </w:sdtEndPr>
      <w:sdtContent>
        <w:sdt>
          <w:sdtPr>
            <w:rPr>
              <w:rFonts w:eastAsiaTheme="minorHAnsi" w:cstheme="minorBidi"/>
              <w:lang w:val="es-ES_tradnl"/>
            </w:rPr>
            <w:id w:val="111145805"/>
            <w:bibliography/>
          </w:sdtPr>
          <w:sdtContent>
            <w:p w14:paraId="42C34261" w14:textId="1BB37DE3" w:rsidR="00D84C2F" w:rsidRDefault="00D84C2F" w:rsidP="00D84C2F">
              <w:pPr>
                <w:pStyle w:val="Bibliografa"/>
                <w:ind w:left="720" w:hanging="720"/>
              </w:pPr>
            </w:p>
            <w:p w14:paraId="2342C21C" w14:textId="42F950DC" w:rsidR="006008B5" w:rsidRPr="00EF6DEC" w:rsidRDefault="00000000" w:rsidP="00D84C2F"/>
          </w:sdtContent>
        </w:sdt>
      </w:sdtContent>
    </w:sdt>
    <w:p w14:paraId="7DBF2A0D" w14:textId="06ED51A7" w:rsidR="0026470F" w:rsidRPr="00EF6DEC" w:rsidRDefault="0026470F" w:rsidP="006008B5"/>
    <w:p w14:paraId="5282B37A" w14:textId="51C833E7" w:rsidR="001D778B" w:rsidRPr="00EF6DEC" w:rsidRDefault="001D778B" w:rsidP="0026470F"/>
    <w:p w14:paraId="3BD1A138" w14:textId="77777777" w:rsidR="00201D4F" w:rsidRPr="00EF6DEC" w:rsidRDefault="00201D4F" w:rsidP="00AC0E8E">
      <w:pPr>
        <w:tabs>
          <w:tab w:val="right" w:pos="9498"/>
        </w:tabs>
        <w:spacing w:after="0"/>
        <w:rPr>
          <w:rFonts w:eastAsia="Times New Roman" w:cs="Arial"/>
          <w:lang w:eastAsia="es-ES"/>
        </w:rPr>
      </w:pPr>
    </w:p>
    <w:p w14:paraId="6ADB9F4D" w14:textId="77777777" w:rsidR="009A6CEB" w:rsidRPr="00EF6DEC" w:rsidRDefault="009A6CEB" w:rsidP="00FC7E7B">
      <w:pPr>
        <w:tabs>
          <w:tab w:val="right" w:pos="9498"/>
        </w:tabs>
        <w:spacing w:after="0"/>
        <w:rPr>
          <w:rFonts w:eastAsia="Times New Roman" w:cs="Arial"/>
          <w:lang w:eastAsia="es-ES"/>
        </w:rPr>
      </w:pPr>
    </w:p>
    <w:p w14:paraId="48E37683" w14:textId="3646A62D" w:rsidR="00A636A6" w:rsidRDefault="00A636A6">
      <w:pPr>
        <w:spacing w:line="276" w:lineRule="auto"/>
        <w:jc w:val="left"/>
        <w:rPr>
          <w:rFonts w:eastAsia="Times New Roman" w:cs="Arial"/>
          <w:b/>
          <w:bCs/>
          <w:iCs/>
          <w:lang w:eastAsia="es-ES" w:bidi="en-US"/>
        </w:rPr>
      </w:pPr>
      <w:r>
        <w:rPr>
          <w:rFonts w:eastAsia="Times New Roman" w:cs="Arial"/>
          <w:b/>
          <w:bCs/>
          <w:iCs/>
          <w:lang w:eastAsia="es-ES" w:bidi="en-US"/>
        </w:rPr>
        <w:br w:type="page"/>
      </w:r>
    </w:p>
    <w:p w14:paraId="1754AE6B" w14:textId="77777777" w:rsidR="009C2C6A" w:rsidRDefault="00A636A6" w:rsidP="009C2C6A">
      <w:pPr>
        <w:pStyle w:val="Ttulo1"/>
        <w:rPr>
          <w:lang w:eastAsia="es-ES"/>
        </w:rPr>
      </w:pPr>
      <w:bookmarkStart w:id="781" w:name="_Toc11248102"/>
      <w:bookmarkStart w:id="782" w:name="_Toc159871901"/>
      <w:r w:rsidRPr="005A2BF1">
        <w:rPr>
          <w:lang w:eastAsia="es-ES"/>
        </w:rPr>
        <w:lastRenderedPageBreak/>
        <w:t>Ane</w:t>
      </w:r>
      <w:bookmarkEnd w:id="781"/>
      <w:r w:rsidR="009C2C6A">
        <w:rPr>
          <w:lang w:eastAsia="es-ES"/>
        </w:rPr>
        <w:t>xos</w:t>
      </w:r>
      <w:bookmarkEnd w:id="782"/>
    </w:p>
    <w:p w14:paraId="2049ACE4" w14:textId="4C436431" w:rsidR="001A5B47" w:rsidRPr="009C2C6A" w:rsidRDefault="009C2C6A" w:rsidP="00F809F3">
      <w:pPr>
        <w:pStyle w:val="Ttulo2"/>
        <w:rPr>
          <w:rFonts w:eastAsia="Times New Roman"/>
          <w:lang w:val="es-ES" w:eastAsia="es-ES"/>
        </w:rPr>
      </w:pPr>
      <w:bookmarkStart w:id="783" w:name="_Toc159355769"/>
      <w:bookmarkStart w:id="784" w:name="_Toc159871902"/>
      <w:r>
        <w:t xml:space="preserve">Anexo </w:t>
      </w:r>
      <w:r>
        <w:fldChar w:fldCharType="begin"/>
      </w:r>
      <w:r>
        <w:instrText xml:space="preserve"> SEQ Anexo \* ROMAN </w:instrText>
      </w:r>
      <w:r>
        <w:fldChar w:fldCharType="separate"/>
      </w:r>
      <w:r w:rsidR="00AA2DF6">
        <w:rPr>
          <w:noProof/>
        </w:rPr>
        <w:t>I</w:t>
      </w:r>
      <w:r>
        <w:rPr>
          <w:noProof/>
        </w:rPr>
        <w:fldChar w:fldCharType="end"/>
      </w:r>
      <w:r>
        <w:t xml:space="preserve"> </w:t>
      </w:r>
      <w:r w:rsidR="001A5B47">
        <w:rPr>
          <w:rFonts w:eastAsia="Times New Roman"/>
          <w:lang w:val="es-CO" w:eastAsia="es-ES"/>
        </w:rPr>
        <w:t>Encuestas</w:t>
      </w:r>
      <w:bookmarkEnd w:id="783"/>
      <w:bookmarkEnd w:id="784"/>
    </w:p>
    <w:p w14:paraId="0E37E705" w14:textId="7341A86B" w:rsidR="00A636A6" w:rsidRDefault="00A636A6" w:rsidP="004E4146">
      <w:pPr>
        <w:pStyle w:val="Ttulo"/>
        <w:rPr>
          <w:rFonts w:ascii="Arial" w:hAnsi="Arial" w:cs="Arial"/>
          <w:b/>
          <w:bCs/>
          <w:sz w:val="40"/>
          <w:szCs w:val="40"/>
          <w:lang w:val="es-CO" w:eastAsia="es-ES"/>
        </w:rPr>
      </w:pPr>
      <w:r w:rsidRPr="004E4146">
        <w:rPr>
          <w:rFonts w:ascii="Arial" w:hAnsi="Arial" w:cs="Arial"/>
          <w:b/>
          <w:bCs/>
          <w:sz w:val="40"/>
          <w:szCs w:val="40"/>
          <w:lang w:val="es-CO" w:eastAsia="es-ES"/>
        </w:rPr>
        <w:t>E</w:t>
      </w:r>
      <w:r w:rsidR="009C2C6A" w:rsidRPr="004E4146">
        <w:rPr>
          <w:rFonts w:ascii="Arial" w:hAnsi="Arial" w:cs="Arial"/>
          <w:b/>
          <w:bCs/>
          <w:sz w:val="40"/>
          <w:szCs w:val="40"/>
          <w:lang w:val="es-CO" w:eastAsia="es-ES"/>
        </w:rPr>
        <w:t>ncuesta</w:t>
      </w:r>
      <w:r w:rsidRPr="004E4146">
        <w:rPr>
          <w:rFonts w:ascii="Arial" w:hAnsi="Arial" w:cs="Arial"/>
          <w:b/>
          <w:bCs/>
          <w:sz w:val="40"/>
          <w:szCs w:val="40"/>
          <w:lang w:val="es-CO" w:eastAsia="es-ES"/>
        </w:rPr>
        <w:t xml:space="preserve"> 1</w:t>
      </w:r>
    </w:p>
    <w:p w14:paraId="0FF9CDE8" w14:textId="77777777" w:rsidR="0089416F" w:rsidRDefault="0089416F" w:rsidP="002C3745">
      <w:pPr>
        <w:spacing w:after="0"/>
        <w:rPr>
          <w:lang w:val="es-CO"/>
        </w:rPr>
      </w:pPr>
    </w:p>
    <w:p w14:paraId="72CE658E" w14:textId="6AF68FDC" w:rsidR="006B043E" w:rsidRDefault="00B03CF0" w:rsidP="002C3745">
      <w:pPr>
        <w:spacing w:after="0"/>
        <w:rPr>
          <w:lang w:val="es-CO"/>
        </w:rPr>
      </w:pPr>
      <w:r>
        <w:rPr>
          <w:lang w:val="es-CO"/>
        </w:rPr>
        <w:t>Se realizo la encuesta utilizando Google Fo</w:t>
      </w:r>
      <w:r w:rsidR="006B043E">
        <w:rPr>
          <w:lang w:val="es-CO"/>
        </w:rPr>
        <w:t xml:space="preserve">rms </w:t>
      </w:r>
    </w:p>
    <w:p w14:paraId="69549DF3" w14:textId="4C3422CD" w:rsidR="006B043E" w:rsidRDefault="00000000" w:rsidP="002C3745">
      <w:pPr>
        <w:spacing w:after="0"/>
        <w:rPr>
          <w:lang w:val="es-CO"/>
        </w:rPr>
      </w:pPr>
      <w:hyperlink r:id="rId66" w:history="1">
        <w:r w:rsidR="006B043E" w:rsidRPr="003B204C">
          <w:rPr>
            <w:rStyle w:val="Hipervnculo"/>
            <w:lang w:val="es-CO"/>
          </w:rPr>
          <w:t>https://docs.google.com/forms/d/1wJe3Jz9xDQ5TeTRcB6Xhg-S9VGoPcdM5bJ2dxMD6gCk/viewanalytics</w:t>
        </w:r>
      </w:hyperlink>
    </w:p>
    <w:p w14:paraId="536BDF19" w14:textId="65758AA4" w:rsidR="00B03CF0" w:rsidRDefault="00B03CF0" w:rsidP="002C3745">
      <w:pPr>
        <w:spacing w:after="0"/>
        <w:rPr>
          <w:lang w:val="es-CO"/>
        </w:rPr>
      </w:pPr>
      <w:r>
        <w:rPr>
          <w:lang w:val="es-CO"/>
        </w:rPr>
        <w:t xml:space="preserve"> </w:t>
      </w:r>
    </w:p>
    <w:p w14:paraId="4F0FA5E6" w14:textId="13197A0C" w:rsidR="002C3745" w:rsidRPr="00A05513" w:rsidRDefault="002C3745" w:rsidP="002C3745">
      <w:pPr>
        <w:spacing w:after="0"/>
        <w:rPr>
          <w:lang w:val="es-CO"/>
        </w:rPr>
      </w:pPr>
      <w:r w:rsidRPr="00A05513">
        <w:rPr>
          <w:lang w:val="es-CO"/>
        </w:rPr>
        <w:t>Estimado Pastor</w:t>
      </w:r>
    </w:p>
    <w:p w14:paraId="40122455" w14:textId="1D2C7AAA" w:rsidR="002C3745" w:rsidRDefault="002C3745" w:rsidP="002C3745">
      <w:pPr>
        <w:spacing w:after="0"/>
      </w:pPr>
      <w:r w:rsidRPr="00A05513">
        <w:rPr>
          <w:lang w:val="es-CO"/>
        </w:rPr>
        <w:t xml:space="preserve">Es un placer para nosotros </w:t>
      </w:r>
      <w:r w:rsidR="0092589B" w:rsidRPr="00A05513">
        <w:rPr>
          <w:lang w:val="es-CO"/>
        </w:rPr>
        <w:t>invitarlo</w:t>
      </w:r>
      <w:r w:rsidR="0092589B">
        <w:rPr>
          <w:lang w:val="es-CO"/>
        </w:rPr>
        <w:t xml:space="preserve"> </w:t>
      </w:r>
      <w:r w:rsidR="0092589B" w:rsidRPr="00A05513">
        <w:rPr>
          <w:lang w:val="es-CO"/>
        </w:rPr>
        <w:t>participar</w:t>
      </w:r>
      <w:r w:rsidRPr="00A05513">
        <w:rPr>
          <w:lang w:val="es-CO"/>
        </w:rPr>
        <w:t xml:space="preserve"> en esta encuesta que forma parte de un proyecto de investigación centrado en enriquecer el estudio de la Biblia y las enseñanzas pastorales mediante herramientas de visualización. </w:t>
      </w:r>
      <w:r>
        <w:t>Su valiosa perspectiva como pastor cristiano será fundamental para comprender mejor cómo las herramientas visuales pueden ser de ayuda en el análisis y la presentación de la cronología de personajes y eventos bíblicos.</w:t>
      </w:r>
    </w:p>
    <w:p w14:paraId="4EFA4179" w14:textId="77777777" w:rsidR="002C3745" w:rsidRDefault="002C3745" w:rsidP="002C3745">
      <w:pPr>
        <w:spacing w:after="0"/>
      </w:pPr>
      <w:r>
        <w:t>Agradecemos sinceramente su participación. Todas las respuestas serán confidenciales y se utilizarán únicamente con fines de investigación académica.</w:t>
      </w:r>
    </w:p>
    <w:p w14:paraId="7116181C" w14:textId="47438400" w:rsidR="008D07A2" w:rsidRPr="008D07A2" w:rsidRDefault="008D07A2" w:rsidP="008D07A2">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Pr>
          <w:noProof/>
        </w:rPr>
        <w:drawing>
          <wp:inline distT="0" distB="0" distL="0" distR="0" wp14:anchorId="1F762A86" wp14:editId="1020829C">
            <wp:extent cx="5758815" cy="2423160"/>
            <wp:effectExtent l="0" t="0" r="0" b="0"/>
            <wp:docPr id="2075803720" name="Imagen 17" descr="Forms response chart. Question title: ¿Cuántos años de experiencia tienes como pastor cristiano?.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rms response chart. Question title: ¿Cuántos años de experiencia tienes como pastor cristiano?. Number of responses: 10 respons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8815" cy="2423160"/>
                    </a:xfrm>
                    <a:prstGeom prst="rect">
                      <a:avLst/>
                    </a:prstGeom>
                    <a:noFill/>
                    <a:ln>
                      <a:noFill/>
                    </a:ln>
                  </pic:spPr>
                </pic:pic>
              </a:graphicData>
            </a:graphic>
          </wp:inline>
        </w:drawing>
      </w:r>
      <w:r w:rsidRPr="008D07A2">
        <w:rPr>
          <w:rFonts w:ascii="Roboto" w:eastAsia="Times New Roman" w:hAnsi="Roboto" w:cs="Times New Roman"/>
          <w:color w:val="202124"/>
          <w:spacing w:val="3"/>
          <w:sz w:val="24"/>
          <w:szCs w:val="24"/>
          <w:lang w:val="es-CO" w:eastAsia="es-CO"/>
        </w:rPr>
        <w:t>¿En qué denominación sirves como pastor?</w:t>
      </w:r>
    </w:p>
    <w:p w14:paraId="77A7DCF5" w14:textId="77777777" w:rsidR="008D07A2" w:rsidRPr="008D07A2" w:rsidRDefault="008D07A2" w:rsidP="008D07A2">
      <w:pPr>
        <w:spacing w:line="405" w:lineRule="atLeast"/>
        <w:jc w:val="left"/>
        <w:rPr>
          <w:rFonts w:ascii="Roboto" w:eastAsia="Times New Roman" w:hAnsi="Roboto" w:cs="Times New Roman"/>
          <w:color w:val="000000"/>
          <w:sz w:val="30"/>
          <w:szCs w:val="30"/>
          <w:lang w:val="es-CO" w:eastAsia="es-CO"/>
        </w:rPr>
      </w:pPr>
      <w:r w:rsidRPr="008D07A2">
        <w:rPr>
          <w:rFonts w:ascii="Roboto" w:eastAsia="Times New Roman" w:hAnsi="Roboto" w:cs="Times New Roman"/>
          <w:color w:val="202124"/>
          <w:spacing w:val="5"/>
          <w:sz w:val="18"/>
          <w:szCs w:val="18"/>
          <w:lang w:val="es-CO" w:eastAsia="es-CO"/>
        </w:rPr>
        <w:t>10 responses</w:t>
      </w:r>
    </w:p>
    <w:p w14:paraId="7DD4ADB1"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Bautista</w:t>
      </w:r>
    </w:p>
    <w:p w14:paraId="631867E5"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Federación bautista de Colombia</w:t>
      </w:r>
    </w:p>
    <w:p w14:paraId="3A569B20"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Bautista del sur</w:t>
      </w:r>
    </w:p>
    <w:p w14:paraId="2789F9C9"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 xml:space="preserve">Bautista independiente </w:t>
      </w:r>
    </w:p>
    <w:p w14:paraId="734061B8" w14:textId="1B8F7515" w:rsidR="008D07A2" w:rsidRPr="008D07A2" w:rsidRDefault="000150FA"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Pr>
          <w:rFonts w:ascii="Roboto" w:eastAsia="Times New Roman" w:hAnsi="Roboto" w:cs="Times New Roman"/>
          <w:color w:val="202124"/>
          <w:spacing w:val="3"/>
          <w:sz w:val="21"/>
          <w:szCs w:val="21"/>
          <w:lang w:val="es-CO" w:eastAsia="es-CO"/>
        </w:rPr>
        <w:t>Bautista</w:t>
      </w:r>
    </w:p>
    <w:p w14:paraId="07F1B78C"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lastRenderedPageBreak/>
        <w:t>Iglesia Bautista Fundamental el Calvario</w:t>
      </w:r>
    </w:p>
    <w:p w14:paraId="5F1B3852"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Iglesia Bautista Valle de Josafat</w:t>
      </w:r>
    </w:p>
    <w:p w14:paraId="324C800D" w14:textId="23A38486" w:rsidR="008D07A2" w:rsidRPr="008D07A2" w:rsidRDefault="000150FA"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Federación</w:t>
      </w:r>
      <w:r w:rsidR="008D07A2" w:rsidRPr="008D07A2">
        <w:rPr>
          <w:rFonts w:ascii="Roboto" w:eastAsia="Times New Roman" w:hAnsi="Roboto" w:cs="Times New Roman"/>
          <w:color w:val="202124"/>
          <w:spacing w:val="3"/>
          <w:sz w:val="21"/>
          <w:szCs w:val="21"/>
          <w:lang w:val="es-CO" w:eastAsia="es-CO"/>
        </w:rPr>
        <w:t xml:space="preserve"> Bautista independiente de Colombia</w:t>
      </w:r>
    </w:p>
    <w:p w14:paraId="3BD93988" w14:textId="77777777" w:rsidR="008D07A2" w:rsidRPr="008D07A2" w:rsidRDefault="008D07A2" w:rsidP="008D07A2">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8D07A2">
        <w:rPr>
          <w:rFonts w:ascii="Roboto" w:eastAsia="Times New Roman" w:hAnsi="Roboto" w:cs="Times New Roman"/>
          <w:color w:val="202124"/>
          <w:spacing w:val="3"/>
          <w:sz w:val="21"/>
          <w:szCs w:val="21"/>
          <w:lang w:val="es-CO" w:eastAsia="es-CO"/>
        </w:rPr>
        <w:t>Bautista de la Serena</w:t>
      </w:r>
    </w:p>
    <w:p w14:paraId="32C60C54" w14:textId="77777777" w:rsidR="008D07A2" w:rsidRPr="0037581D" w:rsidRDefault="008D07A2" w:rsidP="002C3745">
      <w:pPr>
        <w:spacing w:after="0"/>
        <w:rPr>
          <w:lang w:val="es-CO"/>
        </w:rPr>
      </w:pPr>
    </w:p>
    <w:p w14:paraId="26BC31FB" w14:textId="5AF827EF" w:rsidR="000150FA" w:rsidRPr="000150FA" w:rsidRDefault="008D07A2"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Pr>
          <w:noProof/>
        </w:rPr>
        <w:drawing>
          <wp:inline distT="0" distB="0" distL="0" distR="0" wp14:anchorId="52C71CB6" wp14:editId="6EA96D23">
            <wp:extent cx="5758815" cy="2422869"/>
            <wp:effectExtent l="0" t="0" r="0" b="0"/>
            <wp:docPr id="3" name="Imagen 2" descr="Forms response chart. Question title: 3. ¿Con qué frecuencia consultas la Biblia en tus enseñanzas y sermone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3. ¿Con qué frecuencia consultas la Biblia en tus enseñanzas y sermones?. Number of responses: 11 respons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8815" cy="2422869"/>
                    </a:xfrm>
                    <a:prstGeom prst="rect">
                      <a:avLst/>
                    </a:prstGeom>
                    <a:noFill/>
                    <a:ln>
                      <a:noFill/>
                    </a:ln>
                  </pic:spPr>
                </pic:pic>
              </a:graphicData>
            </a:graphic>
          </wp:inline>
        </w:drawing>
      </w:r>
      <w:r w:rsidR="000150FA" w:rsidRPr="000150FA">
        <w:rPr>
          <w:rFonts w:ascii="Roboto" w:eastAsia="Times New Roman" w:hAnsi="Roboto" w:cs="Times New Roman"/>
          <w:color w:val="202124"/>
          <w:spacing w:val="3"/>
          <w:sz w:val="24"/>
          <w:szCs w:val="24"/>
          <w:lang w:val="es-CO" w:eastAsia="es-CO"/>
        </w:rPr>
        <w:t>¿Cuáles son tus libros bíblicos favoritos para enseñar?</w:t>
      </w:r>
    </w:p>
    <w:p w14:paraId="1CD62A2D"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t>11 responses</w:t>
      </w:r>
    </w:p>
    <w:p w14:paraId="5F1CB87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1 Juan, Romanos y Filipenses</w:t>
      </w:r>
    </w:p>
    <w:p w14:paraId="6BDDAF4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Toda la biblia estudio sistemático</w:t>
      </w:r>
    </w:p>
    <w:p w14:paraId="329B29C4"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Mateo</w:t>
      </w:r>
    </w:p>
    <w:p w14:paraId="059E035F"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1 Juan y los Evangelios</w:t>
      </w:r>
    </w:p>
    <w:p w14:paraId="19F40BB6"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No tengo favorito para enseñanza</w:t>
      </w:r>
    </w:p>
    <w:p w14:paraId="4272016F"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NEHEMIAS</w:t>
      </w:r>
    </w:p>
    <w:p w14:paraId="2AADE1A2"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Génesis, Históricos, Eclesiastés, Daniel, Profetas Menores, Lucas, Hechos, 2 Timoteo, Judas</w:t>
      </w:r>
    </w:p>
    <w:p w14:paraId="6BB5C350"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Teología</w:t>
      </w:r>
    </w:p>
    <w:p w14:paraId="3712CE7F"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Hechos</w:t>
      </w:r>
    </w:p>
    <w:p w14:paraId="6788B07B"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proofErr w:type="spellStart"/>
      <w:r w:rsidRPr="000150FA">
        <w:rPr>
          <w:rFonts w:ascii="Roboto" w:eastAsia="Times New Roman" w:hAnsi="Roboto" w:cs="Times New Roman"/>
          <w:color w:val="202124"/>
          <w:spacing w:val="3"/>
          <w:sz w:val="21"/>
          <w:szCs w:val="21"/>
          <w:lang w:val="es-CO" w:eastAsia="es-CO"/>
        </w:rPr>
        <w:t>Nehemias</w:t>
      </w:r>
      <w:proofErr w:type="spellEnd"/>
      <w:r w:rsidRPr="000150FA">
        <w:rPr>
          <w:rFonts w:ascii="Roboto" w:eastAsia="Times New Roman" w:hAnsi="Roboto" w:cs="Times New Roman"/>
          <w:color w:val="202124"/>
          <w:spacing w:val="3"/>
          <w:sz w:val="21"/>
          <w:szCs w:val="21"/>
          <w:lang w:val="es-CO" w:eastAsia="es-CO"/>
        </w:rPr>
        <w:t xml:space="preserve">, Rut, </w:t>
      </w:r>
      <w:proofErr w:type="spellStart"/>
      <w:r w:rsidRPr="000150FA">
        <w:rPr>
          <w:rFonts w:ascii="Roboto" w:eastAsia="Times New Roman" w:hAnsi="Roboto" w:cs="Times New Roman"/>
          <w:color w:val="202124"/>
          <w:spacing w:val="3"/>
          <w:sz w:val="21"/>
          <w:szCs w:val="21"/>
          <w:lang w:val="es-CO" w:eastAsia="es-CO"/>
        </w:rPr>
        <w:t>epistolas</w:t>
      </w:r>
      <w:proofErr w:type="spellEnd"/>
      <w:r w:rsidRPr="000150FA">
        <w:rPr>
          <w:rFonts w:ascii="Roboto" w:eastAsia="Times New Roman" w:hAnsi="Roboto" w:cs="Times New Roman"/>
          <w:color w:val="202124"/>
          <w:spacing w:val="3"/>
          <w:sz w:val="21"/>
          <w:szCs w:val="21"/>
          <w:lang w:val="es-CO" w:eastAsia="es-CO"/>
        </w:rPr>
        <w:t xml:space="preserve"> de Juan</w:t>
      </w:r>
    </w:p>
    <w:p w14:paraId="01E7506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proofErr w:type="spellStart"/>
      <w:r w:rsidRPr="000150FA">
        <w:rPr>
          <w:rFonts w:ascii="Roboto" w:eastAsia="Times New Roman" w:hAnsi="Roboto" w:cs="Times New Roman"/>
          <w:color w:val="202124"/>
          <w:spacing w:val="3"/>
          <w:sz w:val="21"/>
          <w:szCs w:val="21"/>
          <w:lang w:val="es-CO" w:eastAsia="es-CO"/>
        </w:rPr>
        <w:t>Nehemiah</w:t>
      </w:r>
      <w:proofErr w:type="spellEnd"/>
    </w:p>
    <w:p w14:paraId="02E9AB58" w14:textId="0120F780" w:rsidR="002C3745" w:rsidRDefault="000150FA" w:rsidP="002C3745">
      <w:pPr>
        <w:spacing w:after="0"/>
        <w:rPr>
          <w:lang w:val="es-CO"/>
        </w:rPr>
      </w:pPr>
      <w:r>
        <w:rPr>
          <w:noProof/>
        </w:rPr>
        <w:lastRenderedPageBreak/>
        <w:drawing>
          <wp:inline distT="0" distB="0" distL="0" distR="0" wp14:anchorId="4216BAE8" wp14:editId="5C213AC6">
            <wp:extent cx="5758815" cy="2611120"/>
            <wp:effectExtent l="0" t="0" r="0" b="0"/>
            <wp:docPr id="2123178253" name="Imagen 18" descr="Forms response chart. Question title: ¿Utilizas herramientas de visualización para ayudarte a comprender mejor la Biblia y preparar tus enseñanza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rms response chart. Question title: ¿Utilizas herramientas de visualización para ayudarte a comprender mejor la Biblia y preparar tus enseñanzas?. Number of responses: 11 respons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8815" cy="2611120"/>
                    </a:xfrm>
                    <a:prstGeom prst="rect">
                      <a:avLst/>
                    </a:prstGeom>
                    <a:noFill/>
                    <a:ln>
                      <a:noFill/>
                    </a:ln>
                  </pic:spPr>
                </pic:pic>
              </a:graphicData>
            </a:graphic>
          </wp:inline>
        </w:drawing>
      </w:r>
    </w:p>
    <w:p w14:paraId="76C065EA" w14:textId="55FCC5C0"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Pr>
          <w:noProof/>
        </w:rPr>
        <w:drawing>
          <wp:inline distT="0" distB="0" distL="0" distR="0" wp14:anchorId="19559EA1" wp14:editId="2E35AF6E">
            <wp:extent cx="5758815" cy="2611120"/>
            <wp:effectExtent l="0" t="0" r="0" b="0"/>
            <wp:docPr id="810744420" name="Imagen 19" descr="Forms response chart. Question title: ¿Qué tipo de visualizaciones te gustaría tener para entender la cronología de personajes y eventos bíblico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rms response chart. Question title: ¿Qué tipo de visualizaciones te gustaría tener para entender la cronología de personajes y eventos bíblicos?. Number of responses: 11 respons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8815" cy="2611120"/>
                    </a:xfrm>
                    <a:prstGeom prst="rect">
                      <a:avLst/>
                    </a:prstGeom>
                    <a:noFill/>
                    <a:ln>
                      <a:noFill/>
                    </a:ln>
                  </pic:spPr>
                </pic:pic>
              </a:graphicData>
            </a:graphic>
          </wp:inline>
        </w:drawing>
      </w:r>
      <w:r w:rsidRPr="000150FA">
        <w:rPr>
          <w:rFonts w:ascii="Roboto" w:eastAsia="Times New Roman" w:hAnsi="Roboto" w:cs="Times New Roman"/>
          <w:color w:val="202124"/>
          <w:spacing w:val="3"/>
          <w:sz w:val="24"/>
          <w:szCs w:val="24"/>
          <w:lang w:val="es-CO" w:eastAsia="es-CO"/>
        </w:rPr>
        <w:t>¿Cuál es tu personaje bíblico favorito?</w:t>
      </w:r>
    </w:p>
    <w:p w14:paraId="4E12AE0E"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t>11 responses</w:t>
      </w:r>
    </w:p>
    <w:p w14:paraId="3DAC263A"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Daniel</w:t>
      </w:r>
    </w:p>
    <w:p w14:paraId="1043626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Pablo</w:t>
      </w:r>
    </w:p>
    <w:p w14:paraId="0423C3E5"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David</w:t>
      </w:r>
    </w:p>
    <w:p w14:paraId="6B1EE8ED"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JOSÉ</w:t>
      </w:r>
    </w:p>
    <w:p w14:paraId="1BDAC9E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DANIEL</w:t>
      </w:r>
    </w:p>
    <w:p w14:paraId="33807BDC"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José, el hijo de Jacob</w:t>
      </w:r>
    </w:p>
    <w:p w14:paraId="631C71B3"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 xml:space="preserve">Daniel y </w:t>
      </w:r>
      <w:proofErr w:type="spellStart"/>
      <w:r w:rsidRPr="000150FA">
        <w:rPr>
          <w:rFonts w:ascii="Roboto" w:eastAsia="Times New Roman" w:hAnsi="Roboto" w:cs="Times New Roman"/>
          <w:color w:val="202124"/>
          <w:spacing w:val="3"/>
          <w:sz w:val="21"/>
          <w:szCs w:val="21"/>
          <w:lang w:val="es-CO" w:eastAsia="es-CO"/>
        </w:rPr>
        <w:t>jose</w:t>
      </w:r>
      <w:proofErr w:type="spellEnd"/>
    </w:p>
    <w:p w14:paraId="5542C481"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Pablo</w:t>
      </w:r>
    </w:p>
    <w:p w14:paraId="7D7978F4"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proofErr w:type="spellStart"/>
      <w:r w:rsidRPr="000150FA">
        <w:rPr>
          <w:rFonts w:ascii="Roboto" w:eastAsia="Times New Roman" w:hAnsi="Roboto" w:cs="Times New Roman"/>
          <w:color w:val="202124"/>
          <w:spacing w:val="3"/>
          <w:sz w:val="21"/>
          <w:szCs w:val="21"/>
          <w:lang w:val="es-CO" w:eastAsia="es-CO"/>
        </w:rPr>
        <w:t>Nehemias</w:t>
      </w:r>
      <w:proofErr w:type="spellEnd"/>
    </w:p>
    <w:p w14:paraId="0A0997DD" w14:textId="77777777"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sidRPr="000150FA">
        <w:rPr>
          <w:rFonts w:ascii="Roboto" w:eastAsia="Times New Roman" w:hAnsi="Roboto" w:cs="Times New Roman"/>
          <w:color w:val="202124"/>
          <w:spacing w:val="3"/>
          <w:sz w:val="24"/>
          <w:szCs w:val="24"/>
          <w:lang w:val="es-CO" w:eastAsia="es-CO"/>
        </w:rPr>
        <w:t>¿Hay algún evento bíblico en particular que encuentres especialmente significativo para tu ministerio?</w:t>
      </w:r>
    </w:p>
    <w:p w14:paraId="2D13C0B1"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lastRenderedPageBreak/>
        <w:t>10 responses</w:t>
      </w:r>
    </w:p>
    <w:p w14:paraId="69D4241C"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Muerte de Moisés y nombramiento de Josué cómo sucesor</w:t>
      </w:r>
    </w:p>
    <w:p w14:paraId="0A7A2FE6"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La creación</w:t>
      </w:r>
    </w:p>
    <w:p w14:paraId="0C8C4959"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Participación se seminarios</w:t>
      </w:r>
    </w:p>
    <w:p w14:paraId="7CE6970C"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El Éxodo</w:t>
      </w:r>
    </w:p>
    <w:p w14:paraId="353D9EA5"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SALVACION</w:t>
      </w:r>
    </w:p>
    <w:p w14:paraId="17FC0060"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La dependencia de José a Dios en medio de todo tipo de circunstancias: "pero Jehová estaba con José..."</w:t>
      </w:r>
    </w:p>
    <w:p w14:paraId="39A733F3"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 xml:space="preserve">Vida de </w:t>
      </w:r>
      <w:proofErr w:type="spellStart"/>
      <w:r w:rsidRPr="000150FA">
        <w:rPr>
          <w:rFonts w:ascii="Roboto" w:eastAsia="Times New Roman" w:hAnsi="Roboto" w:cs="Times New Roman"/>
          <w:color w:val="202124"/>
          <w:spacing w:val="3"/>
          <w:sz w:val="21"/>
          <w:szCs w:val="21"/>
          <w:lang w:val="es-CO" w:eastAsia="es-CO"/>
        </w:rPr>
        <w:t>jose</w:t>
      </w:r>
      <w:proofErr w:type="spellEnd"/>
    </w:p>
    <w:p w14:paraId="5E80B94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Hechos 19;1</w:t>
      </w:r>
    </w:p>
    <w:p w14:paraId="0B50EE5A"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 xml:space="preserve">Si cuando </w:t>
      </w:r>
      <w:proofErr w:type="spellStart"/>
      <w:r w:rsidRPr="000150FA">
        <w:rPr>
          <w:rFonts w:ascii="Roboto" w:eastAsia="Times New Roman" w:hAnsi="Roboto" w:cs="Times New Roman"/>
          <w:color w:val="202124"/>
          <w:spacing w:val="3"/>
          <w:sz w:val="21"/>
          <w:szCs w:val="21"/>
          <w:lang w:val="es-CO" w:eastAsia="es-CO"/>
        </w:rPr>
        <w:t>Nehemias</w:t>
      </w:r>
      <w:proofErr w:type="spellEnd"/>
      <w:r w:rsidRPr="000150FA">
        <w:rPr>
          <w:rFonts w:ascii="Roboto" w:eastAsia="Times New Roman" w:hAnsi="Roboto" w:cs="Times New Roman"/>
          <w:color w:val="202124"/>
          <w:spacing w:val="3"/>
          <w:sz w:val="21"/>
          <w:szCs w:val="21"/>
          <w:lang w:val="es-CO" w:eastAsia="es-CO"/>
        </w:rPr>
        <w:t xml:space="preserve"> es perseguido por sus enemigos. </w:t>
      </w:r>
      <w:proofErr w:type="spellStart"/>
      <w:r w:rsidRPr="000150FA">
        <w:rPr>
          <w:rFonts w:ascii="Roboto" w:eastAsia="Times New Roman" w:hAnsi="Roboto" w:cs="Times New Roman"/>
          <w:color w:val="202124"/>
          <w:spacing w:val="3"/>
          <w:sz w:val="21"/>
          <w:szCs w:val="21"/>
          <w:lang w:val="es-CO" w:eastAsia="es-CO"/>
        </w:rPr>
        <w:t>Sambalat</w:t>
      </w:r>
      <w:proofErr w:type="spellEnd"/>
      <w:r w:rsidRPr="000150FA">
        <w:rPr>
          <w:rFonts w:ascii="Roboto" w:eastAsia="Times New Roman" w:hAnsi="Roboto" w:cs="Times New Roman"/>
          <w:color w:val="202124"/>
          <w:spacing w:val="3"/>
          <w:sz w:val="21"/>
          <w:szCs w:val="21"/>
          <w:lang w:val="es-CO" w:eastAsia="es-CO"/>
        </w:rPr>
        <w:t xml:space="preserve"> </w:t>
      </w:r>
      <w:proofErr w:type="spellStart"/>
      <w:r w:rsidRPr="000150FA">
        <w:rPr>
          <w:rFonts w:ascii="Roboto" w:eastAsia="Times New Roman" w:hAnsi="Roboto" w:cs="Times New Roman"/>
          <w:color w:val="202124"/>
          <w:spacing w:val="3"/>
          <w:sz w:val="21"/>
          <w:szCs w:val="21"/>
          <w:lang w:val="es-CO" w:eastAsia="es-CO"/>
        </w:rPr>
        <w:t>Tobias</w:t>
      </w:r>
      <w:proofErr w:type="spellEnd"/>
      <w:r w:rsidRPr="000150FA">
        <w:rPr>
          <w:rFonts w:ascii="Roboto" w:eastAsia="Times New Roman" w:hAnsi="Roboto" w:cs="Times New Roman"/>
          <w:color w:val="202124"/>
          <w:spacing w:val="3"/>
          <w:sz w:val="21"/>
          <w:szCs w:val="21"/>
          <w:lang w:val="es-CO" w:eastAsia="es-CO"/>
        </w:rPr>
        <w:t>.</w:t>
      </w:r>
    </w:p>
    <w:p w14:paraId="3AD4BB74"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proofErr w:type="spellStart"/>
      <w:r w:rsidRPr="000150FA">
        <w:rPr>
          <w:rFonts w:ascii="Roboto" w:eastAsia="Times New Roman" w:hAnsi="Roboto" w:cs="Times New Roman"/>
          <w:color w:val="202124"/>
          <w:spacing w:val="3"/>
          <w:sz w:val="21"/>
          <w:szCs w:val="21"/>
          <w:lang w:val="es-CO" w:eastAsia="es-CO"/>
        </w:rPr>
        <w:t>Salvacion</w:t>
      </w:r>
      <w:proofErr w:type="spellEnd"/>
    </w:p>
    <w:p w14:paraId="52F77B74" w14:textId="658C6B72"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Pr>
          <w:noProof/>
        </w:rPr>
        <w:drawing>
          <wp:inline distT="0" distB="0" distL="0" distR="0" wp14:anchorId="1C6CDF86" wp14:editId="623B5948">
            <wp:extent cx="5758815" cy="2611120"/>
            <wp:effectExtent l="0" t="0" r="0" b="0"/>
            <wp:docPr id="1179821142" name="Imagen 20" descr="Forms response chart. Question title: ¿Te gustaría profundizar en el estudio de algún personaje o evento bíblico específico utilizando herramientas de visualización?.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ms response chart. Question title: ¿Te gustaría profundizar en el estudio de algún personaje o evento bíblico específico utilizando herramientas de visualización?. Number of responses: 11 respons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815" cy="2611120"/>
                    </a:xfrm>
                    <a:prstGeom prst="rect">
                      <a:avLst/>
                    </a:prstGeom>
                    <a:noFill/>
                    <a:ln>
                      <a:noFill/>
                    </a:ln>
                  </pic:spPr>
                </pic:pic>
              </a:graphicData>
            </a:graphic>
          </wp:inline>
        </w:drawing>
      </w:r>
      <w:r w:rsidRPr="000150FA">
        <w:rPr>
          <w:rFonts w:ascii="Roboto" w:eastAsia="Times New Roman" w:hAnsi="Roboto" w:cs="Times New Roman"/>
          <w:color w:val="202124"/>
          <w:spacing w:val="3"/>
          <w:sz w:val="24"/>
          <w:szCs w:val="24"/>
          <w:lang w:val="es-CO" w:eastAsia="es-CO"/>
        </w:rPr>
        <w:t>¿Cómo crees que la visualización de la cronología de personajes y eventos bíblicos podría enriquecer tus enseñanzas y tu ministerio pastoral?</w:t>
      </w:r>
    </w:p>
    <w:p w14:paraId="7B4801E8" w14:textId="77777777"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p>
    <w:p w14:paraId="147E0949"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t>11 responses</w:t>
      </w:r>
    </w:p>
    <w:p w14:paraId="4236ED7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Ayudaría a afianzar el conocimiento y expresarlo de una manera más clara.</w:t>
      </w:r>
    </w:p>
    <w:p w14:paraId="5041C88C"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 xml:space="preserve">La enseñanza con audiovisuales me ayuda no solamente a </w:t>
      </w:r>
      <w:proofErr w:type="spellStart"/>
      <w:r w:rsidRPr="000150FA">
        <w:rPr>
          <w:rFonts w:ascii="Roboto" w:eastAsia="Times New Roman" w:hAnsi="Roboto" w:cs="Times New Roman"/>
          <w:color w:val="202124"/>
          <w:spacing w:val="3"/>
          <w:sz w:val="21"/>
          <w:szCs w:val="21"/>
          <w:lang w:val="es-CO" w:eastAsia="es-CO"/>
        </w:rPr>
        <w:t>mi</w:t>
      </w:r>
      <w:proofErr w:type="spellEnd"/>
      <w:r w:rsidRPr="000150FA">
        <w:rPr>
          <w:rFonts w:ascii="Roboto" w:eastAsia="Times New Roman" w:hAnsi="Roboto" w:cs="Times New Roman"/>
          <w:color w:val="202124"/>
          <w:spacing w:val="3"/>
          <w:sz w:val="21"/>
          <w:szCs w:val="21"/>
          <w:lang w:val="es-CO" w:eastAsia="es-CO"/>
        </w:rPr>
        <w:t xml:space="preserve"> sí no a la iglesia una imagen vale más que </w:t>
      </w:r>
      <w:proofErr w:type="spellStart"/>
      <w:r w:rsidRPr="000150FA">
        <w:rPr>
          <w:rFonts w:ascii="Roboto" w:eastAsia="Times New Roman" w:hAnsi="Roboto" w:cs="Times New Roman"/>
          <w:color w:val="202124"/>
          <w:spacing w:val="3"/>
          <w:sz w:val="21"/>
          <w:szCs w:val="21"/>
          <w:lang w:val="es-CO" w:eastAsia="es-CO"/>
        </w:rPr>
        <w:t>mill</w:t>
      </w:r>
      <w:proofErr w:type="spellEnd"/>
      <w:r w:rsidRPr="000150FA">
        <w:rPr>
          <w:rFonts w:ascii="Roboto" w:eastAsia="Times New Roman" w:hAnsi="Roboto" w:cs="Times New Roman"/>
          <w:color w:val="202124"/>
          <w:spacing w:val="3"/>
          <w:sz w:val="21"/>
          <w:szCs w:val="21"/>
          <w:lang w:val="es-CO" w:eastAsia="es-CO"/>
        </w:rPr>
        <w:t xml:space="preserve"> palabras</w:t>
      </w:r>
    </w:p>
    <w:p w14:paraId="06B7918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Ni se</w:t>
      </w:r>
    </w:p>
    <w:p w14:paraId="4B56CCBF"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La ilustración siempre será una herramienta que ayuda a la objetividad</w:t>
      </w:r>
    </w:p>
    <w:p w14:paraId="5BF99A05"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Brindándome mayor claridad espacio temporal de los personajes y eventos, eso facilitaría encontrar relaciones.</w:t>
      </w:r>
    </w:p>
    <w:p w14:paraId="11969B78"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334</w:t>
      </w:r>
    </w:p>
    <w:p w14:paraId="59D7026A"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 xml:space="preserve">Porque ayuda a ubicarse en el tiempo </w:t>
      </w:r>
      <w:proofErr w:type="gramStart"/>
      <w:r w:rsidRPr="000150FA">
        <w:rPr>
          <w:rFonts w:ascii="Roboto" w:eastAsia="Times New Roman" w:hAnsi="Roboto" w:cs="Times New Roman"/>
          <w:color w:val="202124"/>
          <w:spacing w:val="3"/>
          <w:sz w:val="21"/>
          <w:szCs w:val="21"/>
          <w:lang w:val="es-CO" w:eastAsia="es-CO"/>
        </w:rPr>
        <w:t>e</w:t>
      </w:r>
      <w:proofErr w:type="gramEnd"/>
      <w:r w:rsidRPr="000150FA">
        <w:rPr>
          <w:rFonts w:ascii="Roboto" w:eastAsia="Times New Roman" w:hAnsi="Roboto" w:cs="Times New Roman"/>
          <w:color w:val="202124"/>
          <w:spacing w:val="3"/>
          <w:sz w:val="21"/>
          <w:szCs w:val="21"/>
          <w:lang w:val="es-CO" w:eastAsia="es-CO"/>
        </w:rPr>
        <w:t xml:space="preserve"> que sucedieron las cosas, así como un mapa ayuda en ubicarse geográficamente</w:t>
      </w:r>
    </w:p>
    <w:p w14:paraId="288482B6"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Mejor exposición</w:t>
      </w:r>
    </w:p>
    <w:p w14:paraId="7E9750A9"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proofErr w:type="spellStart"/>
      <w:r w:rsidRPr="000150FA">
        <w:rPr>
          <w:rFonts w:ascii="Roboto" w:eastAsia="Times New Roman" w:hAnsi="Roboto" w:cs="Times New Roman"/>
          <w:color w:val="202124"/>
          <w:spacing w:val="3"/>
          <w:sz w:val="21"/>
          <w:szCs w:val="21"/>
          <w:lang w:val="es-CO" w:eastAsia="es-CO"/>
        </w:rPr>
        <w:lastRenderedPageBreak/>
        <w:t>Seria</w:t>
      </w:r>
      <w:proofErr w:type="spellEnd"/>
      <w:r w:rsidRPr="000150FA">
        <w:rPr>
          <w:rFonts w:ascii="Roboto" w:eastAsia="Times New Roman" w:hAnsi="Roboto" w:cs="Times New Roman"/>
          <w:color w:val="202124"/>
          <w:spacing w:val="3"/>
          <w:sz w:val="21"/>
          <w:szCs w:val="21"/>
          <w:lang w:val="es-CO" w:eastAsia="es-CO"/>
        </w:rPr>
        <w:t xml:space="preserve"> para una explicación más exacta</w:t>
      </w:r>
    </w:p>
    <w:p w14:paraId="0DFE6DB7"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Mostrando en tiempo real y la cultura se entenderá mejor la Palabra de Dios.</w:t>
      </w:r>
    </w:p>
    <w:p w14:paraId="74C3C4F1"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En el contexto</w:t>
      </w:r>
    </w:p>
    <w:p w14:paraId="7F7251C0" w14:textId="77777777" w:rsidR="000150FA" w:rsidRPr="000150FA" w:rsidRDefault="000150FA" w:rsidP="000150FA">
      <w:pPr>
        <w:spacing w:before="100" w:beforeAutospacing="1" w:after="100" w:afterAutospacing="1" w:line="360" w:lineRule="atLeast"/>
        <w:jc w:val="left"/>
        <w:rPr>
          <w:rFonts w:ascii="Roboto" w:eastAsia="Times New Roman" w:hAnsi="Roboto" w:cs="Times New Roman"/>
          <w:color w:val="202124"/>
          <w:spacing w:val="3"/>
          <w:sz w:val="24"/>
          <w:szCs w:val="24"/>
          <w:lang w:val="es-CO" w:eastAsia="es-CO"/>
        </w:rPr>
      </w:pPr>
      <w:r w:rsidRPr="000150FA">
        <w:rPr>
          <w:rFonts w:ascii="Roboto" w:eastAsia="Times New Roman" w:hAnsi="Roboto" w:cs="Times New Roman"/>
          <w:color w:val="202124"/>
          <w:spacing w:val="3"/>
          <w:sz w:val="24"/>
          <w:szCs w:val="24"/>
          <w:lang w:val="es-CO" w:eastAsia="es-CO"/>
        </w:rPr>
        <w:t>¿Tienes alguna sugerencia o comentario adicional sobre cómo mejorar el estudio de la Biblia mediante herramientas de visualización?</w:t>
      </w:r>
    </w:p>
    <w:p w14:paraId="5FB72DEE" w14:textId="77777777" w:rsidR="000150FA" w:rsidRPr="000150FA" w:rsidRDefault="000150FA" w:rsidP="000150FA">
      <w:pPr>
        <w:spacing w:line="405" w:lineRule="atLeast"/>
        <w:jc w:val="left"/>
        <w:rPr>
          <w:rFonts w:ascii="Roboto" w:eastAsia="Times New Roman" w:hAnsi="Roboto" w:cs="Times New Roman"/>
          <w:color w:val="000000"/>
          <w:sz w:val="30"/>
          <w:szCs w:val="30"/>
          <w:lang w:val="es-CO" w:eastAsia="es-CO"/>
        </w:rPr>
      </w:pPr>
      <w:r w:rsidRPr="000150FA">
        <w:rPr>
          <w:rFonts w:ascii="Roboto" w:eastAsia="Times New Roman" w:hAnsi="Roboto" w:cs="Times New Roman"/>
          <w:color w:val="202124"/>
          <w:spacing w:val="5"/>
          <w:sz w:val="18"/>
          <w:szCs w:val="18"/>
          <w:lang w:val="es-CO" w:eastAsia="es-CO"/>
        </w:rPr>
        <w:t>10 responses</w:t>
      </w:r>
    </w:p>
    <w:p w14:paraId="1169F4FB"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No.</w:t>
      </w:r>
    </w:p>
    <w:p w14:paraId="28E7FBC7"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Gracias a Dios hoy día hay buen material sería muy bueno tener La oportunidad de obtener material</w:t>
      </w:r>
    </w:p>
    <w:p w14:paraId="66B2DCC7"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Ninguna</w:t>
      </w:r>
    </w:p>
    <w:p w14:paraId="76CCB62D"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Clarificando la diferencia de personajes con el mismo nombre.</w:t>
      </w:r>
    </w:p>
    <w:p w14:paraId="2675CE2A"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GJ</w:t>
      </w:r>
    </w:p>
    <w:p w14:paraId="1072F7CE"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Mapas en 3d de los lugares Bíblicos con animación su fuere posible.</w:t>
      </w:r>
    </w:p>
    <w:p w14:paraId="25994572" w14:textId="7A203A13"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Archivos visuales por temas</w:t>
      </w:r>
    </w:p>
    <w:p w14:paraId="0409F551" w14:textId="77777777" w:rsidR="000150FA" w:rsidRPr="000150FA"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No</w:t>
      </w:r>
    </w:p>
    <w:p w14:paraId="572E5F78" w14:textId="03548E6A" w:rsidR="00C3405D" w:rsidRDefault="000150FA"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0150FA">
        <w:rPr>
          <w:rFonts w:ascii="Roboto" w:eastAsia="Times New Roman" w:hAnsi="Roboto" w:cs="Times New Roman"/>
          <w:color w:val="202124"/>
          <w:spacing w:val="3"/>
          <w:sz w:val="21"/>
          <w:szCs w:val="21"/>
          <w:lang w:val="es-CO" w:eastAsia="es-CO"/>
        </w:rPr>
        <w:t>Con cuadros sinópticos</w:t>
      </w:r>
    </w:p>
    <w:p w14:paraId="659F4A1C" w14:textId="77777777" w:rsidR="00C3405D" w:rsidRPr="000150FA" w:rsidRDefault="00C3405D" w:rsidP="000150FA">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p>
    <w:p w14:paraId="35CAAD2F" w14:textId="17CDEECA" w:rsidR="00B10310" w:rsidRDefault="000150FA">
      <w:pPr>
        <w:spacing w:line="276" w:lineRule="auto"/>
        <w:jc w:val="left"/>
      </w:pPr>
      <w:r>
        <w:rPr>
          <w:noProof/>
        </w:rPr>
        <w:drawing>
          <wp:inline distT="0" distB="0" distL="0" distR="0" wp14:anchorId="405F3284" wp14:editId="2AA74B5B">
            <wp:extent cx="5144770" cy="3011424"/>
            <wp:effectExtent l="0" t="0" r="0" b="0"/>
            <wp:docPr id="8" name="Imagen 4" descr="Forms response chart. Question title: Municipio / Departamento.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Municipio / Departamento. Number of responses: 11 respons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2732" cy="3016084"/>
                    </a:xfrm>
                    <a:prstGeom prst="rect">
                      <a:avLst/>
                    </a:prstGeom>
                    <a:noFill/>
                    <a:ln>
                      <a:noFill/>
                    </a:ln>
                  </pic:spPr>
                </pic:pic>
              </a:graphicData>
            </a:graphic>
          </wp:inline>
        </w:drawing>
      </w:r>
      <w:r w:rsidR="00B10310">
        <w:br w:type="page"/>
      </w:r>
    </w:p>
    <w:p w14:paraId="483DBEDC" w14:textId="77777777" w:rsidR="002C3745" w:rsidRDefault="002C3745" w:rsidP="002C3745">
      <w:pPr>
        <w:spacing w:after="0"/>
      </w:pPr>
    </w:p>
    <w:p w14:paraId="32B420FE" w14:textId="77777777" w:rsidR="004E4146" w:rsidRDefault="004E4146" w:rsidP="004E4146">
      <w:pPr>
        <w:pStyle w:val="Ttulo"/>
        <w:rPr>
          <w:rFonts w:eastAsia="Times New Roman"/>
          <w:lang w:eastAsia="es-ES"/>
        </w:rPr>
      </w:pPr>
      <w:r>
        <w:rPr>
          <w:rFonts w:eastAsia="Times New Roman"/>
          <w:lang w:eastAsia="es-ES"/>
        </w:rPr>
        <w:t>Encuesta 2</w:t>
      </w:r>
    </w:p>
    <w:p w14:paraId="085508AE" w14:textId="77777777" w:rsidR="0089416F" w:rsidRDefault="0089416F" w:rsidP="0089416F">
      <w:pPr>
        <w:spacing w:after="0"/>
        <w:rPr>
          <w:lang w:val="es-CO"/>
        </w:rPr>
      </w:pPr>
    </w:p>
    <w:p w14:paraId="3928E136" w14:textId="5BB9F767" w:rsidR="0089416F" w:rsidRDefault="0089416F" w:rsidP="0089416F">
      <w:pPr>
        <w:spacing w:after="0"/>
        <w:rPr>
          <w:lang w:val="es-CO"/>
        </w:rPr>
      </w:pPr>
      <w:r>
        <w:rPr>
          <w:lang w:val="es-CO"/>
        </w:rPr>
        <w:t>Se realizo la encuesta utilizando Google Forms</w:t>
      </w:r>
    </w:p>
    <w:p w14:paraId="5AA816DE" w14:textId="6B168CC0" w:rsidR="0089416F" w:rsidRDefault="00000000" w:rsidP="0089416F">
      <w:pPr>
        <w:rPr>
          <w:lang w:val="es-CO" w:eastAsia="es-ES"/>
        </w:rPr>
      </w:pPr>
      <w:hyperlink r:id="rId73" w:history="1">
        <w:r w:rsidR="0089416F" w:rsidRPr="007A007F">
          <w:rPr>
            <w:rStyle w:val="Hipervnculo"/>
            <w:lang w:val="es-CO" w:eastAsia="es-ES"/>
          </w:rPr>
          <w:t>https://docs.google.com/forms/d/e/1FAIpQLSebH6lRJ0keiSrI0xeY86MObO3If0c5erC2BAD17Tar-YZX1A/viewform?usp=sf_link</w:t>
        </w:r>
      </w:hyperlink>
    </w:p>
    <w:p w14:paraId="6AC92752" w14:textId="38D597DC" w:rsidR="0089416F" w:rsidRDefault="0089416F" w:rsidP="0089416F">
      <w:pPr>
        <w:rPr>
          <w:lang w:val="es-CO" w:eastAsia="es-ES"/>
        </w:rPr>
      </w:pPr>
      <w:r>
        <w:rPr>
          <w:lang w:val="es-CO" w:eastAsia="es-ES"/>
        </w:rPr>
        <w:t>Las siguientes son las respuestas:</w:t>
      </w:r>
    </w:p>
    <w:p w14:paraId="09332AE7" w14:textId="7862A4C7" w:rsidR="00C21E44" w:rsidRPr="00C21E44" w:rsidRDefault="00C21E44" w:rsidP="00C21E44">
      <w:pPr>
        <w:spacing w:line="240" w:lineRule="auto"/>
        <w:jc w:val="left"/>
        <w:rPr>
          <w:rFonts w:ascii="Calibri" w:eastAsia="Times New Roman" w:hAnsi="Calibri" w:cs="Calibri"/>
          <w:lang w:val="es-CO" w:eastAsia="es-CO"/>
        </w:rPr>
      </w:pPr>
      <w:r>
        <w:rPr>
          <w:noProof/>
        </w:rPr>
        <w:drawing>
          <wp:inline distT="0" distB="0" distL="0" distR="0" wp14:anchorId="65570F85" wp14:editId="756A5CF4">
            <wp:extent cx="5758815" cy="2421255"/>
            <wp:effectExtent l="0" t="0" r="0" b="0"/>
            <wp:docPr id="1855399129" name="Imagen 4" descr="Forms response chart. Question title: ¿Con qué frecuencia lees la Biblia?&#10;&#10;&#10;. Number of responses: 3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Con qué frecuencia lees la Biblia?&#10;&#10;&#10;. Number of responses: 36 respons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815" cy="2421255"/>
                    </a:xfrm>
                    <a:prstGeom prst="rect">
                      <a:avLst/>
                    </a:prstGeom>
                    <a:noFill/>
                    <a:ln>
                      <a:noFill/>
                    </a:ln>
                  </pic:spPr>
                </pic:pic>
              </a:graphicData>
            </a:graphic>
          </wp:inline>
        </w:drawing>
      </w:r>
    </w:p>
    <w:p w14:paraId="0B01992B" w14:textId="77777777" w:rsidR="00C21E44" w:rsidRPr="00C21E44" w:rsidRDefault="00C21E44" w:rsidP="00C21E44">
      <w:pPr>
        <w:spacing w:after="0" w:line="240" w:lineRule="auto"/>
        <w:jc w:val="left"/>
        <w:rPr>
          <w:rFonts w:ascii="Calibri" w:eastAsia="Times New Roman" w:hAnsi="Calibri" w:cs="Calibri"/>
          <w:lang w:val="es-CO" w:eastAsia="es-CO"/>
        </w:rPr>
      </w:pPr>
      <w:r w:rsidRPr="00C21E44">
        <w:rPr>
          <w:rFonts w:ascii="Calibri" w:eastAsia="Times New Roman" w:hAnsi="Calibri" w:cs="Calibri"/>
          <w:lang w:val="es-CO" w:eastAsia="es-CO"/>
        </w:rPr>
        <w:t> </w:t>
      </w:r>
    </w:p>
    <w:p w14:paraId="575DB167" w14:textId="26882E64" w:rsidR="00C21E44" w:rsidRPr="00C21E44" w:rsidRDefault="00C21E44" w:rsidP="00C21E44">
      <w:pPr>
        <w:spacing w:after="0" w:line="240" w:lineRule="auto"/>
        <w:jc w:val="left"/>
        <w:rPr>
          <w:rFonts w:ascii="Calibri" w:eastAsia="Times New Roman" w:hAnsi="Calibri" w:cs="Calibri"/>
          <w:lang w:val="es-CO" w:eastAsia="es-CO"/>
        </w:rPr>
      </w:pPr>
      <w:r>
        <w:rPr>
          <w:noProof/>
        </w:rPr>
        <w:drawing>
          <wp:inline distT="0" distB="0" distL="0" distR="0" wp14:anchorId="72D7220C" wp14:editId="71DC839E">
            <wp:extent cx="5758815" cy="2738120"/>
            <wp:effectExtent l="0" t="0" r="0" b="0"/>
            <wp:docPr id="1124829554" name="Imagen 5" descr="Forms response chart. Question title: ¿Prefieres leer la Biblia a través de la versión impresa o mediante una aplicación móvil?&#10;&#10;&#10;. Number of responses: 3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Prefieres leer la Biblia a través de la versión impresa o mediante una aplicación móvil?&#10;&#10;&#10;. Number of responses: 36 respons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815" cy="2738120"/>
                    </a:xfrm>
                    <a:prstGeom prst="rect">
                      <a:avLst/>
                    </a:prstGeom>
                    <a:noFill/>
                    <a:ln>
                      <a:noFill/>
                    </a:ln>
                  </pic:spPr>
                </pic:pic>
              </a:graphicData>
            </a:graphic>
          </wp:inline>
        </w:drawing>
      </w:r>
    </w:p>
    <w:p w14:paraId="406BB1C2" w14:textId="77777777" w:rsidR="00C21E44" w:rsidRPr="00C21E44" w:rsidRDefault="00C21E44" w:rsidP="00C21E44">
      <w:pPr>
        <w:spacing w:after="0" w:line="240" w:lineRule="auto"/>
        <w:jc w:val="left"/>
        <w:rPr>
          <w:rFonts w:ascii="Calibri" w:eastAsia="Times New Roman" w:hAnsi="Calibri" w:cs="Calibri"/>
          <w:lang w:val="es-CO" w:eastAsia="es-CO"/>
        </w:rPr>
      </w:pPr>
      <w:r w:rsidRPr="00C21E44">
        <w:rPr>
          <w:rFonts w:ascii="Calibri" w:eastAsia="Times New Roman" w:hAnsi="Calibri" w:cs="Calibri"/>
          <w:lang w:val="es-CO" w:eastAsia="es-CO"/>
        </w:rPr>
        <w:t> </w:t>
      </w:r>
    </w:p>
    <w:p w14:paraId="7E8F242F" w14:textId="6328313D" w:rsidR="00C21E44" w:rsidRPr="00C21E44" w:rsidRDefault="00C21E44" w:rsidP="00C21E44">
      <w:pPr>
        <w:spacing w:after="0" w:line="240" w:lineRule="auto"/>
        <w:jc w:val="left"/>
        <w:rPr>
          <w:rFonts w:ascii="Calibri" w:eastAsia="Times New Roman" w:hAnsi="Calibri" w:cs="Calibri"/>
          <w:lang w:val="es-CO" w:eastAsia="es-CO"/>
        </w:rPr>
      </w:pPr>
    </w:p>
    <w:p w14:paraId="546C0E91" w14:textId="77777777" w:rsidR="00C21E44" w:rsidRPr="00C21E44" w:rsidRDefault="00C21E44" w:rsidP="00C21E44">
      <w:pPr>
        <w:spacing w:after="0" w:line="240" w:lineRule="auto"/>
        <w:jc w:val="left"/>
        <w:rPr>
          <w:rFonts w:ascii="Calibri" w:eastAsia="Times New Roman" w:hAnsi="Calibri" w:cs="Calibri"/>
          <w:lang w:val="es-CO" w:eastAsia="es-CO"/>
        </w:rPr>
      </w:pPr>
      <w:r w:rsidRPr="00C21E44">
        <w:rPr>
          <w:rFonts w:ascii="Calibri" w:eastAsia="Times New Roman" w:hAnsi="Calibri" w:cs="Calibri"/>
          <w:lang w:val="es-CO" w:eastAsia="es-CO"/>
        </w:rPr>
        <w:t> </w:t>
      </w:r>
    </w:p>
    <w:p w14:paraId="5077B54E" w14:textId="4E841802" w:rsidR="00C21E44" w:rsidRPr="00C21E44" w:rsidRDefault="00C21E44" w:rsidP="00C21E44">
      <w:pPr>
        <w:spacing w:after="0" w:line="240" w:lineRule="auto"/>
        <w:jc w:val="left"/>
        <w:rPr>
          <w:rFonts w:ascii="Calibri" w:eastAsia="Times New Roman" w:hAnsi="Calibri" w:cs="Calibri"/>
          <w:lang w:val="en-US" w:eastAsia="es-CO"/>
        </w:rPr>
      </w:pPr>
      <w:r w:rsidRPr="00C21E44">
        <w:rPr>
          <w:rFonts w:ascii="Calibri" w:eastAsia="Times New Roman" w:hAnsi="Calibri" w:cs="Calibri"/>
          <w:lang w:val="en-US" w:eastAsia="es-CO"/>
        </w:rPr>
        <w:lastRenderedPageBreak/>
        <w:t> </w:t>
      </w:r>
      <w:r>
        <w:rPr>
          <w:noProof/>
        </w:rPr>
        <w:drawing>
          <wp:inline distT="0" distB="0" distL="0" distR="0" wp14:anchorId="2A038422" wp14:editId="100DF7EC">
            <wp:extent cx="5758815" cy="2924810"/>
            <wp:effectExtent l="0" t="0" r="0" b="0"/>
            <wp:docPr id="1166767026" name="Imagen 6" descr="Forms response chart. Question title: ¿Qué versión/es de la Biblia utilizas con mayor frecuencia ? (Puedes seleccionar más de una opción)&#10;.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Qué versión/es de la Biblia utilizas con mayor frecuencia ? (Puedes seleccionar más de una opción)&#10;. Number of responses: 35 respons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815" cy="2924810"/>
                    </a:xfrm>
                    <a:prstGeom prst="rect">
                      <a:avLst/>
                    </a:prstGeom>
                    <a:noFill/>
                    <a:ln>
                      <a:noFill/>
                    </a:ln>
                  </pic:spPr>
                </pic:pic>
              </a:graphicData>
            </a:graphic>
          </wp:inline>
        </w:drawing>
      </w:r>
    </w:p>
    <w:p w14:paraId="38763FCC" w14:textId="1FF55CF4" w:rsidR="00C21E44" w:rsidRDefault="00C21E44">
      <w:pPr>
        <w:spacing w:line="276" w:lineRule="auto"/>
        <w:jc w:val="left"/>
        <w:rPr>
          <w:rFonts w:asciiTheme="majorHAnsi" w:eastAsia="Times New Roman" w:hAnsiTheme="majorHAnsi" w:cstheme="majorBidi"/>
          <w:spacing w:val="-10"/>
          <w:kern w:val="28"/>
          <w:sz w:val="56"/>
          <w:szCs w:val="56"/>
          <w:lang w:eastAsia="es-ES"/>
        </w:rPr>
      </w:pPr>
      <w:r>
        <w:rPr>
          <w:rFonts w:eastAsia="Times New Roman"/>
          <w:lang w:eastAsia="es-ES"/>
        </w:rPr>
        <w:br w:type="page"/>
      </w:r>
      <w:r>
        <w:rPr>
          <w:noProof/>
        </w:rPr>
        <w:lastRenderedPageBreak/>
        <w:drawing>
          <wp:inline distT="0" distB="0" distL="0" distR="0" wp14:anchorId="46E81DBE" wp14:editId="05337F17">
            <wp:extent cx="5758815" cy="2421255"/>
            <wp:effectExtent l="0" t="0" r="0" b="0"/>
            <wp:docPr id="992081370" name="Imagen 7" descr="Forms response chart. Question title: ¿Utilizas alguna biblia de estudio?. Number of responses: 3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Utilizas alguna biblia de estudio?. Number of responses: 36 respons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8815" cy="2421255"/>
                    </a:xfrm>
                    <a:prstGeom prst="rect">
                      <a:avLst/>
                    </a:prstGeom>
                    <a:noFill/>
                    <a:ln>
                      <a:noFill/>
                    </a:ln>
                  </pic:spPr>
                </pic:pic>
              </a:graphicData>
            </a:graphic>
          </wp:inline>
        </w:drawing>
      </w:r>
    </w:p>
    <w:p w14:paraId="60D6E59A" w14:textId="524E84E3" w:rsidR="00C21E44" w:rsidRDefault="00C21E44">
      <w:pPr>
        <w:spacing w:line="276" w:lineRule="auto"/>
        <w:jc w:val="left"/>
        <w:rPr>
          <w:rFonts w:asciiTheme="majorHAnsi" w:eastAsia="Times New Roman" w:hAnsiTheme="majorHAnsi" w:cstheme="majorBidi"/>
          <w:spacing w:val="-10"/>
          <w:kern w:val="28"/>
          <w:sz w:val="56"/>
          <w:szCs w:val="56"/>
          <w:lang w:eastAsia="es-ES"/>
        </w:rPr>
      </w:pPr>
      <w:r>
        <w:rPr>
          <w:rFonts w:ascii="Roboto" w:hAnsi="Roboto"/>
          <w:b/>
          <w:bCs/>
          <w:color w:val="202124"/>
          <w:spacing w:val="3"/>
          <w:shd w:val="clear" w:color="auto" w:fill="FFFFFF"/>
        </w:rPr>
        <w:t xml:space="preserve">Al ser positiva la respuesta anterior. </w:t>
      </w:r>
      <w:proofErr w:type="gramStart"/>
      <w:r>
        <w:rPr>
          <w:rFonts w:ascii="Roboto" w:hAnsi="Roboto"/>
          <w:b/>
          <w:bCs/>
          <w:color w:val="202124"/>
          <w:spacing w:val="3"/>
          <w:shd w:val="clear" w:color="auto" w:fill="FFFFFF"/>
        </w:rPr>
        <w:t xml:space="preserve">Cual </w:t>
      </w:r>
      <w:r w:rsidR="0008286D">
        <w:rPr>
          <w:rFonts w:ascii="Roboto" w:hAnsi="Roboto"/>
          <w:b/>
          <w:bCs/>
          <w:color w:val="202124"/>
          <w:spacing w:val="3"/>
          <w:shd w:val="clear" w:color="auto" w:fill="FFFFFF"/>
        </w:rPr>
        <w:t>versión</w:t>
      </w:r>
      <w:r>
        <w:rPr>
          <w:rFonts w:ascii="Roboto" w:hAnsi="Roboto"/>
          <w:b/>
          <w:bCs/>
          <w:color w:val="202124"/>
          <w:spacing w:val="3"/>
          <w:shd w:val="clear" w:color="auto" w:fill="FFFFFF"/>
        </w:rPr>
        <w:t xml:space="preserve"> de biblia utilizas o si tienes una biblia de estudio?</w:t>
      </w:r>
      <w:proofErr w:type="gramEnd"/>
    </w:p>
    <w:p w14:paraId="0E5B6E5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Razones espirituales</w:t>
      </w:r>
    </w:p>
    <w:p w14:paraId="64A54D6E"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Interés académico</w:t>
      </w:r>
    </w:p>
    <w:p w14:paraId="349873E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Thomson</w:t>
      </w:r>
    </w:p>
    <w:p w14:paraId="57A2C021" w14:textId="294CD993"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MacArthur</w:t>
      </w:r>
    </w:p>
    <w:p w14:paraId="19B184B6"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Thomson</w:t>
      </w:r>
    </w:p>
    <w:p w14:paraId="4A3D01F9"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Reina Valera.</w:t>
      </w:r>
    </w:p>
    <w:p w14:paraId="21818EB7"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Reina Valera</w:t>
      </w:r>
    </w:p>
    <w:p w14:paraId="024CD37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Thompson, </w:t>
      </w:r>
      <w:proofErr w:type="spellStart"/>
      <w:r w:rsidRPr="00C21E44">
        <w:rPr>
          <w:rFonts w:ascii="Roboto" w:eastAsia="Times New Roman" w:hAnsi="Roboto" w:cs="Times New Roman"/>
          <w:color w:val="202124"/>
          <w:spacing w:val="3"/>
          <w:sz w:val="21"/>
          <w:szCs w:val="21"/>
          <w:lang w:val="es-CO" w:eastAsia="es-CO"/>
        </w:rPr>
        <w:t>Espurgeon</w:t>
      </w:r>
      <w:proofErr w:type="spellEnd"/>
    </w:p>
    <w:p w14:paraId="5859D6B8"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V</w:t>
      </w:r>
    </w:p>
    <w:p w14:paraId="098F442A"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Biblio inspira</w:t>
      </w:r>
    </w:p>
    <w:p w14:paraId="5836B847"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THOMPSON</w:t>
      </w:r>
    </w:p>
    <w:p w14:paraId="46485E66" w14:textId="04439F78"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Valera</w:t>
      </w:r>
    </w:p>
    <w:p w14:paraId="615A4A6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Biblia Jesús</w:t>
      </w:r>
    </w:p>
    <w:p w14:paraId="5FE4C846"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Diario vivir y la Thompson.</w:t>
      </w:r>
    </w:p>
    <w:p w14:paraId="66E41F7C"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Obsequio por EMAÚS. EMAÚS</w:t>
      </w:r>
    </w:p>
    <w:p w14:paraId="5898D420" w14:textId="31496183"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Reina </w:t>
      </w:r>
      <w:r w:rsidR="0008286D" w:rsidRPr="00C21E44">
        <w:rPr>
          <w:rFonts w:ascii="Roboto" w:eastAsia="Times New Roman" w:hAnsi="Roboto" w:cs="Times New Roman"/>
          <w:color w:val="202124"/>
          <w:spacing w:val="3"/>
          <w:sz w:val="21"/>
          <w:szCs w:val="21"/>
          <w:lang w:val="es-CO" w:eastAsia="es-CO"/>
        </w:rPr>
        <w:t>Valera</w:t>
      </w:r>
    </w:p>
    <w:p w14:paraId="7A0EC808" w14:textId="672EAACA"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MacArthur</w:t>
      </w:r>
    </w:p>
    <w:p w14:paraId="241CD72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No aplica</w:t>
      </w:r>
    </w:p>
    <w:p w14:paraId="3CFABD98" w14:textId="53A7F6F2" w:rsidR="000E7B4F" w:rsidRDefault="00C21E44" w:rsidP="004E4146">
      <w:pPr>
        <w:pStyle w:val="Ttulo"/>
        <w:rPr>
          <w:rFonts w:eastAsia="Times New Roman"/>
          <w:lang w:eastAsia="es-ES"/>
        </w:rPr>
      </w:pPr>
      <w:r>
        <w:rPr>
          <w:noProof/>
        </w:rPr>
        <w:lastRenderedPageBreak/>
        <w:drawing>
          <wp:inline distT="0" distB="0" distL="0" distR="0" wp14:anchorId="35EBDFC2" wp14:editId="573C0151">
            <wp:extent cx="5758815" cy="2421255"/>
            <wp:effectExtent l="0" t="0" r="0" b="0"/>
            <wp:docPr id="80756394" name="Imagen 8" descr="Forms response chart. Question title: ¿En qué medida consideras que leer o estudiar de la Biblia ha impactado tu vida?&#10;. Number of responses: 3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En qué medida consideras que leer o estudiar de la Biblia ha impactado tu vida?&#10;. Number of responses: 36 respons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8815" cy="2421255"/>
                    </a:xfrm>
                    <a:prstGeom prst="rect">
                      <a:avLst/>
                    </a:prstGeom>
                    <a:noFill/>
                    <a:ln>
                      <a:noFill/>
                    </a:ln>
                  </pic:spPr>
                </pic:pic>
              </a:graphicData>
            </a:graphic>
          </wp:inline>
        </w:drawing>
      </w:r>
    </w:p>
    <w:p w14:paraId="5E566091" w14:textId="48817A24" w:rsidR="00C21E44" w:rsidRDefault="00C21E44" w:rsidP="00C21E44">
      <w:pPr>
        <w:rPr>
          <w:lang w:eastAsia="es-ES"/>
        </w:rPr>
      </w:pPr>
      <w:r>
        <w:rPr>
          <w:noProof/>
        </w:rPr>
        <w:drawing>
          <wp:inline distT="0" distB="0" distL="0" distR="0" wp14:anchorId="326302CB" wp14:editId="2FEE09EB">
            <wp:extent cx="5758815" cy="2738120"/>
            <wp:effectExtent l="0" t="0" r="0" b="0"/>
            <wp:docPr id="1903537999" name="Imagen 9" descr="Forms response chart. Question title: Tienes un personaje Biblico favorito? Cual?. Number of responses: 3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Tienes un personaje Biblico favorito? Cual?. Number of responses: 34 respons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815" cy="2738120"/>
                    </a:xfrm>
                    <a:prstGeom prst="rect">
                      <a:avLst/>
                    </a:prstGeom>
                    <a:noFill/>
                    <a:ln>
                      <a:noFill/>
                    </a:ln>
                  </pic:spPr>
                </pic:pic>
              </a:graphicData>
            </a:graphic>
          </wp:inline>
        </w:drawing>
      </w:r>
    </w:p>
    <w:p w14:paraId="68080695" w14:textId="2CE5C9D2" w:rsidR="00C21E44" w:rsidRDefault="00C21E44" w:rsidP="00C21E44">
      <w:pPr>
        <w:spacing w:before="100" w:beforeAutospacing="1" w:after="100" w:afterAutospacing="1" w:line="360" w:lineRule="atLeast"/>
        <w:jc w:val="left"/>
        <w:rPr>
          <w:rFonts w:ascii="Roboto" w:eastAsia="Times New Roman" w:hAnsi="Roboto" w:cs="Times New Roman"/>
          <w:color w:val="202124"/>
          <w:spacing w:val="3"/>
          <w:sz w:val="24"/>
          <w:szCs w:val="24"/>
          <w:shd w:val="clear" w:color="auto" w:fill="FFFFFF"/>
          <w:lang w:val="es-CO" w:eastAsia="es-CO"/>
        </w:rPr>
      </w:pPr>
      <w:r w:rsidRPr="00C21E44">
        <w:rPr>
          <w:rFonts w:ascii="Roboto" w:eastAsia="Times New Roman" w:hAnsi="Roboto" w:cs="Times New Roman"/>
          <w:b/>
          <w:bCs/>
          <w:color w:val="202124"/>
          <w:spacing w:val="3"/>
          <w:sz w:val="24"/>
          <w:szCs w:val="24"/>
          <w:shd w:val="clear" w:color="auto" w:fill="FFFFFF"/>
          <w:lang w:val="es-CO" w:eastAsia="es-CO"/>
        </w:rPr>
        <w:t>¿Tienes un evento Bíblico favorito en el Antiguo Testamento? ¿Cual?</w:t>
      </w:r>
    </w:p>
    <w:p w14:paraId="34A19987" w14:textId="2C95C0D9"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Reconstrucción</w:t>
      </w:r>
      <w:r w:rsidR="00C21E44" w:rsidRPr="00C21E44">
        <w:rPr>
          <w:rFonts w:ascii="Roboto" w:eastAsia="Times New Roman" w:hAnsi="Roboto" w:cs="Times New Roman"/>
          <w:color w:val="202124"/>
          <w:spacing w:val="3"/>
          <w:sz w:val="21"/>
          <w:szCs w:val="21"/>
          <w:lang w:val="es-CO" w:eastAsia="es-CO"/>
        </w:rPr>
        <w:t xml:space="preserve"> </w:t>
      </w:r>
      <w:r w:rsidRPr="00C21E44">
        <w:rPr>
          <w:rFonts w:ascii="Roboto" w:eastAsia="Times New Roman" w:hAnsi="Roboto" w:cs="Times New Roman"/>
          <w:color w:val="202124"/>
          <w:spacing w:val="3"/>
          <w:sz w:val="21"/>
          <w:szCs w:val="21"/>
          <w:lang w:val="es-CO" w:eastAsia="es-CO"/>
        </w:rPr>
        <w:t>de</w:t>
      </w:r>
      <w:r w:rsidR="00C21E44" w:rsidRPr="00C21E44">
        <w:rPr>
          <w:rFonts w:ascii="Roboto" w:eastAsia="Times New Roman" w:hAnsi="Roboto" w:cs="Times New Roman"/>
          <w:color w:val="202124"/>
          <w:spacing w:val="3"/>
          <w:sz w:val="21"/>
          <w:szCs w:val="21"/>
          <w:lang w:val="es-CO" w:eastAsia="es-CO"/>
        </w:rPr>
        <w:t xml:space="preserve"> los muros de </w:t>
      </w:r>
      <w:r w:rsidRPr="00C21E44">
        <w:rPr>
          <w:rFonts w:ascii="Roboto" w:eastAsia="Times New Roman" w:hAnsi="Roboto" w:cs="Times New Roman"/>
          <w:color w:val="202124"/>
          <w:spacing w:val="3"/>
          <w:sz w:val="21"/>
          <w:szCs w:val="21"/>
          <w:lang w:val="es-CO" w:eastAsia="es-CO"/>
        </w:rPr>
        <w:t>Jerusalén</w:t>
      </w:r>
    </w:p>
    <w:p w14:paraId="368BA5B0"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El pueblo de Israel cruzando el Mar Rojo</w:t>
      </w:r>
    </w:p>
    <w:p w14:paraId="26601C0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José faraón</w:t>
      </w:r>
    </w:p>
    <w:p w14:paraId="501F9F71"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Salida de Egipto de Israel</w:t>
      </w:r>
    </w:p>
    <w:p w14:paraId="683491A8" w14:textId="031DE9DF"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La </w:t>
      </w:r>
      <w:r w:rsidR="0008286D" w:rsidRPr="00C21E44">
        <w:rPr>
          <w:rFonts w:ascii="Roboto" w:eastAsia="Times New Roman" w:hAnsi="Roboto" w:cs="Times New Roman"/>
          <w:color w:val="202124"/>
          <w:spacing w:val="3"/>
          <w:sz w:val="21"/>
          <w:szCs w:val="21"/>
          <w:lang w:val="es-CO" w:eastAsia="es-CO"/>
        </w:rPr>
        <w:t>oposición</w:t>
      </w:r>
      <w:r w:rsidRPr="00C21E44">
        <w:rPr>
          <w:rFonts w:ascii="Roboto" w:eastAsia="Times New Roman" w:hAnsi="Roboto" w:cs="Times New Roman"/>
          <w:color w:val="202124"/>
          <w:spacing w:val="3"/>
          <w:sz w:val="21"/>
          <w:szCs w:val="21"/>
          <w:lang w:val="es-CO" w:eastAsia="es-CO"/>
        </w:rPr>
        <w:t xml:space="preserve"> a </w:t>
      </w:r>
      <w:r w:rsidR="0008286D" w:rsidRPr="00C21E44">
        <w:rPr>
          <w:rFonts w:ascii="Roboto" w:eastAsia="Times New Roman" w:hAnsi="Roboto" w:cs="Times New Roman"/>
          <w:color w:val="202124"/>
          <w:spacing w:val="3"/>
          <w:sz w:val="21"/>
          <w:szCs w:val="21"/>
          <w:lang w:val="es-CO" w:eastAsia="es-CO"/>
        </w:rPr>
        <w:t>Nehemías</w:t>
      </w:r>
      <w:r w:rsidRPr="00C21E44">
        <w:rPr>
          <w:rFonts w:ascii="Roboto" w:eastAsia="Times New Roman" w:hAnsi="Roboto" w:cs="Times New Roman"/>
          <w:color w:val="202124"/>
          <w:spacing w:val="3"/>
          <w:sz w:val="21"/>
          <w:szCs w:val="21"/>
          <w:lang w:val="es-CO" w:eastAsia="es-CO"/>
        </w:rPr>
        <w:t xml:space="preserve"> por </w:t>
      </w:r>
      <w:proofErr w:type="spellStart"/>
      <w:r w:rsidRPr="00C21E44">
        <w:rPr>
          <w:rFonts w:ascii="Roboto" w:eastAsia="Times New Roman" w:hAnsi="Roboto" w:cs="Times New Roman"/>
          <w:color w:val="202124"/>
          <w:spacing w:val="3"/>
          <w:sz w:val="21"/>
          <w:szCs w:val="21"/>
          <w:lang w:val="es-CO" w:eastAsia="es-CO"/>
        </w:rPr>
        <w:t>Sambalat</w:t>
      </w:r>
      <w:proofErr w:type="spellEnd"/>
      <w:r w:rsidRPr="00C21E44">
        <w:rPr>
          <w:rFonts w:ascii="Roboto" w:eastAsia="Times New Roman" w:hAnsi="Roboto" w:cs="Times New Roman"/>
          <w:color w:val="202124"/>
          <w:spacing w:val="3"/>
          <w:sz w:val="21"/>
          <w:szCs w:val="21"/>
          <w:lang w:val="es-CO" w:eastAsia="es-CO"/>
        </w:rPr>
        <w:t xml:space="preserve"> y sus amigos</w:t>
      </w:r>
    </w:p>
    <w:p w14:paraId="43C4D18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proofErr w:type="spellStart"/>
      <w:r w:rsidRPr="00C21E44">
        <w:rPr>
          <w:rFonts w:ascii="Roboto" w:eastAsia="Times New Roman" w:hAnsi="Roboto" w:cs="Times New Roman"/>
          <w:color w:val="202124"/>
          <w:spacing w:val="3"/>
          <w:sz w:val="21"/>
          <w:szCs w:val="21"/>
          <w:lang w:val="es-CO" w:eastAsia="es-CO"/>
        </w:rPr>
        <w:t>Shadrach</w:t>
      </w:r>
      <w:proofErr w:type="spellEnd"/>
      <w:r w:rsidRPr="00C21E44">
        <w:rPr>
          <w:rFonts w:ascii="Roboto" w:eastAsia="Times New Roman" w:hAnsi="Roboto" w:cs="Times New Roman"/>
          <w:color w:val="202124"/>
          <w:spacing w:val="3"/>
          <w:sz w:val="21"/>
          <w:szCs w:val="21"/>
          <w:lang w:val="es-CO" w:eastAsia="es-CO"/>
        </w:rPr>
        <w:t xml:space="preserve">, </w:t>
      </w:r>
      <w:proofErr w:type="spellStart"/>
      <w:r w:rsidRPr="00C21E44">
        <w:rPr>
          <w:rFonts w:ascii="Roboto" w:eastAsia="Times New Roman" w:hAnsi="Roboto" w:cs="Times New Roman"/>
          <w:color w:val="202124"/>
          <w:spacing w:val="3"/>
          <w:sz w:val="21"/>
          <w:szCs w:val="21"/>
          <w:lang w:val="es-CO" w:eastAsia="es-CO"/>
        </w:rPr>
        <w:t>Meshach</w:t>
      </w:r>
      <w:proofErr w:type="spellEnd"/>
      <w:r w:rsidRPr="00C21E44">
        <w:rPr>
          <w:rFonts w:ascii="Roboto" w:eastAsia="Times New Roman" w:hAnsi="Roboto" w:cs="Times New Roman"/>
          <w:color w:val="202124"/>
          <w:spacing w:val="3"/>
          <w:sz w:val="21"/>
          <w:szCs w:val="21"/>
          <w:lang w:val="es-CO" w:eastAsia="es-CO"/>
        </w:rPr>
        <w:t>, Abed-</w:t>
      </w:r>
      <w:proofErr w:type="spellStart"/>
      <w:r w:rsidRPr="00C21E44">
        <w:rPr>
          <w:rFonts w:ascii="Roboto" w:eastAsia="Times New Roman" w:hAnsi="Roboto" w:cs="Times New Roman"/>
          <w:color w:val="202124"/>
          <w:spacing w:val="3"/>
          <w:sz w:val="21"/>
          <w:szCs w:val="21"/>
          <w:lang w:val="es-CO" w:eastAsia="es-CO"/>
        </w:rPr>
        <w:t>nego</w:t>
      </w:r>
      <w:proofErr w:type="spellEnd"/>
      <w:r w:rsidRPr="00C21E44">
        <w:rPr>
          <w:rFonts w:ascii="Roboto" w:eastAsia="Times New Roman" w:hAnsi="Roboto" w:cs="Times New Roman"/>
          <w:color w:val="202124"/>
          <w:spacing w:val="3"/>
          <w:sz w:val="21"/>
          <w:szCs w:val="21"/>
          <w:lang w:val="es-CO" w:eastAsia="es-CO"/>
        </w:rPr>
        <w:t xml:space="preserve"> se niegan a adorar a un ídolo</w:t>
      </w:r>
    </w:p>
    <w:p w14:paraId="70A79078" w14:textId="2DA1CEE1" w:rsidR="00C21E44" w:rsidRPr="00C21E44" w:rsidRDefault="0008286D"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DAVID…</w:t>
      </w:r>
      <w:r w:rsidR="00C21E44" w:rsidRPr="00C21E44">
        <w:rPr>
          <w:rFonts w:ascii="Roboto" w:eastAsia="Times New Roman" w:hAnsi="Roboto" w:cs="Times New Roman"/>
          <w:color w:val="202124"/>
          <w:spacing w:val="3"/>
          <w:sz w:val="21"/>
          <w:szCs w:val="21"/>
          <w:lang w:val="es-CO" w:eastAsia="es-CO"/>
        </w:rPr>
        <w:t>. Un hombre Conforme al Corazón de DIOS.</w:t>
      </w:r>
    </w:p>
    <w:p w14:paraId="675E36AA"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salida del pueblo de Israel y el cuidado que Dios tuvo con su pueblo.</w:t>
      </w:r>
    </w:p>
    <w:p w14:paraId="2464075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Si, cuando Dios abre el mar en dos</w:t>
      </w:r>
    </w:p>
    <w:p w14:paraId="2C79E6C0"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Las plagas de Egipto</w:t>
      </w:r>
    </w:p>
    <w:p w14:paraId="5B96274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barca y la fe</w:t>
      </w:r>
    </w:p>
    <w:p w14:paraId="2A6E566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Dios</w:t>
      </w:r>
    </w:p>
    <w:p w14:paraId="65F5149D"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Daniel</w:t>
      </w:r>
    </w:p>
    <w:p w14:paraId="0624C685"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Toda la conversación. de Job con sus amigos y Dios. Creo que se puede evidenciar la fe tan impresionante que tenía este personaje, pero también visualizar cómo en su humanidad ve a Dios, y el procesos y progreso que tiene con Él.</w:t>
      </w:r>
    </w:p>
    <w:p w14:paraId="4BE09CFB"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lastRenderedPageBreak/>
        <w:t>El diluvio</w:t>
      </w:r>
    </w:p>
    <w:p w14:paraId="02F319A9"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salmos</w:t>
      </w:r>
    </w:p>
    <w:p w14:paraId="432C1F04"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David en la cueva de </w:t>
      </w:r>
      <w:proofErr w:type="spellStart"/>
      <w:r w:rsidRPr="00C21E44">
        <w:rPr>
          <w:rFonts w:ascii="Roboto" w:eastAsia="Times New Roman" w:hAnsi="Roboto" w:cs="Times New Roman"/>
          <w:color w:val="202124"/>
          <w:spacing w:val="3"/>
          <w:sz w:val="21"/>
          <w:szCs w:val="21"/>
          <w:lang w:val="es-CO" w:eastAsia="es-CO"/>
        </w:rPr>
        <w:t>Adulam</w:t>
      </w:r>
      <w:proofErr w:type="spellEnd"/>
    </w:p>
    <w:p w14:paraId="0EAEC642"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historia de Rut</w:t>
      </w:r>
    </w:p>
    <w:p w14:paraId="61F8885F"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Genesis</w:t>
      </w:r>
    </w:p>
    <w:p w14:paraId="16949FC6"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El ascenso al monte SINAI</w:t>
      </w:r>
    </w:p>
    <w:p w14:paraId="5EC21AB0" w14:textId="338A506E"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El arca de </w:t>
      </w:r>
      <w:r w:rsidR="0008286D" w:rsidRPr="00C21E44">
        <w:rPr>
          <w:rFonts w:ascii="Roboto" w:eastAsia="Times New Roman" w:hAnsi="Roboto" w:cs="Times New Roman"/>
          <w:color w:val="202124"/>
          <w:spacing w:val="3"/>
          <w:sz w:val="21"/>
          <w:szCs w:val="21"/>
          <w:lang w:val="es-CO" w:eastAsia="es-CO"/>
        </w:rPr>
        <w:t>Noé</w:t>
      </w:r>
    </w:p>
    <w:p w14:paraId="5786AEC6"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Los profetas de Baal en el monte Carmelo</w:t>
      </w:r>
    </w:p>
    <w:p w14:paraId="64EBBDCA" w14:textId="5C3C496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La victoria que Dios dio a </w:t>
      </w:r>
      <w:r w:rsidR="0008286D" w:rsidRPr="00C21E44">
        <w:rPr>
          <w:rFonts w:ascii="Roboto" w:eastAsia="Times New Roman" w:hAnsi="Roboto" w:cs="Times New Roman"/>
          <w:color w:val="202124"/>
          <w:spacing w:val="3"/>
          <w:sz w:val="21"/>
          <w:szCs w:val="21"/>
          <w:lang w:val="es-CO" w:eastAsia="es-CO"/>
        </w:rPr>
        <w:t>Elías</w:t>
      </w:r>
      <w:r w:rsidRPr="00C21E44">
        <w:rPr>
          <w:rFonts w:ascii="Roboto" w:eastAsia="Times New Roman" w:hAnsi="Roboto" w:cs="Times New Roman"/>
          <w:color w:val="202124"/>
          <w:spacing w:val="3"/>
          <w:sz w:val="21"/>
          <w:szCs w:val="21"/>
          <w:lang w:val="es-CO" w:eastAsia="es-CO"/>
        </w:rPr>
        <w:t xml:space="preserve"> con los </w:t>
      </w:r>
      <w:proofErr w:type="spellStart"/>
      <w:r w:rsidRPr="00C21E44">
        <w:rPr>
          <w:rFonts w:ascii="Roboto" w:eastAsia="Times New Roman" w:hAnsi="Roboto" w:cs="Times New Roman"/>
          <w:color w:val="202124"/>
          <w:spacing w:val="3"/>
          <w:sz w:val="21"/>
          <w:szCs w:val="21"/>
          <w:lang w:val="es-CO" w:eastAsia="es-CO"/>
        </w:rPr>
        <w:t>baales</w:t>
      </w:r>
      <w:proofErr w:type="spellEnd"/>
    </w:p>
    <w:p w14:paraId="42DCE2BF"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No tengo uno favorito. Me gusta la historia de Jonás, la de Job, la de Ruth, los milagros que hizo Eliseo,</w:t>
      </w:r>
    </w:p>
    <w:p w14:paraId="2EF39699"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no</w:t>
      </w:r>
    </w:p>
    <w:p w14:paraId="51E543EC"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Ninguno</w:t>
      </w:r>
    </w:p>
    <w:p w14:paraId="636B947E"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La vida de José, el desprecio de sus hermanos</w:t>
      </w:r>
    </w:p>
    <w:p w14:paraId="312C84DC"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Historia de José</w:t>
      </w:r>
    </w:p>
    <w:p w14:paraId="13F1B2A8" w14:textId="77777777" w:rsidR="00C21E44" w:rsidRPr="00C21E44"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s-CO" w:eastAsia="es-CO"/>
        </w:rPr>
      </w:pPr>
      <w:r w:rsidRPr="00C21E44">
        <w:rPr>
          <w:rFonts w:ascii="Roboto" w:eastAsia="Times New Roman" w:hAnsi="Roboto" w:cs="Times New Roman"/>
          <w:color w:val="202124"/>
          <w:spacing w:val="3"/>
          <w:sz w:val="21"/>
          <w:szCs w:val="21"/>
          <w:lang w:val="es-CO" w:eastAsia="es-CO"/>
        </w:rPr>
        <w:t xml:space="preserve">El diluvio </w:t>
      </w:r>
      <w:proofErr w:type="spellStart"/>
      <w:r w:rsidRPr="00C21E44">
        <w:rPr>
          <w:rFonts w:ascii="Roboto" w:eastAsia="Times New Roman" w:hAnsi="Roboto" w:cs="Times New Roman"/>
          <w:color w:val="202124"/>
          <w:spacing w:val="3"/>
          <w:sz w:val="21"/>
          <w:szCs w:val="21"/>
          <w:lang w:val="es-CO" w:eastAsia="es-CO"/>
        </w:rPr>
        <w:t>univwtsal</w:t>
      </w:r>
      <w:proofErr w:type="spellEnd"/>
    </w:p>
    <w:p w14:paraId="3A5F9C7E" w14:textId="66BEC12F" w:rsidR="00C21E44" w:rsidRPr="00D642B5"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n-US" w:eastAsia="es-CO"/>
        </w:rPr>
      </w:pPr>
      <w:proofErr w:type="spellStart"/>
      <w:r w:rsidRPr="00D642B5">
        <w:rPr>
          <w:rFonts w:ascii="Roboto" w:eastAsia="Times New Roman" w:hAnsi="Roboto" w:cs="Times New Roman"/>
          <w:color w:val="202124"/>
          <w:spacing w:val="3"/>
          <w:sz w:val="21"/>
          <w:szCs w:val="21"/>
          <w:lang w:val="en-US" w:eastAsia="es-CO"/>
        </w:rPr>
        <w:t>Jehová</w:t>
      </w:r>
      <w:proofErr w:type="spellEnd"/>
      <w:r w:rsidRPr="00D642B5">
        <w:rPr>
          <w:rFonts w:ascii="Roboto" w:eastAsia="Times New Roman" w:hAnsi="Roboto" w:cs="Times New Roman"/>
          <w:color w:val="202124"/>
          <w:spacing w:val="3"/>
          <w:sz w:val="21"/>
          <w:szCs w:val="21"/>
          <w:lang w:val="en-US" w:eastAsia="es-CO"/>
        </w:rPr>
        <w:t xml:space="preserve"> es mi pastor</w:t>
      </w:r>
    </w:p>
    <w:p w14:paraId="01034FDD" w14:textId="77777777" w:rsidR="00C21E44" w:rsidRPr="00D642B5" w:rsidRDefault="00C21E44" w:rsidP="00C21E44">
      <w:pPr>
        <w:shd w:val="clear" w:color="auto" w:fill="F8F9FA"/>
        <w:spacing w:after="0" w:line="300" w:lineRule="atLeast"/>
        <w:jc w:val="left"/>
        <w:rPr>
          <w:rFonts w:ascii="Roboto" w:eastAsia="Times New Roman" w:hAnsi="Roboto" w:cs="Times New Roman"/>
          <w:color w:val="202124"/>
          <w:spacing w:val="3"/>
          <w:sz w:val="21"/>
          <w:szCs w:val="21"/>
          <w:lang w:val="en-US" w:eastAsia="es-CO"/>
        </w:rPr>
      </w:pPr>
      <w:proofErr w:type="spellStart"/>
      <w:r w:rsidRPr="00D642B5">
        <w:rPr>
          <w:rFonts w:ascii="Roboto" w:eastAsia="Times New Roman" w:hAnsi="Roboto" w:cs="Times New Roman"/>
          <w:color w:val="202124"/>
          <w:spacing w:val="3"/>
          <w:sz w:val="21"/>
          <w:szCs w:val="21"/>
          <w:lang w:val="en-US" w:eastAsia="es-CO"/>
        </w:rPr>
        <w:t>Apocalipsis</w:t>
      </w:r>
      <w:proofErr w:type="spellEnd"/>
    </w:p>
    <w:p w14:paraId="3A63F902" w14:textId="77777777" w:rsidR="00540198" w:rsidRPr="00AA2DF6" w:rsidRDefault="00540198" w:rsidP="00540198">
      <w:pPr>
        <w:shd w:val="clear" w:color="auto" w:fill="F6EBE6"/>
        <w:spacing w:line="240" w:lineRule="auto"/>
        <w:jc w:val="center"/>
        <w:rPr>
          <w:rFonts w:ascii="Roboto" w:hAnsi="Roboto"/>
          <w:sz w:val="18"/>
          <w:szCs w:val="18"/>
          <w:rPrChange w:id="785" w:author="david gonzalez cano" w:date="2024-02-26T22:11:00Z">
            <w:rPr>
              <w:rFonts w:ascii="Roboto" w:hAnsi="Roboto"/>
              <w:sz w:val="18"/>
              <w:szCs w:val="18"/>
              <w:lang w:val="en-US"/>
            </w:rPr>
          </w:rPrChange>
        </w:rPr>
      </w:pPr>
      <w:r w:rsidRPr="00D642B5">
        <w:rPr>
          <w:rFonts w:ascii="Roboto" w:hAnsi="Roboto"/>
          <w:sz w:val="18"/>
          <w:szCs w:val="18"/>
          <w:lang w:val="en-US"/>
        </w:rPr>
        <w:t>This content is neither created nor endorsed by Google. </w:t>
      </w:r>
      <w:r w:rsidR="00000000">
        <w:fldChar w:fldCharType="begin"/>
      </w:r>
      <w:r w:rsidR="00000000" w:rsidRPr="008A3230">
        <w:rPr>
          <w:lang w:val="en-US"/>
        </w:rPr>
        <w:instrText>HYPERLINK "https://docs.google.com/forms/d/12x58H00dy_p0YEoFTC1PZ_0N3gHmjFs7xia0pVBZkY8/reportabuse" \t "_blank"</w:instrText>
      </w:r>
      <w:r w:rsidR="00000000">
        <w:fldChar w:fldCharType="separate"/>
      </w:r>
      <w:proofErr w:type="spellStart"/>
      <w:r w:rsidRPr="00AA2DF6">
        <w:rPr>
          <w:rStyle w:val="Hipervnculo"/>
          <w:rFonts w:ascii="Roboto" w:hAnsi="Roboto"/>
          <w:sz w:val="18"/>
          <w:szCs w:val="18"/>
          <w:rPrChange w:id="786" w:author="david gonzalez cano" w:date="2024-02-26T22:11:00Z">
            <w:rPr>
              <w:rStyle w:val="Hipervnculo"/>
              <w:rFonts w:ascii="Roboto" w:hAnsi="Roboto"/>
              <w:sz w:val="18"/>
              <w:szCs w:val="18"/>
              <w:lang w:val="en-US"/>
            </w:rPr>
          </w:rPrChange>
        </w:rPr>
        <w:t>Report</w:t>
      </w:r>
      <w:proofErr w:type="spellEnd"/>
      <w:r w:rsidRPr="00AA2DF6">
        <w:rPr>
          <w:rStyle w:val="Hipervnculo"/>
          <w:rFonts w:ascii="Roboto" w:hAnsi="Roboto"/>
          <w:sz w:val="18"/>
          <w:szCs w:val="18"/>
          <w:rPrChange w:id="787" w:author="david gonzalez cano" w:date="2024-02-26T22:11:00Z">
            <w:rPr>
              <w:rStyle w:val="Hipervnculo"/>
              <w:rFonts w:ascii="Roboto" w:hAnsi="Roboto"/>
              <w:sz w:val="18"/>
              <w:szCs w:val="18"/>
              <w:lang w:val="en-US"/>
            </w:rPr>
          </w:rPrChange>
        </w:rPr>
        <w:t xml:space="preserve"> Abuse</w:t>
      </w:r>
      <w:r w:rsidR="00000000">
        <w:rPr>
          <w:rStyle w:val="Hipervnculo"/>
          <w:rFonts w:ascii="Roboto" w:hAnsi="Roboto"/>
          <w:sz w:val="18"/>
          <w:szCs w:val="18"/>
          <w:lang w:val="en-US"/>
        </w:rPr>
        <w:fldChar w:fldCharType="end"/>
      </w:r>
      <w:r w:rsidRPr="00AA2DF6">
        <w:rPr>
          <w:rFonts w:ascii="Roboto" w:hAnsi="Roboto"/>
          <w:sz w:val="18"/>
          <w:szCs w:val="18"/>
          <w:rPrChange w:id="788" w:author="david gonzalez cano" w:date="2024-02-26T22:11:00Z">
            <w:rPr>
              <w:rFonts w:ascii="Roboto" w:hAnsi="Roboto"/>
              <w:sz w:val="18"/>
              <w:szCs w:val="18"/>
              <w:lang w:val="en-US"/>
            </w:rPr>
          </w:rPrChange>
        </w:rPr>
        <w:t> - </w:t>
      </w:r>
      <w:proofErr w:type="spellStart"/>
      <w:r w:rsidR="00000000">
        <w:fldChar w:fldCharType="begin"/>
      </w:r>
      <w:r w:rsidR="00000000" w:rsidRPr="00AA2DF6">
        <w:rPr>
          <w:rPrChange w:id="789" w:author="david gonzalez cano" w:date="2024-02-26T22:11:00Z">
            <w:rPr>
              <w:lang w:val="en-US"/>
            </w:rPr>
          </w:rPrChange>
        </w:rPr>
        <w:instrText>HYPERLINK "https://policies.google.com/terms" \t "_blank"</w:instrText>
      </w:r>
      <w:r w:rsidR="00000000">
        <w:fldChar w:fldCharType="separate"/>
      </w:r>
      <w:r w:rsidRPr="00AA2DF6">
        <w:rPr>
          <w:rStyle w:val="Hipervnculo"/>
          <w:rFonts w:ascii="Roboto" w:hAnsi="Roboto"/>
          <w:sz w:val="18"/>
          <w:szCs w:val="18"/>
          <w:rPrChange w:id="790" w:author="david gonzalez cano" w:date="2024-02-26T22:11:00Z">
            <w:rPr>
              <w:rStyle w:val="Hipervnculo"/>
              <w:rFonts w:ascii="Roboto" w:hAnsi="Roboto"/>
              <w:sz w:val="18"/>
              <w:szCs w:val="18"/>
              <w:lang w:val="en-US"/>
            </w:rPr>
          </w:rPrChange>
        </w:rPr>
        <w:t>Terms</w:t>
      </w:r>
      <w:proofErr w:type="spellEnd"/>
      <w:r w:rsidRPr="00AA2DF6">
        <w:rPr>
          <w:rStyle w:val="Hipervnculo"/>
          <w:rFonts w:ascii="Roboto" w:hAnsi="Roboto"/>
          <w:sz w:val="18"/>
          <w:szCs w:val="18"/>
          <w:rPrChange w:id="791" w:author="david gonzalez cano" w:date="2024-02-26T22:11:00Z">
            <w:rPr>
              <w:rStyle w:val="Hipervnculo"/>
              <w:rFonts w:ascii="Roboto" w:hAnsi="Roboto"/>
              <w:sz w:val="18"/>
              <w:szCs w:val="18"/>
              <w:lang w:val="en-US"/>
            </w:rPr>
          </w:rPrChange>
        </w:rPr>
        <w:t xml:space="preserve"> </w:t>
      </w:r>
      <w:proofErr w:type="spellStart"/>
      <w:r w:rsidRPr="00AA2DF6">
        <w:rPr>
          <w:rStyle w:val="Hipervnculo"/>
          <w:rFonts w:ascii="Roboto" w:hAnsi="Roboto"/>
          <w:sz w:val="18"/>
          <w:szCs w:val="18"/>
          <w:rPrChange w:id="792" w:author="david gonzalez cano" w:date="2024-02-26T22:11:00Z">
            <w:rPr>
              <w:rStyle w:val="Hipervnculo"/>
              <w:rFonts w:ascii="Roboto" w:hAnsi="Roboto"/>
              <w:sz w:val="18"/>
              <w:szCs w:val="18"/>
              <w:lang w:val="en-US"/>
            </w:rPr>
          </w:rPrChange>
        </w:rPr>
        <w:t>of</w:t>
      </w:r>
      <w:proofErr w:type="spellEnd"/>
      <w:r w:rsidRPr="00AA2DF6">
        <w:rPr>
          <w:rStyle w:val="Hipervnculo"/>
          <w:rFonts w:ascii="Roboto" w:hAnsi="Roboto"/>
          <w:sz w:val="18"/>
          <w:szCs w:val="18"/>
          <w:rPrChange w:id="793" w:author="david gonzalez cano" w:date="2024-02-26T22:11:00Z">
            <w:rPr>
              <w:rStyle w:val="Hipervnculo"/>
              <w:rFonts w:ascii="Roboto" w:hAnsi="Roboto"/>
              <w:sz w:val="18"/>
              <w:szCs w:val="18"/>
              <w:lang w:val="en-US"/>
            </w:rPr>
          </w:rPrChange>
        </w:rPr>
        <w:t xml:space="preserve"> </w:t>
      </w:r>
      <w:proofErr w:type="spellStart"/>
      <w:r w:rsidRPr="00AA2DF6">
        <w:rPr>
          <w:rStyle w:val="Hipervnculo"/>
          <w:rFonts w:ascii="Roboto" w:hAnsi="Roboto"/>
          <w:sz w:val="18"/>
          <w:szCs w:val="18"/>
          <w:rPrChange w:id="794" w:author="david gonzalez cano" w:date="2024-02-26T22:11:00Z">
            <w:rPr>
              <w:rStyle w:val="Hipervnculo"/>
              <w:rFonts w:ascii="Roboto" w:hAnsi="Roboto"/>
              <w:sz w:val="18"/>
              <w:szCs w:val="18"/>
              <w:lang w:val="en-US"/>
            </w:rPr>
          </w:rPrChange>
        </w:rPr>
        <w:t>Service</w:t>
      </w:r>
      <w:proofErr w:type="spellEnd"/>
      <w:r w:rsidR="00000000">
        <w:rPr>
          <w:rStyle w:val="Hipervnculo"/>
          <w:rFonts w:ascii="Roboto" w:hAnsi="Roboto"/>
          <w:sz w:val="18"/>
          <w:szCs w:val="18"/>
          <w:lang w:val="en-US"/>
        </w:rPr>
        <w:fldChar w:fldCharType="end"/>
      </w:r>
      <w:r w:rsidRPr="00AA2DF6">
        <w:rPr>
          <w:rFonts w:ascii="Roboto" w:hAnsi="Roboto"/>
          <w:sz w:val="18"/>
          <w:szCs w:val="18"/>
          <w:rPrChange w:id="795" w:author="david gonzalez cano" w:date="2024-02-26T22:11:00Z">
            <w:rPr>
              <w:rFonts w:ascii="Roboto" w:hAnsi="Roboto"/>
              <w:sz w:val="18"/>
              <w:szCs w:val="18"/>
              <w:lang w:val="en-US"/>
            </w:rPr>
          </w:rPrChange>
        </w:rPr>
        <w:t> - </w:t>
      </w:r>
      <w:proofErr w:type="spellStart"/>
      <w:r w:rsidR="00000000">
        <w:fldChar w:fldCharType="begin"/>
      </w:r>
      <w:r w:rsidR="00000000" w:rsidRPr="00AA2DF6">
        <w:rPr>
          <w:rPrChange w:id="796" w:author="david gonzalez cano" w:date="2024-02-26T22:11:00Z">
            <w:rPr>
              <w:lang w:val="en-US"/>
            </w:rPr>
          </w:rPrChange>
        </w:rPr>
        <w:instrText>HYPERLINK "https://policies.google.com/privacy" \t "_blank"</w:instrText>
      </w:r>
      <w:r w:rsidR="00000000">
        <w:fldChar w:fldCharType="separate"/>
      </w:r>
      <w:r w:rsidRPr="00AA2DF6">
        <w:rPr>
          <w:rStyle w:val="Hipervnculo"/>
          <w:rFonts w:ascii="Roboto" w:hAnsi="Roboto"/>
          <w:sz w:val="18"/>
          <w:szCs w:val="18"/>
          <w:rPrChange w:id="797" w:author="david gonzalez cano" w:date="2024-02-26T22:11:00Z">
            <w:rPr>
              <w:rStyle w:val="Hipervnculo"/>
              <w:rFonts w:ascii="Roboto" w:hAnsi="Roboto"/>
              <w:sz w:val="18"/>
              <w:szCs w:val="18"/>
              <w:lang w:val="en-US"/>
            </w:rPr>
          </w:rPrChange>
        </w:rPr>
        <w:t>Privacy</w:t>
      </w:r>
      <w:proofErr w:type="spellEnd"/>
      <w:r w:rsidRPr="00AA2DF6">
        <w:rPr>
          <w:rStyle w:val="Hipervnculo"/>
          <w:rFonts w:ascii="Roboto" w:hAnsi="Roboto"/>
          <w:sz w:val="18"/>
          <w:szCs w:val="18"/>
          <w:rPrChange w:id="798" w:author="david gonzalez cano" w:date="2024-02-26T22:11:00Z">
            <w:rPr>
              <w:rStyle w:val="Hipervnculo"/>
              <w:rFonts w:ascii="Roboto" w:hAnsi="Roboto"/>
              <w:sz w:val="18"/>
              <w:szCs w:val="18"/>
              <w:lang w:val="en-US"/>
            </w:rPr>
          </w:rPrChange>
        </w:rPr>
        <w:t xml:space="preserve"> </w:t>
      </w:r>
      <w:proofErr w:type="spellStart"/>
      <w:r w:rsidRPr="00AA2DF6">
        <w:rPr>
          <w:rStyle w:val="Hipervnculo"/>
          <w:rFonts w:ascii="Roboto" w:hAnsi="Roboto"/>
          <w:sz w:val="18"/>
          <w:szCs w:val="18"/>
          <w:rPrChange w:id="799" w:author="david gonzalez cano" w:date="2024-02-26T22:11:00Z">
            <w:rPr>
              <w:rStyle w:val="Hipervnculo"/>
              <w:rFonts w:ascii="Roboto" w:hAnsi="Roboto"/>
              <w:sz w:val="18"/>
              <w:szCs w:val="18"/>
              <w:lang w:val="en-US"/>
            </w:rPr>
          </w:rPrChange>
        </w:rPr>
        <w:t>Policy</w:t>
      </w:r>
      <w:proofErr w:type="spellEnd"/>
      <w:r w:rsidR="00000000">
        <w:rPr>
          <w:rStyle w:val="Hipervnculo"/>
          <w:rFonts w:ascii="Roboto" w:hAnsi="Roboto"/>
          <w:sz w:val="18"/>
          <w:szCs w:val="18"/>
          <w:lang w:val="en-US"/>
        </w:rPr>
        <w:fldChar w:fldCharType="end"/>
      </w:r>
    </w:p>
    <w:p w14:paraId="28548C5B" w14:textId="3F85C04E" w:rsidR="00540198" w:rsidRPr="00AA2DF6" w:rsidRDefault="00000000" w:rsidP="00540198">
      <w:pPr>
        <w:shd w:val="clear" w:color="auto" w:fill="F6EBE6"/>
        <w:jc w:val="center"/>
        <w:rPr>
          <w:rFonts w:ascii="Roboto" w:hAnsi="Roboto"/>
          <w:color w:val="000000"/>
          <w:sz w:val="27"/>
          <w:szCs w:val="27"/>
          <w:rPrChange w:id="800" w:author="david gonzalez cano" w:date="2024-02-26T22:11:00Z">
            <w:rPr>
              <w:rFonts w:ascii="Roboto" w:hAnsi="Roboto"/>
              <w:color w:val="000000"/>
              <w:sz w:val="27"/>
              <w:szCs w:val="27"/>
              <w:lang w:val="en-US"/>
            </w:rPr>
          </w:rPrChange>
        </w:rPr>
      </w:pPr>
      <w:r>
        <w:fldChar w:fldCharType="begin"/>
      </w:r>
      <w:r w:rsidRPr="00AA2DF6">
        <w:rPr>
          <w:rPrChange w:id="801" w:author="david gonzalez cano" w:date="2024-02-26T22:11:00Z">
            <w:rPr>
              <w:lang w:val="en-US"/>
            </w:rPr>
          </w:rPrChange>
        </w:rPr>
        <w:instrText>HYPERLINK "https://www.google.com/forms/about/?utm_source=product&amp;utm_medium=forms_logo&amp;utm_campaign=forms"</w:instrText>
      </w:r>
      <w:r>
        <w:fldChar w:fldCharType="separate"/>
      </w:r>
      <w:r w:rsidR="006557B6">
        <w:rPr>
          <w:rFonts w:ascii="Roboto" w:hAnsi="Roboto"/>
          <w:noProof/>
          <w:color w:val="000000"/>
          <w:sz w:val="27"/>
          <w:szCs w:val="27"/>
        </w:rPr>
        <mc:AlternateContent>
          <mc:Choice Requires="wps">
            <w:drawing>
              <wp:inline distT="0" distB="0" distL="0" distR="0" wp14:anchorId="20AD7B68" wp14:editId="3A573B2B">
                <wp:extent cx="311150" cy="311150"/>
                <wp:effectExtent l="0" t="0" r="0" b="0"/>
                <wp:docPr id="2112438740" name="AutoShape 1" descr="Googl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115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330A2C" id="AutoShape 1" o:spid="_x0000_s1026" alt="Google" href="https://www.google.com/forms/about/?utm_source=product&amp;utm_medium=forms_logo&amp;utm_campaign=forms" style="width:24.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" o:button="t" filled="f" stroked="f">
                <v:fill o:detectmouseclick="t"/>
                <o:lock v:ext="edit" aspectratio="t"/>
                <w10:anchorlock/>
              </v:rect>
            </w:pict>
          </mc:Fallback>
        </mc:AlternateContent>
      </w:r>
      <w:r w:rsidR="00540198" w:rsidRPr="00AA2DF6">
        <w:rPr>
          <w:rStyle w:val="Hipervnculo"/>
          <w:rFonts w:ascii="Roboto" w:hAnsi="Roboto"/>
          <w:color w:val="000000"/>
          <w:sz w:val="27"/>
          <w:szCs w:val="27"/>
          <w:rPrChange w:id="802" w:author="david gonzalez cano" w:date="2024-02-26T22:11:00Z">
            <w:rPr>
              <w:rStyle w:val="Hipervnculo"/>
              <w:rFonts w:ascii="Roboto" w:hAnsi="Roboto"/>
              <w:color w:val="000000"/>
              <w:sz w:val="27"/>
              <w:szCs w:val="27"/>
              <w:lang w:val="en-US"/>
            </w:rPr>
          </w:rPrChange>
        </w:rPr>
        <w:t> </w:t>
      </w:r>
      <w:r w:rsidR="00540198" w:rsidRPr="00AA2DF6">
        <w:rPr>
          <w:rStyle w:val="suxvcd"/>
          <w:rFonts w:cs="Arial"/>
          <w:color w:val="000000"/>
          <w:sz w:val="33"/>
          <w:szCs w:val="33"/>
          <w:rPrChange w:id="803" w:author="david gonzalez cano" w:date="2024-02-26T22:11:00Z">
            <w:rPr>
              <w:rStyle w:val="suxvcd"/>
              <w:rFonts w:cs="Arial"/>
              <w:color w:val="000000"/>
              <w:sz w:val="33"/>
              <w:szCs w:val="33"/>
              <w:lang w:val="en-US"/>
            </w:rPr>
          </w:rPrChange>
        </w:rPr>
        <w:t>Forms</w:t>
      </w:r>
      <w:r>
        <w:rPr>
          <w:rStyle w:val="suxvcd"/>
          <w:rFonts w:cs="Arial"/>
          <w:color w:val="000000"/>
          <w:sz w:val="33"/>
          <w:szCs w:val="33"/>
          <w:lang w:val="en-US"/>
        </w:rPr>
        <w:fldChar w:fldCharType="end"/>
      </w:r>
    </w:p>
    <w:p w14:paraId="13C6EB21" w14:textId="2760CFC4" w:rsidR="00B136BC" w:rsidRPr="00AA2DF6" w:rsidRDefault="00B136BC">
      <w:pPr>
        <w:spacing w:line="276" w:lineRule="auto"/>
        <w:jc w:val="left"/>
        <w:rPr>
          <w:rFonts w:ascii="Roboto" w:eastAsia="Times New Roman" w:hAnsi="Roboto" w:cs="Times New Roman"/>
          <w:color w:val="202124"/>
          <w:spacing w:val="3"/>
          <w:sz w:val="24"/>
          <w:szCs w:val="24"/>
          <w:shd w:val="clear" w:color="auto" w:fill="FFFFFF"/>
          <w:lang w:eastAsia="es-CO"/>
          <w:rPrChange w:id="804" w:author="david gonzalez cano" w:date="2024-02-26T22:11:00Z">
            <w:rPr>
              <w:rFonts w:ascii="Roboto" w:eastAsia="Times New Roman" w:hAnsi="Roboto" w:cs="Times New Roman"/>
              <w:color w:val="202124"/>
              <w:spacing w:val="3"/>
              <w:sz w:val="24"/>
              <w:szCs w:val="24"/>
              <w:shd w:val="clear" w:color="auto" w:fill="FFFFFF"/>
              <w:lang w:val="en-US" w:eastAsia="es-CO"/>
            </w:rPr>
          </w:rPrChange>
        </w:rPr>
      </w:pPr>
      <w:r w:rsidRPr="00AA2DF6">
        <w:rPr>
          <w:rFonts w:ascii="Roboto" w:eastAsia="Times New Roman" w:hAnsi="Roboto" w:cs="Times New Roman"/>
          <w:color w:val="202124"/>
          <w:spacing w:val="3"/>
          <w:sz w:val="24"/>
          <w:szCs w:val="24"/>
          <w:shd w:val="clear" w:color="auto" w:fill="FFFFFF"/>
          <w:lang w:eastAsia="es-CO"/>
          <w:rPrChange w:id="805" w:author="david gonzalez cano" w:date="2024-02-26T22:11:00Z">
            <w:rPr>
              <w:rFonts w:ascii="Roboto" w:eastAsia="Times New Roman" w:hAnsi="Roboto" w:cs="Times New Roman"/>
              <w:color w:val="202124"/>
              <w:spacing w:val="3"/>
              <w:sz w:val="24"/>
              <w:szCs w:val="24"/>
              <w:shd w:val="clear" w:color="auto" w:fill="FFFFFF"/>
              <w:lang w:val="en-US" w:eastAsia="es-CO"/>
            </w:rPr>
          </w:rPrChange>
        </w:rPr>
        <w:br w:type="page"/>
      </w:r>
    </w:p>
    <w:p w14:paraId="480F5963" w14:textId="77777777" w:rsidR="00C21E44" w:rsidRPr="00AA2DF6" w:rsidRDefault="00C21E44" w:rsidP="00D642B5">
      <w:pPr>
        <w:spacing w:before="100" w:beforeAutospacing="1" w:after="100" w:afterAutospacing="1" w:line="360" w:lineRule="atLeast"/>
        <w:jc w:val="left"/>
        <w:rPr>
          <w:rFonts w:ascii="Roboto" w:eastAsia="Times New Roman" w:hAnsi="Roboto" w:cs="Times New Roman"/>
          <w:color w:val="202124"/>
          <w:spacing w:val="3"/>
          <w:sz w:val="24"/>
          <w:szCs w:val="24"/>
          <w:shd w:val="clear" w:color="auto" w:fill="FFFFFF"/>
          <w:lang w:eastAsia="es-CO"/>
          <w:rPrChange w:id="806" w:author="david gonzalez cano" w:date="2024-02-26T22:11:00Z">
            <w:rPr>
              <w:rFonts w:ascii="Roboto" w:eastAsia="Times New Roman" w:hAnsi="Roboto" w:cs="Times New Roman"/>
              <w:color w:val="202124"/>
              <w:spacing w:val="3"/>
              <w:sz w:val="24"/>
              <w:szCs w:val="24"/>
              <w:shd w:val="clear" w:color="auto" w:fill="FFFFFF"/>
              <w:lang w:val="en-US" w:eastAsia="es-CO"/>
            </w:rPr>
          </w:rPrChange>
        </w:rPr>
      </w:pPr>
    </w:p>
    <w:p w14:paraId="6E0C0C26" w14:textId="3CED26AD" w:rsidR="00E91C28" w:rsidRPr="00AA2DF6" w:rsidRDefault="00E91C28" w:rsidP="00F809F3">
      <w:pPr>
        <w:pStyle w:val="Ttulo2"/>
        <w:rPr>
          <w:lang w:val="es-CO"/>
          <w:rPrChange w:id="807" w:author="david gonzalez cano" w:date="2024-02-26T22:09:00Z">
            <w:rPr>
              <w:lang w:val="en-US"/>
            </w:rPr>
          </w:rPrChange>
        </w:rPr>
      </w:pPr>
      <w:bookmarkStart w:id="808" w:name="_Toc159355770"/>
      <w:bookmarkStart w:id="809" w:name="_Toc159871903"/>
      <w:r w:rsidRPr="00AA2DF6">
        <w:rPr>
          <w:lang w:val="es-CO"/>
          <w:rPrChange w:id="810" w:author="david gonzalez cano" w:date="2024-02-26T22:09:00Z">
            <w:rPr>
              <w:lang w:val="en-US"/>
            </w:rPr>
          </w:rPrChange>
        </w:rPr>
        <w:t xml:space="preserve">Anexo </w:t>
      </w:r>
      <w:r>
        <w:fldChar w:fldCharType="begin"/>
      </w:r>
      <w:r w:rsidRPr="00AA2DF6">
        <w:rPr>
          <w:lang w:val="es-CO"/>
          <w:rPrChange w:id="811" w:author="david gonzalez cano" w:date="2024-02-26T22:09:00Z">
            <w:rPr>
              <w:lang w:val="en-US"/>
            </w:rPr>
          </w:rPrChange>
        </w:rPr>
        <w:instrText xml:space="preserve"> SEQ Anexo \* ROMAN </w:instrText>
      </w:r>
      <w:r>
        <w:fldChar w:fldCharType="separate"/>
      </w:r>
      <w:ins w:id="812" w:author="david gonzalez cano" w:date="2024-02-26T22:11:00Z">
        <w:r w:rsidR="00AA2DF6">
          <w:rPr>
            <w:noProof/>
            <w:lang w:val="es-CO"/>
          </w:rPr>
          <w:t>II</w:t>
        </w:r>
      </w:ins>
      <w:del w:id="813" w:author="david gonzalez cano" w:date="2024-02-26T22:11:00Z">
        <w:r w:rsidR="001016E7" w:rsidRPr="00AA2DF6" w:rsidDel="00AA2DF6">
          <w:rPr>
            <w:noProof/>
            <w:lang w:val="es-CO"/>
            <w:rPrChange w:id="814" w:author="david gonzalez cano" w:date="2024-02-26T22:09:00Z">
              <w:rPr>
                <w:noProof/>
                <w:lang w:val="en-US"/>
              </w:rPr>
            </w:rPrChange>
          </w:rPr>
          <w:delText>II</w:delText>
        </w:r>
      </w:del>
      <w:r>
        <w:rPr>
          <w:noProof/>
        </w:rPr>
        <w:fldChar w:fldCharType="end"/>
      </w:r>
      <w:r w:rsidRPr="00AA2DF6">
        <w:rPr>
          <w:lang w:val="es-CO"/>
          <w:rPrChange w:id="815" w:author="david gonzalez cano" w:date="2024-02-26T22:09:00Z">
            <w:rPr>
              <w:lang w:val="en-US"/>
            </w:rPr>
          </w:rPrChange>
        </w:rPr>
        <w:t xml:space="preserve"> Código de Python</w:t>
      </w:r>
      <w:bookmarkEnd w:id="808"/>
      <w:bookmarkEnd w:id="809"/>
    </w:p>
    <w:p w14:paraId="024C2F01" w14:textId="1C7EE253" w:rsidR="00C662D9" w:rsidRPr="00CC5E90" w:rsidRDefault="00E91C28" w:rsidP="00E91C28">
      <w:pPr>
        <w:rPr>
          <w:b/>
          <w:bCs/>
          <w:lang w:val="es-CO"/>
        </w:rPr>
      </w:pPr>
      <w:r w:rsidRPr="00CC5E90">
        <w:rPr>
          <w:b/>
          <w:bCs/>
          <w:lang w:val="es-CO"/>
        </w:rPr>
        <w:t>Código</w:t>
      </w:r>
      <w:r w:rsidR="00781F78" w:rsidRPr="00CC5E90">
        <w:rPr>
          <w:b/>
          <w:bCs/>
          <w:lang w:val="es-CO"/>
        </w:rPr>
        <w:t xml:space="preserve"> para obtener la dataset base </w:t>
      </w:r>
      <w:r w:rsidRPr="00CC5E90">
        <w:rPr>
          <w:b/>
          <w:bCs/>
          <w:lang w:val="es-CO"/>
        </w:rPr>
        <w:t>SQL</w:t>
      </w:r>
      <w:r w:rsidR="00781F78" w:rsidRPr="00CC5E90">
        <w:rPr>
          <w:b/>
          <w:bCs/>
          <w:lang w:val="es-CO"/>
        </w:rPr>
        <w:t xml:space="preserve"> desde Google Colab</w:t>
      </w:r>
    </w:p>
    <w:p w14:paraId="3FB3F874" w14:textId="77777777" w:rsidR="00C662D9" w:rsidRDefault="00C662D9" w:rsidP="00CC5E90">
      <w:pPr>
        <w:ind w:left="708"/>
        <w:jc w:val="left"/>
        <w:rPr>
          <w:lang w:val="en-US"/>
        </w:rPr>
      </w:pPr>
      <w:proofErr w:type="gramStart"/>
      <w:r w:rsidRPr="00C662D9">
        <w:rPr>
          <w:i/>
          <w:iCs/>
          <w:lang w:val="en-US"/>
        </w:rPr>
        <w:t>!git</w:t>
      </w:r>
      <w:proofErr w:type="gramEnd"/>
      <w:r w:rsidRPr="00E50591">
        <w:rPr>
          <w:lang w:val="en-US"/>
        </w:rPr>
        <w:t xml:space="preserve"> clone </w:t>
      </w:r>
      <w:hyperlink r:id="rId81" w:history="1">
        <w:r w:rsidRPr="00B22DC6">
          <w:rPr>
            <w:rStyle w:val="Hipervnculo"/>
            <w:lang w:val="en-US"/>
          </w:rPr>
          <w:t>https://github.com/iglesianazaret/biblia-reina-valera-1909-base-datos-sql.git</w:t>
        </w:r>
      </w:hyperlink>
    </w:p>
    <w:p w14:paraId="764F51BB" w14:textId="77777777" w:rsidR="00C662D9" w:rsidRPr="00F36513" w:rsidRDefault="00C662D9" w:rsidP="00CC5E90">
      <w:pPr>
        <w:spacing w:after="0" w:line="240" w:lineRule="auto"/>
        <w:ind w:left="708"/>
        <w:jc w:val="left"/>
        <w:rPr>
          <w:lang w:val="en-US"/>
        </w:rPr>
      </w:pPr>
      <w:proofErr w:type="gramStart"/>
      <w:r w:rsidRPr="00F36513">
        <w:rPr>
          <w:lang w:val="en-US"/>
        </w:rPr>
        <w:t>!git</w:t>
      </w:r>
      <w:proofErr w:type="gramEnd"/>
      <w:r w:rsidRPr="00F36513">
        <w:rPr>
          <w:lang w:val="en-US"/>
        </w:rPr>
        <w:t xml:space="preserve"> clone https://github.com/Davidgoca/biblia-reina-valera-1909-base-datos-sql</w:t>
      </w:r>
    </w:p>
    <w:p w14:paraId="5BFF70BD" w14:textId="77777777" w:rsidR="00C662D9" w:rsidRPr="00392DEC" w:rsidRDefault="00C662D9" w:rsidP="00CC5E90">
      <w:pPr>
        <w:spacing w:after="0" w:line="240" w:lineRule="auto"/>
        <w:ind w:left="708"/>
        <w:jc w:val="left"/>
        <w:rPr>
          <w:lang w:val="en-US"/>
        </w:rPr>
      </w:pPr>
    </w:p>
    <w:p w14:paraId="7194DB99" w14:textId="77777777" w:rsidR="00C662D9" w:rsidRDefault="00C662D9" w:rsidP="00CC5E90">
      <w:pPr>
        <w:spacing w:after="0" w:line="240" w:lineRule="auto"/>
        <w:ind w:left="708"/>
        <w:jc w:val="left"/>
      </w:pPr>
      <w:proofErr w:type="spellStart"/>
      <w:r>
        <w:t>import</w:t>
      </w:r>
      <w:proofErr w:type="spellEnd"/>
      <w:r>
        <w:t xml:space="preserve"> sqlite3</w:t>
      </w:r>
    </w:p>
    <w:p w14:paraId="76B96DB9" w14:textId="77777777" w:rsidR="00C662D9" w:rsidRDefault="00C662D9" w:rsidP="00CC5E90">
      <w:pPr>
        <w:spacing w:after="0" w:line="240" w:lineRule="auto"/>
        <w:ind w:left="708"/>
        <w:jc w:val="left"/>
      </w:pPr>
    </w:p>
    <w:p w14:paraId="25261A66" w14:textId="77777777" w:rsidR="00CC5E90" w:rsidRDefault="00C662D9" w:rsidP="00CC5E90">
      <w:pPr>
        <w:spacing w:after="0" w:line="240" w:lineRule="auto"/>
        <w:ind w:left="708"/>
        <w:jc w:val="left"/>
      </w:pPr>
      <w:r>
        <w:t># Conectar a la base de datos</w:t>
      </w:r>
    </w:p>
    <w:p w14:paraId="704B877B" w14:textId="7DF224F9" w:rsidR="00C662D9" w:rsidRDefault="00CC5E90" w:rsidP="00CC5E90">
      <w:pPr>
        <w:spacing w:after="0" w:line="240" w:lineRule="auto"/>
        <w:ind w:left="708"/>
        <w:jc w:val="left"/>
      </w:pPr>
      <w:proofErr w:type="spellStart"/>
      <w:r>
        <w:t>conn</w:t>
      </w:r>
      <w:proofErr w:type="spellEnd"/>
      <w:r>
        <w:t xml:space="preserve"> </w:t>
      </w:r>
      <w:r w:rsidR="00C662D9">
        <w:t>=</w:t>
      </w:r>
      <w:r>
        <w:t xml:space="preserve"> </w:t>
      </w:r>
      <w:r w:rsidR="00C662D9">
        <w:t>sqlite3.connect('/content/biblia-reina-valera-1909-base-datos-sql/reina_valera_1909.db')</w:t>
      </w:r>
    </w:p>
    <w:p w14:paraId="1C996E6D" w14:textId="77777777" w:rsidR="00C662D9" w:rsidRDefault="00C662D9" w:rsidP="00CC5E90">
      <w:pPr>
        <w:spacing w:after="0" w:line="240" w:lineRule="auto"/>
        <w:ind w:left="708"/>
        <w:jc w:val="left"/>
      </w:pPr>
    </w:p>
    <w:p w14:paraId="452DFF13" w14:textId="77777777" w:rsidR="00C662D9" w:rsidRDefault="00C662D9" w:rsidP="00CC5E90">
      <w:pPr>
        <w:spacing w:after="0" w:line="240" w:lineRule="auto"/>
        <w:ind w:left="708"/>
        <w:jc w:val="left"/>
      </w:pPr>
      <w:r>
        <w:t># Crear un cursor</w:t>
      </w:r>
    </w:p>
    <w:p w14:paraId="109F4D94" w14:textId="77777777" w:rsidR="00C662D9" w:rsidRDefault="00C662D9" w:rsidP="00CC5E90">
      <w:pPr>
        <w:spacing w:after="0" w:line="240" w:lineRule="auto"/>
        <w:ind w:left="708"/>
        <w:jc w:val="left"/>
      </w:pPr>
      <w:r>
        <w:t xml:space="preserve">cursor = </w:t>
      </w:r>
      <w:proofErr w:type="spellStart"/>
      <w:proofErr w:type="gramStart"/>
      <w:r>
        <w:t>conn.cursor</w:t>
      </w:r>
      <w:proofErr w:type="spellEnd"/>
      <w:proofErr w:type="gramEnd"/>
      <w:r>
        <w:t>()</w:t>
      </w:r>
    </w:p>
    <w:p w14:paraId="4A6FD9CB" w14:textId="77777777" w:rsidR="00C662D9" w:rsidRDefault="00C662D9" w:rsidP="00CC5E90">
      <w:pPr>
        <w:spacing w:after="0" w:line="240" w:lineRule="auto"/>
        <w:ind w:left="708"/>
        <w:jc w:val="left"/>
      </w:pPr>
    </w:p>
    <w:p w14:paraId="40030EF9" w14:textId="77777777" w:rsidR="00C662D9" w:rsidRDefault="00C662D9" w:rsidP="00CC5E90">
      <w:pPr>
        <w:spacing w:after="0" w:line="240" w:lineRule="auto"/>
        <w:ind w:left="708"/>
        <w:jc w:val="left"/>
      </w:pPr>
      <w:r>
        <w:t># Ejecutar una consulta para los primeros 20 versículos</w:t>
      </w:r>
    </w:p>
    <w:p w14:paraId="50623235" w14:textId="77777777" w:rsidR="00C662D9" w:rsidRPr="00F36513" w:rsidRDefault="00C662D9" w:rsidP="00CC5E90">
      <w:pPr>
        <w:spacing w:after="0" w:line="240" w:lineRule="auto"/>
        <w:ind w:left="708"/>
        <w:jc w:val="left"/>
        <w:rPr>
          <w:lang w:val="en-US"/>
        </w:rPr>
      </w:pPr>
      <w:proofErr w:type="spellStart"/>
      <w:proofErr w:type="gramStart"/>
      <w:r w:rsidRPr="00F36513">
        <w:rPr>
          <w:lang w:val="en-US"/>
        </w:rPr>
        <w:t>cursor.execute</w:t>
      </w:r>
      <w:proofErr w:type="spellEnd"/>
      <w:proofErr w:type="gramEnd"/>
      <w:r w:rsidRPr="00F36513">
        <w:rPr>
          <w:lang w:val="en-US"/>
        </w:rPr>
        <w:t>('SELECT * FROM verses LIMIT 20')</w:t>
      </w:r>
    </w:p>
    <w:p w14:paraId="622D0D98" w14:textId="77777777" w:rsidR="00C662D9" w:rsidRDefault="00C662D9" w:rsidP="00CC5E90">
      <w:pPr>
        <w:spacing w:after="0" w:line="240" w:lineRule="auto"/>
        <w:ind w:left="708"/>
        <w:jc w:val="left"/>
      </w:pPr>
      <w:proofErr w:type="spellStart"/>
      <w:r>
        <w:t>result</w:t>
      </w:r>
      <w:proofErr w:type="spellEnd"/>
      <w:r>
        <w:t xml:space="preserve"> = </w:t>
      </w:r>
      <w:proofErr w:type="spellStart"/>
      <w:proofErr w:type="gramStart"/>
      <w:r>
        <w:t>cursor.fetchall</w:t>
      </w:r>
      <w:proofErr w:type="spellEnd"/>
      <w:proofErr w:type="gramEnd"/>
      <w:r>
        <w:t>()</w:t>
      </w:r>
    </w:p>
    <w:p w14:paraId="756F6119" w14:textId="77777777" w:rsidR="00C662D9" w:rsidRDefault="00C662D9" w:rsidP="00CC5E90">
      <w:pPr>
        <w:spacing w:after="0" w:line="240" w:lineRule="auto"/>
        <w:ind w:left="708"/>
        <w:jc w:val="left"/>
      </w:pPr>
    </w:p>
    <w:p w14:paraId="4CECF6F7" w14:textId="77777777" w:rsidR="00C662D9" w:rsidRDefault="00C662D9" w:rsidP="00CC5E90">
      <w:pPr>
        <w:spacing w:after="0" w:line="240" w:lineRule="auto"/>
        <w:ind w:left="708"/>
        <w:jc w:val="left"/>
      </w:pPr>
      <w:r>
        <w:t># Imprimir los resultados</w:t>
      </w:r>
    </w:p>
    <w:p w14:paraId="39CB3760" w14:textId="77777777" w:rsidR="00C662D9" w:rsidRPr="00C662D9" w:rsidRDefault="00C662D9" w:rsidP="00CC5E90">
      <w:pPr>
        <w:spacing w:after="0" w:line="240" w:lineRule="auto"/>
        <w:ind w:left="708"/>
        <w:jc w:val="left"/>
        <w:rPr>
          <w:lang w:val="en-US"/>
        </w:rPr>
      </w:pPr>
      <w:r w:rsidRPr="00C662D9">
        <w:rPr>
          <w:lang w:val="en-US"/>
        </w:rPr>
        <w:t>for row in result:</w:t>
      </w:r>
    </w:p>
    <w:p w14:paraId="441828F4" w14:textId="77777777" w:rsidR="00C662D9" w:rsidRPr="00C662D9" w:rsidRDefault="00C662D9" w:rsidP="00CC5E90">
      <w:pPr>
        <w:spacing w:after="0" w:line="240" w:lineRule="auto"/>
        <w:ind w:left="708"/>
        <w:jc w:val="left"/>
        <w:rPr>
          <w:lang w:val="en-US"/>
        </w:rPr>
      </w:pPr>
      <w:r w:rsidRPr="00C662D9">
        <w:rPr>
          <w:lang w:val="en-US"/>
        </w:rPr>
        <w:t xml:space="preserve">    print(row)</w:t>
      </w:r>
    </w:p>
    <w:p w14:paraId="6DE7F2A1" w14:textId="77777777" w:rsidR="00C662D9" w:rsidRPr="00C662D9" w:rsidRDefault="00C662D9" w:rsidP="00CC5E90">
      <w:pPr>
        <w:spacing w:after="0" w:line="240" w:lineRule="auto"/>
        <w:ind w:left="708"/>
        <w:jc w:val="left"/>
        <w:rPr>
          <w:lang w:val="en-US"/>
        </w:rPr>
      </w:pPr>
    </w:p>
    <w:p w14:paraId="7653EA18" w14:textId="77777777" w:rsidR="00C662D9" w:rsidRDefault="00C662D9" w:rsidP="00CC5E90">
      <w:pPr>
        <w:spacing w:after="0" w:line="240" w:lineRule="auto"/>
        <w:ind w:left="708"/>
        <w:jc w:val="left"/>
      </w:pPr>
      <w:r>
        <w:t># Ejecutar una consulta para los primeros 20 libros</w:t>
      </w:r>
    </w:p>
    <w:p w14:paraId="0C48923C" w14:textId="77777777" w:rsidR="00C662D9" w:rsidRPr="00F36513" w:rsidRDefault="00C662D9" w:rsidP="00CC5E90">
      <w:pPr>
        <w:spacing w:after="0" w:line="240" w:lineRule="auto"/>
        <w:ind w:left="708"/>
        <w:jc w:val="left"/>
        <w:rPr>
          <w:lang w:val="en-US"/>
        </w:rPr>
      </w:pPr>
      <w:proofErr w:type="spellStart"/>
      <w:proofErr w:type="gramStart"/>
      <w:r w:rsidRPr="00F36513">
        <w:rPr>
          <w:lang w:val="en-US"/>
        </w:rPr>
        <w:t>cursor.execute</w:t>
      </w:r>
      <w:proofErr w:type="spellEnd"/>
      <w:proofErr w:type="gramEnd"/>
      <w:r w:rsidRPr="00F36513">
        <w:rPr>
          <w:lang w:val="en-US"/>
        </w:rPr>
        <w:t>('SELECT * FROM books LIMIT 20')</w:t>
      </w:r>
    </w:p>
    <w:p w14:paraId="571EB07B" w14:textId="77777777" w:rsidR="00C662D9" w:rsidRDefault="00C662D9" w:rsidP="00CC5E90">
      <w:pPr>
        <w:spacing w:after="0" w:line="240" w:lineRule="auto"/>
        <w:ind w:left="708"/>
        <w:jc w:val="left"/>
      </w:pPr>
      <w:proofErr w:type="spellStart"/>
      <w:r>
        <w:t>result</w:t>
      </w:r>
      <w:proofErr w:type="spellEnd"/>
      <w:r>
        <w:t xml:space="preserve"> = </w:t>
      </w:r>
      <w:proofErr w:type="spellStart"/>
      <w:proofErr w:type="gramStart"/>
      <w:r>
        <w:t>cursor.fetchall</w:t>
      </w:r>
      <w:proofErr w:type="spellEnd"/>
      <w:proofErr w:type="gramEnd"/>
      <w:r>
        <w:t>()</w:t>
      </w:r>
    </w:p>
    <w:p w14:paraId="4F6550B9" w14:textId="77777777" w:rsidR="00C662D9" w:rsidRDefault="00C662D9" w:rsidP="00CC5E90">
      <w:pPr>
        <w:spacing w:after="0" w:line="240" w:lineRule="auto"/>
        <w:ind w:left="708"/>
        <w:jc w:val="left"/>
      </w:pPr>
    </w:p>
    <w:p w14:paraId="7CD6B493" w14:textId="77777777" w:rsidR="00C662D9" w:rsidRDefault="00C662D9" w:rsidP="00CC5E90">
      <w:pPr>
        <w:spacing w:after="0" w:line="240" w:lineRule="auto"/>
        <w:ind w:left="708"/>
        <w:jc w:val="left"/>
      </w:pPr>
      <w:r>
        <w:t># Imprimir los resultados</w:t>
      </w:r>
    </w:p>
    <w:p w14:paraId="53DA76C5" w14:textId="77777777" w:rsidR="00C662D9" w:rsidRPr="00F36513" w:rsidRDefault="00C662D9" w:rsidP="00CC5E90">
      <w:pPr>
        <w:spacing w:after="0" w:line="240" w:lineRule="auto"/>
        <w:ind w:left="708"/>
        <w:jc w:val="left"/>
        <w:rPr>
          <w:lang w:val="en-US"/>
        </w:rPr>
      </w:pPr>
      <w:r w:rsidRPr="00F36513">
        <w:rPr>
          <w:lang w:val="en-US"/>
        </w:rPr>
        <w:t>for row in result:</w:t>
      </w:r>
    </w:p>
    <w:p w14:paraId="7F0B37B5" w14:textId="77777777" w:rsidR="00C662D9" w:rsidRPr="00F36513" w:rsidRDefault="00C662D9" w:rsidP="00CC5E90">
      <w:pPr>
        <w:spacing w:after="0" w:line="240" w:lineRule="auto"/>
        <w:ind w:left="708"/>
        <w:jc w:val="left"/>
        <w:rPr>
          <w:lang w:val="en-US"/>
        </w:rPr>
      </w:pPr>
      <w:r w:rsidRPr="00F36513">
        <w:rPr>
          <w:lang w:val="en-US"/>
        </w:rPr>
        <w:t xml:space="preserve">    print(row)</w:t>
      </w:r>
    </w:p>
    <w:p w14:paraId="6C651A48" w14:textId="77777777" w:rsidR="00C662D9" w:rsidRPr="00F36513" w:rsidRDefault="00C662D9" w:rsidP="00CC5E90">
      <w:pPr>
        <w:spacing w:after="0" w:line="240" w:lineRule="auto"/>
        <w:ind w:left="708"/>
        <w:jc w:val="left"/>
        <w:rPr>
          <w:lang w:val="en-US"/>
        </w:rPr>
      </w:pPr>
    </w:p>
    <w:p w14:paraId="7DAE1BFC" w14:textId="77777777" w:rsidR="00C662D9" w:rsidRDefault="00C662D9" w:rsidP="00CC5E90">
      <w:pPr>
        <w:spacing w:after="0" w:line="240" w:lineRule="auto"/>
        <w:ind w:left="708"/>
        <w:jc w:val="left"/>
      </w:pPr>
      <w:r>
        <w:t># Cerrar la conexión</w:t>
      </w:r>
    </w:p>
    <w:p w14:paraId="1B749F0A" w14:textId="77777777" w:rsidR="00C662D9" w:rsidRDefault="00C662D9" w:rsidP="00CC5E90">
      <w:pPr>
        <w:spacing w:after="0" w:line="240" w:lineRule="auto"/>
        <w:ind w:left="708"/>
        <w:jc w:val="left"/>
      </w:pPr>
      <w:proofErr w:type="spellStart"/>
      <w:proofErr w:type="gramStart"/>
      <w:r>
        <w:t>conn.close</w:t>
      </w:r>
      <w:proofErr w:type="spellEnd"/>
      <w:proofErr w:type="gramEnd"/>
      <w:r>
        <w:t>()</w:t>
      </w:r>
    </w:p>
    <w:p w14:paraId="636A5BAF" w14:textId="77777777" w:rsidR="00C662D9" w:rsidRPr="00C662D9" w:rsidRDefault="00C662D9" w:rsidP="00C662D9">
      <w:pPr>
        <w:rPr>
          <w:lang w:eastAsia="es-ES"/>
        </w:rPr>
      </w:pPr>
    </w:p>
    <w:p w14:paraId="0CCA06EA" w14:textId="4ABD4532" w:rsidR="007E01F7" w:rsidRDefault="00A636A6" w:rsidP="007E01F7">
      <w:pPr>
        <w:pStyle w:val="Ttulo2"/>
        <w:rPr>
          <w:rFonts w:eastAsia="Times New Roman"/>
          <w:lang w:val="es-CO" w:eastAsia="es-ES"/>
        </w:rPr>
      </w:pPr>
      <w:r>
        <w:rPr>
          <w:rFonts w:eastAsia="Times New Roman"/>
          <w:lang w:eastAsia="es-ES"/>
        </w:rPr>
        <w:br w:type="page"/>
      </w:r>
    </w:p>
    <w:p w14:paraId="40CF8B9C" w14:textId="42DE950A" w:rsidR="007E01F7" w:rsidRPr="007E01F7" w:rsidRDefault="00E91C28" w:rsidP="00DF1BB5">
      <w:pPr>
        <w:pStyle w:val="Ttulo2"/>
      </w:pPr>
      <w:bookmarkStart w:id="816" w:name="_Toc159355771"/>
      <w:bookmarkStart w:id="817" w:name="_Toc159871904"/>
      <w:r>
        <w:lastRenderedPageBreak/>
        <w:t xml:space="preserve">Anexo </w:t>
      </w:r>
      <w:r>
        <w:fldChar w:fldCharType="begin"/>
      </w:r>
      <w:r>
        <w:instrText xml:space="preserve"> SEQ Anexo \* ROMAN </w:instrText>
      </w:r>
      <w:r>
        <w:fldChar w:fldCharType="separate"/>
      </w:r>
      <w:r w:rsidR="00AA2DF6">
        <w:rPr>
          <w:noProof/>
        </w:rPr>
        <w:t>III</w:t>
      </w:r>
      <w:r>
        <w:rPr>
          <w:noProof/>
        </w:rPr>
        <w:fldChar w:fldCharType="end"/>
      </w:r>
      <w:r>
        <w:t xml:space="preserve"> </w:t>
      </w:r>
      <w:r w:rsidRPr="000C3C66">
        <w:t>Federación Bautista independiente de Colombia.</w:t>
      </w:r>
      <w:bookmarkEnd w:id="816"/>
      <w:bookmarkEnd w:id="817"/>
    </w:p>
    <w:tbl>
      <w:tblPr>
        <w:tblStyle w:val="Tablaconcuadrcula"/>
        <w:tblW w:w="0" w:type="auto"/>
        <w:tblLook w:val="04A0" w:firstRow="1" w:lastRow="0" w:firstColumn="1" w:lastColumn="0" w:noHBand="0" w:noVBand="1"/>
      </w:tblPr>
      <w:tblGrid>
        <w:gridCol w:w="3685"/>
        <w:gridCol w:w="4590"/>
      </w:tblGrid>
      <w:tr w:rsidR="007E01F7" w:rsidRPr="00C76C20" w14:paraId="0A97BE00" w14:textId="77777777" w:rsidTr="00DF6E59">
        <w:trPr>
          <w:tblHeader/>
        </w:trPr>
        <w:tc>
          <w:tcPr>
            <w:tcW w:w="3685" w:type="dxa"/>
            <w:shd w:val="clear" w:color="auto" w:fill="4472C4" w:themeFill="accent1"/>
          </w:tcPr>
          <w:p w14:paraId="752BC379" w14:textId="77777777" w:rsidR="007E01F7" w:rsidRPr="00C76C20" w:rsidRDefault="007E01F7" w:rsidP="007105F0">
            <w:pPr>
              <w:jc w:val="center"/>
              <w:rPr>
                <w:rFonts w:cs="Arial"/>
                <w:b/>
                <w:i/>
              </w:rPr>
            </w:pPr>
            <w:r w:rsidRPr="00C76C20">
              <w:rPr>
                <w:rFonts w:cs="Arial"/>
                <w:b/>
                <w:i/>
              </w:rPr>
              <w:t>IGLESIA</w:t>
            </w:r>
          </w:p>
        </w:tc>
        <w:tc>
          <w:tcPr>
            <w:tcW w:w="4590" w:type="dxa"/>
            <w:shd w:val="clear" w:color="auto" w:fill="4472C4" w:themeFill="accent1"/>
          </w:tcPr>
          <w:p w14:paraId="2AF6F710" w14:textId="77777777" w:rsidR="007E01F7" w:rsidRPr="00C76C20" w:rsidRDefault="007E01F7" w:rsidP="007105F0">
            <w:pPr>
              <w:jc w:val="center"/>
              <w:rPr>
                <w:rFonts w:cs="Arial"/>
                <w:b/>
                <w:i/>
              </w:rPr>
            </w:pPr>
            <w:r w:rsidRPr="00C76C20">
              <w:rPr>
                <w:rFonts w:cs="Arial"/>
                <w:b/>
                <w:i/>
              </w:rPr>
              <w:t>PASTOR</w:t>
            </w:r>
          </w:p>
        </w:tc>
      </w:tr>
      <w:tr w:rsidR="007E01F7" w:rsidRPr="00C76C20" w14:paraId="78D0EBE7" w14:textId="77777777" w:rsidTr="007E01F7">
        <w:tc>
          <w:tcPr>
            <w:tcW w:w="3685" w:type="dxa"/>
          </w:tcPr>
          <w:p w14:paraId="7A60C59C" w14:textId="77777777" w:rsidR="007E01F7" w:rsidRPr="00C76C20" w:rsidRDefault="007E01F7" w:rsidP="007105F0">
            <w:pPr>
              <w:rPr>
                <w:rFonts w:cs="Arial"/>
                <w:bCs/>
                <w:i/>
              </w:rPr>
            </w:pPr>
            <w:r w:rsidRPr="00C76C20">
              <w:rPr>
                <w:rFonts w:cs="Arial"/>
                <w:bCs/>
                <w:i/>
              </w:rPr>
              <w:t xml:space="preserve">I.B. Betania. </w:t>
            </w:r>
          </w:p>
        </w:tc>
        <w:tc>
          <w:tcPr>
            <w:tcW w:w="4590" w:type="dxa"/>
          </w:tcPr>
          <w:p w14:paraId="6D89FA0A" w14:textId="38D00BE1" w:rsidR="007E01F7" w:rsidRPr="00C76C20" w:rsidRDefault="006F2C15" w:rsidP="007105F0">
            <w:pPr>
              <w:rPr>
                <w:rFonts w:cs="Arial"/>
                <w:bCs/>
                <w:i/>
              </w:rPr>
            </w:pPr>
            <w:r w:rsidRPr="00C76C20">
              <w:rPr>
                <w:rFonts w:cs="Arial"/>
                <w:bCs/>
                <w:i/>
              </w:rPr>
              <w:t>Pastor</w:t>
            </w:r>
            <w:r w:rsidR="007E01F7" w:rsidRPr="00C76C20">
              <w:rPr>
                <w:rFonts w:cs="Arial"/>
                <w:bCs/>
                <w:i/>
              </w:rPr>
              <w:t xml:space="preserve"> Daniel Cuellar</w:t>
            </w:r>
          </w:p>
        </w:tc>
      </w:tr>
      <w:tr w:rsidR="007E01F7" w:rsidRPr="00C76C20" w14:paraId="67353A2F" w14:textId="77777777" w:rsidTr="007E01F7">
        <w:tc>
          <w:tcPr>
            <w:tcW w:w="3685" w:type="dxa"/>
          </w:tcPr>
          <w:p w14:paraId="01F6FAF4" w14:textId="77777777" w:rsidR="007E01F7" w:rsidRPr="00C76C20" w:rsidRDefault="007E01F7" w:rsidP="007105F0">
            <w:pPr>
              <w:rPr>
                <w:rFonts w:cs="Arial"/>
                <w:bCs/>
                <w:i/>
              </w:rPr>
            </w:pPr>
            <w:r w:rsidRPr="00C76C20">
              <w:rPr>
                <w:rFonts w:cs="Arial"/>
                <w:bCs/>
                <w:i/>
              </w:rPr>
              <w:t>I.B. Betsaida</w:t>
            </w:r>
          </w:p>
        </w:tc>
        <w:tc>
          <w:tcPr>
            <w:tcW w:w="4590" w:type="dxa"/>
          </w:tcPr>
          <w:p w14:paraId="7B0603D5" w14:textId="4CE3113F" w:rsidR="007E01F7" w:rsidRPr="00C76C20" w:rsidRDefault="006F2C15" w:rsidP="007105F0">
            <w:pPr>
              <w:rPr>
                <w:rFonts w:cs="Arial"/>
                <w:bCs/>
                <w:i/>
              </w:rPr>
            </w:pPr>
            <w:r w:rsidRPr="00C76C20">
              <w:rPr>
                <w:rFonts w:cs="Arial"/>
                <w:bCs/>
                <w:i/>
              </w:rPr>
              <w:t>Pastor</w:t>
            </w:r>
            <w:r w:rsidR="007E01F7" w:rsidRPr="00C76C20">
              <w:rPr>
                <w:rFonts w:cs="Arial"/>
                <w:bCs/>
                <w:i/>
              </w:rPr>
              <w:t xml:space="preserve"> Eduardo Cáceres</w:t>
            </w:r>
          </w:p>
        </w:tc>
      </w:tr>
      <w:tr w:rsidR="007E01F7" w:rsidRPr="00C76C20" w14:paraId="30B596CB" w14:textId="77777777" w:rsidTr="007E01F7">
        <w:tc>
          <w:tcPr>
            <w:tcW w:w="3685" w:type="dxa"/>
          </w:tcPr>
          <w:p w14:paraId="000600E2" w14:textId="77777777" w:rsidR="007E01F7" w:rsidRPr="00C76C20" w:rsidRDefault="007E01F7" w:rsidP="007105F0">
            <w:pPr>
              <w:rPr>
                <w:rFonts w:cs="Arial"/>
                <w:bCs/>
                <w:i/>
              </w:rPr>
            </w:pPr>
            <w:r w:rsidRPr="00C76C20">
              <w:rPr>
                <w:rFonts w:cs="Arial"/>
                <w:bCs/>
                <w:i/>
              </w:rPr>
              <w:t>I.B El calvario Molinos</w:t>
            </w:r>
          </w:p>
        </w:tc>
        <w:tc>
          <w:tcPr>
            <w:tcW w:w="4590" w:type="dxa"/>
          </w:tcPr>
          <w:p w14:paraId="015C8F7C" w14:textId="74E74BA6" w:rsidR="007E01F7" w:rsidRPr="00C76C20" w:rsidRDefault="006F2C15" w:rsidP="007105F0">
            <w:pPr>
              <w:rPr>
                <w:rFonts w:cs="Arial"/>
                <w:bCs/>
                <w:i/>
              </w:rPr>
            </w:pPr>
            <w:r w:rsidRPr="00C76C20">
              <w:rPr>
                <w:rFonts w:cs="Arial"/>
                <w:bCs/>
                <w:i/>
              </w:rPr>
              <w:t>Pastor</w:t>
            </w:r>
            <w:r w:rsidR="007E01F7" w:rsidRPr="00C76C20">
              <w:rPr>
                <w:rFonts w:cs="Arial"/>
                <w:bCs/>
                <w:i/>
              </w:rPr>
              <w:t xml:space="preserve"> Jairo Sanabria </w:t>
            </w:r>
          </w:p>
        </w:tc>
      </w:tr>
      <w:tr w:rsidR="007E01F7" w:rsidRPr="00C76C20" w14:paraId="7E56CB4C" w14:textId="77777777" w:rsidTr="007E01F7">
        <w:tc>
          <w:tcPr>
            <w:tcW w:w="3685" w:type="dxa"/>
          </w:tcPr>
          <w:p w14:paraId="4166C2C3" w14:textId="77777777" w:rsidR="007E01F7" w:rsidRPr="00C76C20" w:rsidRDefault="007E01F7" w:rsidP="007105F0">
            <w:pPr>
              <w:rPr>
                <w:rFonts w:cs="Arial"/>
                <w:bCs/>
                <w:i/>
              </w:rPr>
            </w:pPr>
            <w:r w:rsidRPr="00C76C20">
              <w:rPr>
                <w:rFonts w:cs="Arial"/>
                <w:bCs/>
                <w:i/>
              </w:rPr>
              <w:t xml:space="preserve">I.B. Valle de Tenjo </w:t>
            </w:r>
          </w:p>
        </w:tc>
        <w:tc>
          <w:tcPr>
            <w:tcW w:w="4590" w:type="dxa"/>
          </w:tcPr>
          <w:p w14:paraId="1E4A8497" w14:textId="17A2D568" w:rsidR="007E01F7" w:rsidRPr="00C76C20" w:rsidRDefault="006F2C15" w:rsidP="007105F0">
            <w:pPr>
              <w:rPr>
                <w:rFonts w:cs="Arial"/>
                <w:bCs/>
                <w:i/>
              </w:rPr>
            </w:pPr>
            <w:r w:rsidRPr="00C76C20">
              <w:rPr>
                <w:rFonts w:cs="Arial"/>
                <w:bCs/>
                <w:i/>
              </w:rPr>
              <w:t>Pastor</w:t>
            </w:r>
            <w:r w:rsidR="007E01F7" w:rsidRPr="00C76C20">
              <w:rPr>
                <w:rFonts w:cs="Arial"/>
                <w:bCs/>
                <w:i/>
              </w:rPr>
              <w:t xml:space="preserve"> Omar Méndez</w:t>
            </w:r>
          </w:p>
        </w:tc>
      </w:tr>
      <w:tr w:rsidR="007E01F7" w:rsidRPr="00C76C20" w14:paraId="050D148F" w14:textId="77777777" w:rsidTr="007E01F7">
        <w:tc>
          <w:tcPr>
            <w:tcW w:w="3685" w:type="dxa"/>
          </w:tcPr>
          <w:p w14:paraId="62C21519" w14:textId="77777777" w:rsidR="007E01F7" w:rsidRPr="00C76C20" w:rsidRDefault="007E01F7" w:rsidP="007105F0">
            <w:pPr>
              <w:rPr>
                <w:rFonts w:cs="Arial"/>
                <w:bCs/>
                <w:i/>
              </w:rPr>
            </w:pPr>
            <w:r w:rsidRPr="00C76C20">
              <w:rPr>
                <w:rFonts w:cs="Arial"/>
                <w:bCs/>
                <w:i/>
              </w:rPr>
              <w:t xml:space="preserve">I.B. Emanuel Perdomo. </w:t>
            </w:r>
          </w:p>
        </w:tc>
        <w:tc>
          <w:tcPr>
            <w:tcW w:w="4590" w:type="dxa"/>
          </w:tcPr>
          <w:p w14:paraId="4AB04EE7" w14:textId="5C38AA83" w:rsidR="007E01F7" w:rsidRPr="00C76C20" w:rsidRDefault="006F2C15" w:rsidP="007105F0">
            <w:pPr>
              <w:rPr>
                <w:rFonts w:cs="Arial"/>
                <w:bCs/>
                <w:i/>
              </w:rPr>
            </w:pPr>
            <w:r w:rsidRPr="00C76C20">
              <w:rPr>
                <w:rFonts w:cs="Arial"/>
                <w:bCs/>
                <w:i/>
              </w:rPr>
              <w:t>Pastor</w:t>
            </w:r>
            <w:r w:rsidR="007E01F7" w:rsidRPr="00C76C20">
              <w:rPr>
                <w:rFonts w:cs="Arial"/>
                <w:bCs/>
                <w:i/>
              </w:rPr>
              <w:t xml:space="preserve"> Marco Orjuela </w:t>
            </w:r>
          </w:p>
        </w:tc>
      </w:tr>
      <w:tr w:rsidR="007E01F7" w:rsidRPr="00C76C20" w14:paraId="6C669B8A" w14:textId="77777777" w:rsidTr="007E01F7">
        <w:tc>
          <w:tcPr>
            <w:tcW w:w="3685" w:type="dxa"/>
          </w:tcPr>
          <w:p w14:paraId="61DA75FB" w14:textId="77777777" w:rsidR="007E01F7" w:rsidRPr="00C76C20" w:rsidRDefault="007E01F7" w:rsidP="007105F0">
            <w:pPr>
              <w:rPr>
                <w:rFonts w:cs="Arial"/>
                <w:bCs/>
                <w:i/>
              </w:rPr>
            </w:pPr>
            <w:r w:rsidRPr="00C76C20">
              <w:rPr>
                <w:rFonts w:cs="Arial"/>
                <w:bCs/>
                <w:i/>
              </w:rPr>
              <w:t xml:space="preserve">I.B. Esperanza viva. Suba. </w:t>
            </w:r>
          </w:p>
        </w:tc>
        <w:tc>
          <w:tcPr>
            <w:tcW w:w="4590" w:type="dxa"/>
          </w:tcPr>
          <w:p w14:paraId="14ED1BB1" w14:textId="39E21771" w:rsidR="007E01F7" w:rsidRPr="00C76C20" w:rsidRDefault="00CC5E90" w:rsidP="007105F0">
            <w:pPr>
              <w:rPr>
                <w:rFonts w:cs="Arial"/>
                <w:bCs/>
                <w:i/>
              </w:rPr>
            </w:pPr>
            <w:r w:rsidRPr="00C76C20">
              <w:rPr>
                <w:rFonts w:cs="Arial"/>
                <w:bCs/>
                <w:i/>
              </w:rPr>
              <w:t>Pastor</w:t>
            </w:r>
            <w:r w:rsidR="007E01F7" w:rsidRPr="00C76C20">
              <w:rPr>
                <w:rFonts w:cs="Arial"/>
                <w:bCs/>
                <w:i/>
              </w:rPr>
              <w:t xml:space="preserve"> Néstor Pinilla. </w:t>
            </w:r>
          </w:p>
        </w:tc>
      </w:tr>
      <w:tr w:rsidR="007E01F7" w:rsidRPr="00C76C20" w14:paraId="3E2F6A81" w14:textId="77777777" w:rsidTr="007E01F7">
        <w:tc>
          <w:tcPr>
            <w:tcW w:w="3685" w:type="dxa"/>
          </w:tcPr>
          <w:p w14:paraId="3769E43C" w14:textId="77777777" w:rsidR="007E01F7" w:rsidRPr="00C76C20" w:rsidRDefault="007E01F7" w:rsidP="007105F0">
            <w:pPr>
              <w:rPr>
                <w:rFonts w:cs="Arial"/>
                <w:bCs/>
                <w:i/>
              </w:rPr>
            </w:pPr>
            <w:r w:rsidRPr="00C76C20">
              <w:rPr>
                <w:rFonts w:cs="Arial"/>
                <w:bCs/>
                <w:i/>
              </w:rPr>
              <w:t>I.B. Getsemaní. Castilla.</w:t>
            </w:r>
          </w:p>
        </w:tc>
        <w:tc>
          <w:tcPr>
            <w:tcW w:w="4590" w:type="dxa"/>
          </w:tcPr>
          <w:p w14:paraId="7465A93C" w14:textId="23570BE5" w:rsidR="007E01F7" w:rsidRPr="00C76C20" w:rsidRDefault="00CC5E90" w:rsidP="007105F0">
            <w:pPr>
              <w:rPr>
                <w:rFonts w:cs="Arial"/>
                <w:bCs/>
                <w:i/>
              </w:rPr>
            </w:pPr>
            <w:r w:rsidRPr="00C76C20">
              <w:rPr>
                <w:rFonts w:cs="Arial"/>
                <w:bCs/>
                <w:i/>
              </w:rPr>
              <w:t>Pastor</w:t>
            </w:r>
            <w:r w:rsidR="007E01F7" w:rsidRPr="00C76C20">
              <w:rPr>
                <w:rFonts w:cs="Arial"/>
                <w:bCs/>
                <w:i/>
              </w:rPr>
              <w:t xml:space="preserve"> Alex Abril</w:t>
            </w:r>
          </w:p>
        </w:tc>
      </w:tr>
      <w:tr w:rsidR="007E01F7" w:rsidRPr="00C76C20" w14:paraId="62DA3529" w14:textId="77777777" w:rsidTr="007E01F7">
        <w:tc>
          <w:tcPr>
            <w:tcW w:w="3685" w:type="dxa"/>
          </w:tcPr>
          <w:p w14:paraId="3C15A71D" w14:textId="18BE3701" w:rsidR="007E01F7" w:rsidRPr="00C76C20" w:rsidRDefault="007E01F7" w:rsidP="007105F0">
            <w:pPr>
              <w:rPr>
                <w:rFonts w:cs="Arial"/>
                <w:bCs/>
                <w:i/>
              </w:rPr>
            </w:pPr>
            <w:r w:rsidRPr="00C76C20">
              <w:rPr>
                <w:rFonts w:cs="Arial"/>
                <w:bCs/>
                <w:i/>
              </w:rPr>
              <w:t xml:space="preserve">I.B. Gracia en </w:t>
            </w:r>
            <w:r w:rsidR="00E47769" w:rsidRPr="00C76C20">
              <w:rPr>
                <w:rFonts w:cs="Arial"/>
                <w:bCs/>
                <w:i/>
              </w:rPr>
              <w:t>abundancia</w:t>
            </w:r>
          </w:p>
        </w:tc>
        <w:tc>
          <w:tcPr>
            <w:tcW w:w="4590" w:type="dxa"/>
          </w:tcPr>
          <w:p w14:paraId="25B8CB9E" w14:textId="5F0875A7" w:rsidR="007E01F7" w:rsidRPr="00C76C20" w:rsidRDefault="006F2C15" w:rsidP="007105F0">
            <w:pPr>
              <w:rPr>
                <w:rFonts w:cs="Arial"/>
                <w:bCs/>
                <w:i/>
              </w:rPr>
            </w:pPr>
            <w:r w:rsidRPr="00C76C20">
              <w:rPr>
                <w:rFonts w:cs="Arial"/>
                <w:bCs/>
                <w:i/>
              </w:rPr>
              <w:t>Pastor</w:t>
            </w:r>
            <w:r w:rsidR="007E01F7" w:rsidRPr="00C76C20">
              <w:rPr>
                <w:rFonts w:cs="Arial"/>
                <w:bCs/>
                <w:i/>
              </w:rPr>
              <w:t xml:space="preserve"> Héctor López </w:t>
            </w:r>
          </w:p>
        </w:tc>
      </w:tr>
      <w:tr w:rsidR="007E01F7" w:rsidRPr="00C76C20" w14:paraId="1F68C204" w14:textId="77777777" w:rsidTr="007E01F7">
        <w:tc>
          <w:tcPr>
            <w:tcW w:w="3685" w:type="dxa"/>
          </w:tcPr>
          <w:p w14:paraId="68364E6B" w14:textId="77777777" w:rsidR="007E01F7" w:rsidRPr="00C76C20" w:rsidRDefault="007E01F7" w:rsidP="007105F0">
            <w:pPr>
              <w:rPr>
                <w:rFonts w:cs="Arial"/>
                <w:bCs/>
                <w:i/>
              </w:rPr>
            </w:pPr>
            <w:r w:rsidRPr="00C76C20">
              <w:rPr>
                <w:rFonts w:cs="Arial"/>
                <w:bCs/>
                <w:i/>
              </w:rPr>
              <w:t>I.B. Sumapaz</w:t>
            </w:r>
          </w:p>
        </w:tc>
        <w:tc>
          <w:tcPr>
            <w:tcW w:w="4590" w:type="dxa"/>
          </w:tcPr>
          <w:p w14:paraId="066B47A0" w14:textId="41944274" w:rsidR="007E01F7" w:rsidRPr="00C76C20" w:rsidRDefault="006F2C15" w:rsidP="007105F0">
            <w:pPr>
              <w:rPr>
                <w:rFonts w:cs="Arial"/>
                <w:bCs/>
                <w:i/>
              </w:rPr>
            </w:pPr>
            <w:r w:rsidRPr="00C76C20">
              <w:rPr>
                <w:rFonts w:cs="Arial"/>
                <w:bCs/>
                <w:i/>
              </w:rPr>
              <w:t>Pastor</w:t>
            </w:r>
            <w:r w:rsidR="007E01F7" w:rsidRPr="00C76C20">
              <w:rPr>
                <w:rFonts w:cs="Arial"/>
                <w:bCs/>
                <w:i/>
              </w:rPr>
              <w:t xml:space="preserve"> Alejandro Morales </w:t>
            </w:r>
          </w:p>
        </w:tc>
      </w:tr>
      <w:tr w:rsidR="007E01F7" w:rsidRPr="00C76C20" w14:paraId="160ED0C2" w14:textId="77777777" w:rsidTr="007E01F7">
        <w:tc>
          <w:tcPr>
            <w:tcW w:w="3685" w:type="dxa"/>
          </w:tcPr>
          <w:p w14:paraId="10E7DF82" w14:textId="77777777" w:rsidR="007E01F7" w:rsidRPr="00C76C20" w:rsidRDefault="007E01F7" w:rsidP="007105F0">
            <w:pPr>
              <w:rPr>
                <w:rFonts w:cs="Arial"/>
                <w:bCs/>
                <w:i/>
              </w:rPr>
            </w:pPr>
            <w:r w:rsidRPr="00C76C20">
              <w:rPr>
                <w:rFonts w:cs="Arial"/>
                <w:bCs/>
                <w:i/>
              </w:rPr>
              <w:t xml:space="preserve">I.B Esperanza de Soacha. </w:t>
            </w:r>
          </w:p>
        </w:tc>
        <w:tc>
          <w:tcPr>
            <w:tcW w:w="4590" w:type="dxa"/>
          </w:tcPr>
          <w:p w14:paraId="2A763FB7" w14:textId="235C40FC" w:rsidR="007E01F7" w:rsidRPr="00C76C20" w:rsidRDefault="006F2C15" w:rsidP="007105F0">
            <w:pPr>
              <w:rPr>
                <w:rFonts w:cs="Arial"/>
                <w:bCs/>
                <w:i/>
              </w:rPr>
            </w:pPr>
            <w:r w:rsidRPr="00C76C20">
              <w:rPr>
                <w:rFonts w:cs="Arial"/>
                <w:bCs/>
                <w:i/>
              </w:rPr>
              <w:t>Pastor</w:t>
            </w:r>
            <w:r w:rsidR="007E01F7" w:rsidRPr="00C76C20">
              <w:rPr>
                <w:rFonts w:cs="Arial"/>
                <w:bCs/>
                <w:i/>
              </w:rPr>
              <w:t xml:space="preserve"> Julián Martínez</w:t>
            </w:r>
          </w:p>
        </w:tc>
      </w:tr>
      <w:tr w:rsidR="007E01F7" w:rsidRPr="00C76C20" w14:paraId="046C7FB6" w14:textId="77777777" w:rsidTr="007E01F7">
        <w:tc>
          <w:tcPr>
            <w:tcW w:w="3685" w:type="dxa"/>
          </w:tcPr>
          <w:p w14:paraId="516B6A08" w14:textId="77777777" w:rsidR="007E01F7" w:rsidRPr="00C76C20" w:rsidRDefault="007E01F7" w:rsidP="007105F0">
            <w:pPr>
              <w:rPr>
                <w:rFonts w:cs="Arial"/>
                <w:bCs/>
                <w:i/>
              </w:rPr>
            </w:pPr>
            <w:r w:rsidRPr="00C76C20">
              <w:rPr>
                <w:rFonts w:cs="Arial"/>
                <w:bCs/>
                <w:i/>
              </w:rPr>
              <w:t>I.B. Impacto Bíblico.</w:t>
            </w:r>
          </w:p>
        </w:tc>
        <w:tc>
          <w:tcPr>
            <w:tcW w:w="4590" w:type="dxa"/>
          </w:tcPr>
          <w:p w14:paraId="20CFA0A8" w14:textId="1C6448B2" w:rsidR="007E01F7" w:rsidRPr="00C76C20" w:rsidRDefault="006F2C15" w:rsidP="007105F0">
            <w:pPr>
              <w:rPr>
                <w:rFonts w:cs="Arial"/>
                <w:bCs/>
                <w:i/>
              </w:rPr>
            </w:pPr>
            <w:r w:rsidRPr="00C76C20">
              <w:rPr>
                <w:rFonts w:cs="Arial"/>
                <w:bCs/>
                <w:i/>
              </w:rPr>
              <w:t>Pastor</w:t>
            </w:r>
            <w:r w:rsidR="007E01F7" w:rsidRPr="00C76C20">
              <w:rPr>
                <w:rFonts w:cs="Arial"/>
                <w:bCs/>
                <w:i/>
              </w:rPr>
              <w:t xml:space="preserve"> Jonathan Boyd</w:t>
            </w:r>
          </w:p>
        </w:tc>
      </w:tr>
      <w:tr w:rsidR="007E01F7" w:rsidRPr="00C76C20" w14:paraId="49AD8DD0" w14:textId="77777777" w:rsidTr="007E01F7">
        <w:tc>
          <w:tcPr>
            <w:tcW w:w="3685" w:type="dxa"/>
          </w:tcPr>
          <w:p w14:paraId="516C1DCB" w14:textId="77777777" w:rsidR="007E01F7" w:rsidRPr="00C76C20" w:rsidRDefault="007E01F7" w:rsidP="007105F0">
            <w:pPr>
              <w:rPr>
                <w:rFonts w:cs="Arial"/>
                <w:bCs/>
                <w:i/>
              </w:rPr>
            </w:pPr>
            <w:r w:rsidRPr="00C76C20">
              <w:rPr>
                <w:rFonts w:cs="Arial"/>
                <w:bCs/>
                <w:i/>
              </w:rPr>
              <w:t>I.B. La fe.</w:t>
            </w:r>
          </w:p>
        </w:tc>
        <w:tc>
          <w:tcPr>
            <w:tcW w:w="4590" w:type="dxa"/>
          </w:tcPr>
          <w:p w14:paraId="3BBFC2D2" w14:textId="0FD8CC2A" w:rsidR="007E01F7" w:rsidRPr="00C76C20" w:rsidRDefault="006F2C15" w:rsidP="007105F0">
            <w:pPr>
              <w:rPr>
                <w:rFonts w:cs="Arial"/>
                <w:bCs/>
                <w:i/>
              </w:rPr>
            </w:pPr>
            <w:r w:rsidRPr="00C76C20">
              <w:rPr>
                <w:rFonts w:cs="Arial"/>
                <w:bCs/>
                <w:i/>
              </w:rPr>
              <w:t>Pastor</w:t>
            </w:r>
            <w:r w:rsidR="007E01F7" w:rsidRPr="00C76C20">
              <w:rPr>
                <w:rFonts w:cs="Arial"/>
                <w:bCs/>
                <w:i/>
              </w:rPr>
              <w:t xml:space="preserve"> A</w:t>
            </w:r>
            <w:r w:rsidR="0008286D">
              <w:rPr>
                <w:rFonts w:cs="Arial"/>
                <w:bCs/>
                <w:i/>
              </w:rPr>
              <w:t>lexander</w:t>
            </w:r>
            <w:r w:rsidR="007E01F7" w:rsidRPr="00C76C20">
              <w:rPr>
                <w:rFonts w:cs="Arial"/>
                <w:bCs/>
                <w:i/>
              </w:rPr>
              <w:t xml:space="preserve"> Castañeda</w:t>
            </w:r>
          </w:p>
        </w:tc>
      </w:tr>
      <w:tr w:rsidR="007E01F7" w:rsidRPr="00C76C20" w14:paraId="399C3CA5" w14:textId="77777777" w:rsidTr="007E01F7">
        <w:tc>
          <w:tcPr>
            <w:tcW w:w="3685" w:type="dxa"/>
          </w:tcPr>
          <w:p w14:paraId="222644B3" w14:textId="77777777" w:rsidR="007E01F7" w:rsidRPr="00C76C20" w:rsidRDefault="007E01F7" w:rsidP="007105F0">
            <w:pPr>
              <w:rPr>
                <w:rFonts w:cs="Arial"/>
                <w:bCs/>
                <w:i/>
              </w:rPr>
            </w:pPr>
            <w:r w:rsidRPr="00C76C20">
              <w:rPr>
                <w:rFonts w:cs="Arial"/>
                <w:bCs/>
                <w:i/>
              </w:rPr>
              <w:t>I.B. La gracia Chía.</w:t>
            </w:r>
          </w:p>
        </w:tc>
        <w:tc>
          <w:tcPr>
            <w:tcW w:w="4590" w:type="dxa"/>
          </w:tcPr>
          <w:p w14:paraId="31263C3A" w14:textId="60CC010F" w:rsidR="007E01F7" w:rsidRPr="00C76C20" w:rsidRDefault="006F2C15" w:rsidP="007105F0">
            <w:pPr>
              <w:rPr>
                <w:rFonts w:cs="Arial"/>
                <w:bCs/>
                <w:i/>
              </w:rPr>
            </w:pPr>
            <w:r w:rsidRPr="00C76C20">
              <w:rPr>
                <w:rFonts w:cs="Arial"/>
                <w:bCs/>
                <w:i/>
              </w:rPr>
              <w:t>Pastor</w:t>
            </w:r>
            <w:r w:rsidR="007E01F7" w:rsidRPr="00C76C20">
              <w:rPr>
                <w:rFonts w:cs="Arial"/>
                <w:bCs/>
                <w:i/>
              </w:rPr>
              <w:t xml:space="preserve"> Galaxiux Castañeda</w:t>
            </w:r>
          </w:p>
        </w:tc>
      </w:tr>
      <w:tr w:rsidR="007E01F7" w:rsidRPr="00C76C20" w14:paraId="47F9D265" w14:textId="77777777" w:rsidTr="007E01F7">
        <w:tc>
          <w:tcPr>
            <w:tcW w:w="3685" w:type="dxa"/>
          </w:tcPr>
          <w:p w14:paraId="39CF5CC9" w14:textId="77777777" w:rsidR="007E01F7" w:rsidRPr="00C76C20" w:rsidRDefault="007E01F7" w:rsidP="007105F0">
            <w:pPr>
              <w:rPr>
                <w:rFonts w:cs="Arial"/>
                <w:bCs/>
                <w:i/>
              </w:rPr>
            </w:pPr>
            <w:r w:rsidRPr="00C76C20">
              <w:rPr>
                <w:rFonts w:cs="Arial"/>
                <w:bCs/>
                <w:i/>
              </w:rPr>
              <w:t xml:space="preserve">I.B. Emmaus. </w:t>
            </w:r>
          </w:p>
        </w:tc>
        <w:tc>
          <w:tcPr>
            <w:tcW w:w="4590" w:type="dxa"/>
          </w:tcPr>
          <w:p w14:paraId="63275280" w14:textId="300F88DA" w:rsidR="007E01F7" w:rsidRPr="00C76C20" w:rsidRDefault="00CC5E90" w:rsidP="007105F0">
            <w:pPr>
              <w:rPr>
                <w:rFonts w:cs="Arial"/>
                <w:bCs/>
                <w:i/>
              </w:rPr>
            </w:pPr>
            <w:r w:rsidRPr="00C76C20">
              <w:rPr>
                <w:rFonts w:cs="Arial"/>
                <w:bCs/>
                <w:i/>
              </w:rPr>
              <w:t>Pastor</w:t>
            </w:r>
            <w:r w:rsidR="007E01F7" w:rsidRPr="00C76C20">
              <w:rPr>
                <w:rFonts w:cs="Arial"/>
                <w:bCs/>
                <w:i/>
              </w:rPr>
              <w:t xml:space="preserve"> Armando Bohórquez</w:t>
            </w:r>
          </w:p>
        </w:tc>
      </w:tr>
      <w:tr w:rsidR="007E01F7" w:rsidRPr="00C76C20" w14:paraId="480EBBE3" w14:textId="77777777" w:rsidTr="007E01F7">
        <w:tc>
          <w:tcPr>
            <w:tcW w:w="3685" w:type="dxa"/>
          </w:tcPr>
          <w:p w14:paraId="56095238" w14:textId="77777777" w:rsidR="007E01F7" w:rsidRPr="00C76C20" w:rsidRDefault="007E01F7" w:rsidP="007105F0">
            <w:pPr>
              <w:rPr>
                <w:rFonts w:cs="Arial"/>
                <w:bCs/>
                <w:i/>
              </w:rPr>
            </w:pPr>
            <w:r w:rsidRPr="00C76C20">
              <w:rPr>
                <w:rFonts w:cs="Arial"/>
                <w:bCs/>
                <w:i/>
              </w:rPr>
              <w:t>I.B. Esperanza viva Medellín.</w:t>
            </w:r>
          </w:p>
        </w:tc>
        <w:tc>
          <w:tcPr>
            <w:tcW w:w="4590" w:type="dxa"/>
          </w:tcPr>
          <w:p w14:paraId="3EA40CE7" w14:textId="09C956D6" w:rsidR="007E01F7" w:rsidRPr="00C76C20" w:rsidRDefault="006F2C15" w:rsidP="007105F0">
            <w:pPr>
              <w:rPr>
                <w:rFonts w:cs="Arial"/>
                <w:bCs/>
                <w:i/>
              </w:rPr>
            </w:pPr>
            <w:r w:rsidRPr="00C76C20">
              <w:rPr>
                <w:rFonts w:cs="Arial"/>
                <w:bCs/>
                <w:i/>
              </w:rPr>
              <w:t>Pastor</w:t>
            </w:r>
            <w:r w:rsidR="007E01F7" w:rsidRPr="00C76C20">
              <w:rPr>
                <w:rFonts w:cs="Arial"/>
                <w:bCs/>
                <w:i/>
              </w:rPr>
              <w:t xml:space="preserve"> Peter Hudson </w:t>
            </w:r>
          </w:p>
        </w:tc>
      </w:tr>
      <w:tr w:rsidR="007E01F7" w:rsidRPr="00C76C20" w14:paraId="0F0A0E50" w14:textId="77777777" w:rsidTr="007E01F7">
        <w:tc>
          <w:tcPr>
            <w:tcW w:w="3685" w:type="dxa"/>
          </w:tcPr>
          <w:p w14:paraId="784AD94A" w14:textId="77777777" w:rsidR="007E01F7" w:rsidRPr="00C76C20" w:rsidRDefault="007E01F7" w:rsidP="007105F0">
            <w:pPr>
              <w:rPr>
                <w:rFonts w:cs="Arial"/>
                <w:bCs/>
                <w:i/>
              </w:rPr>
            </w:pPr>
            <w:r w:rsidRPr="00C76C20">
              <w:rPr>
                <w:rFonts w:cs="Arial"/>
                <w:bCs/>
                <w:i/>
              </w:rPr>
              <w:t>I.B. La gracia. Villavicencio.</w:t>
            </w:r>
          </w:p>
        </w:tc>
        <w:tc>
          <w:tcPr>
            <w:tcW w:w="4590" w:type="dxa"/>
          </w:tcPr>
          <w:p w14:paraId="6A7EE650" w14:textId="1E1DA206" w:rsidR="007E01F7" w:rsidRPr="00C76C20" w:rsidRDefault="006F2C15" w:rsidP="007105F0">
            <w:pPr>
              <w:rPr>
                <w:rFonts w:cs="Arial"/>
                <w:bCs/>
                <w:i/>
              </w:rPr>
            </w:pPr>
            <w:r w:rsidRPr="00C76C20">
              <w:rPr>
                <w:rFonts w:cs="Arial"/>
                <w:bCs/>
                <w:i/>
              </w:rPr>
              <w:t>Pastor</w:t>
            </w:r>
            <w:r w:rsidR="007E01F7" w:rsidRPr="00C76C20">
              <w:rPr>
                <w:rFonts w:cs="Arial"/>
                <w:bCs/>
                <w:i/>
              </w:rPr>
              <w:t xml:space="preserve"> Lisandro Vera</w:t>
            </w:r>
          </w:p>
        </w:tc>
      </w:tr>
      <w:tr w:rsidR="007E01F7" w:rsidRPr="00C76C20" w14:paraId="6D06B050" w14:textId="77777777" w:rsidTr="007E01F7">
        <w:tc>
          <w:tcPr>
            <w:tcW w:w="3685" w:type="dxa"/>
          </w:tcPr>
          <w:p w14:paraId="0FD3BC34" w14:textId="77777777" w:rsidR="007E01F7" w:rsidRPr="00C76C20" w:rsidRDefault="007E01F7" w:rsidP="007105F0">
            <w:pPr>
              <w:rPr>
                <w:rFonts w:cs="Arial"/>
                <w:bCs/>
                <w:i/>
              </w:rPr>
            </w:pPr>
            <w:r w:rsidRPr="00C76C20">
              <w:rPr>
                <w:rFonts w:cs="Arial"/>
                <w:bCs/>
                <w:i/>
              </w:rPr>
              <w:t xml:space="preserve">I.B. La misión. </w:t>
            </w:r>
          </w:p>
        </w:tc>
        <w:tc>
          <w:tcPr>
            <w:tcW w:w="4590" w:type="dxa"/>
          </w:tcPr>
          <w:p w14:paraId="48E7BFA7" w14:textId="5C98ACED" w:rsidR="007E01F7" w:rsidRPr="00C76C20" w:rsidRDefault="006F2C15" w:rsidP="007105F0">
            <w:pPr>
              <w:rPr>
                <w:rFonts w:cs="Arial"/>
                <w:bCs/>
                <w:i/>
              </w:rPr>
            </w:pPr>
            <w:r w:rsidRPr="00C76C20">
              <w:rPr>
                <w:rFonts w:cs="Arial"/>
                <w:bCs/>
                <w:i/>
              </w:rPr>
              <w:t>Pastor</w:t>
            </w:r>
            <w:r w:rsidR="007E01F7" w:rsidRPr="00C76C20">
              <w:rPr>
                <w:rFonts w:cs="Arial"/>
                <w:bCs/>
                <w:i/>
              </w:rPr>
              <w:t xml:space="preserve"> Ramón Perea</w:t>
            </w:r>
          </w:p>
        </w:tc>
      </w:tr>
      <w:tr w:rsidR="007E01F7" w:rsidRPr="00C76C20" w14:paraId="5DFFDFC8" w14:textId="77777777" w:rsidTr="007E01F7">
        <w:tc>
          <w:tcPr>
            <w:tcW w:w="3685" w:type="dxa"/>
          </w:tcPr>
          <w:p w14:paraId="34A6D297" w14:textId="77777777" w:rsidR="007E01F7" w:rsidRPr="00C76C20" w:rsidRDefault="007E01F7" w:rsidP="007105F0">
            <w:pPr>
              <w:rPr>
                <w:rFonts w:cs="Arial"/>
                <w:bCs/>
                <w:i/>
              </w:rPr>
            </w:pPr>
            <w:r w:rsidRPr="00C76C20">
              <w:rPr>
                <w:rFonts w:cs="Arial"/>
                <w:bCs/>
                <w:i/>
              </w:rPr>
              <w:t>I.B. Valle de Josafat</w:t>
            </w:r>
          </w:p>
        </w:tc>
        <w:tc>
          <w:tcPr>
            <w:tcW w:w="4590" w:type="dxa"/>
          </w:tcPr>
          <w:p w14:paraId="7EE9C97D" w14:textId="6D3426C4" w:rsidR="007E01F7" w:rsidRPr="00C76C20" w:rsidRDefault="006F2C15" w:rsidP="007105F0">
            <w:pPr>
              <w:rPr>
                <w:rFonts w:cs="Arial"/>
                <w:bCs/>
                <w:i/>
              </w:rPr>
            </w:pPr>
            <w:r w:rsidRPr="00C76C20">
              <w:rPr>
                <w:rFonts w:cs="Arial"/>
                <w:bCs/>
                <w:i/>
              </w:rPr>
              <w:t>Pastor</w:t>
            </w:r>
            <w:r w:rsidR="007E01F7" w:rsidRPr="00C76C20">
              <w:rPr>
                <w:rFonts w:cs="Arial"/>
                <w:bCs/>
                <w:i/>
              </w:rPr>
              <w:t xml:space="preserve"> Mauricio Beltrán</w:t>
            </w:r>
          </w:p>
        </w:tc>
      </w:tr>
      <w:tr w:rsidR="007E01F7" w:rsidRPr="00C76C20" w14:paraId="5B639640" w14:textId="77777777" w:rsidTr="007E01F7">
        <w:tc>
          <w:tcPr>
            <w:tcW w:w="3685" w:type="dxa"/>
          </w:tcPr>
          <w:p w14:paraId="3C38EFCC" w14:textId="77777777" w:rsidR="007E01F7" w:rsidRPr="00C76C20" w:rsidRDefault="007E01F7" w:rsidP="007105F0">
            <w:pPr>
              <w:rPr>
                <w:rFonts w:cs="Arial"/>
                <w:bCs/>
                <w:i/>
              </w:rPr>
            </w:pPr>
            <w:r w:rsidRPr="00C76C20">
              <w:rPr>
                <w:rFonts w:cs="Arial"/>
                <w:bCs/>
                <w:i/>
              </w:rPr>
              <w:t>I.B. Luz y verdad</w:t>
            </w:r>
          </w:p>
        </w:tc>
        <w:tc>
          <w:tcPr>
            <w:tcW w:w="4590" w:type="dxa"/>
          </w:tcPr>
          <w:p w14:paraId="6F542D6A" w14:textId="00785A9E" w:rsidR="007E01F7" w:rsidRPr="00C76C20" w:rsidRDefault="006F2C15" w:rsidP="007105F0">
            <w:pPr>
              <w:rPr>
                <w:rFonts w:cs="Arial"/>
                <w:bCs/>
                <w:i/>
              </w:rPr>
            </w:pPr>
            <w:r w:rsidRPr="00C76C20">
              <w:rPr>
                <w:rFonts w:cs="Arial"/>
                <w:bCs/>
                <w:i/>
              </w:rPr>
              <w:t>Pastor</w:t>
            </w:r>
            <w:r w:rsidR="007E01F7" w:rsidRPr="00C76C20">
              <w:rPr>
                <w:rFonts w:cs="Arial"/>
                <w:bCs/>
                <w:i/>
              </w:rPr>
              <w:t xml:space="preserve"> </w:t>
            </w:r>
            <w:r w:rsidR="00B83278" w:rsidRPr="00C76C20">
              <w:rPr>
                <w:rFonts w:cs="Arial"/>
                <w:bCs/>
                <w:i/>
              </w:rPr>
              <w:t>Timothy</w:t>
            </w:r>
            <w:r w:rsidR="007E01F7" w:rsidRPr="00C76C20">
              <w:rPr>
                <w:rFonts w:cs="Arial"/>
                <w:bCs/>
                <w:i/>
              </w:rPr>
              <w:t xml:space="preserve"> Wheeler</w:t>
            </w:r>
          </w:p>
        </w:tc>
      </w:tr>
      <w:tr w:rsidR="007E01F7" w:rsidRPr="00C76C20" w14:paraId="5579F9D5" w14:textId="77777777" w:rsidTr="007E01F7">
        <w:tc>
          <w:tcPr>
            <w:tcW w:w="3685" w:type="dxa"/>
          </w:tcPr>
          <w:p w14:paraId="1687FEE7" w14:textId="77777777" w:rsidR="007E01F7" w:rsidRPr="00C76C20" w:rsidRDefault="007E01F7" w:rsidP="007105F0">
            <w:pPr>
              <w:rPr>
                <w:rFonts w:cs="Arial"/>
                <w:bCs/>
                <w:i/>
              </w:rPr>
            </w:pPr>
            <w:r w:rsidRPr="00C76C20">
              <w:rPr>
                <w:rFonts w:cs="Arial"/>
                <w:bCs/>
                <w:i/>
              </w:rPr>
              <w:t>I.B Torre Fuerte</w:t>
            </w:r>
          </w:p>
        </w:tc>
        <w:tc>
          <w:tcPr>
            <w:tcW w:w="4590" w:type="dxa"/>
          </w:tcPr>
          <w:p w14:paraId="7A4A9BBC" w14:textId="3259B83A" w:rsidR="007E01F7" w:rsidRPr="00C76C20" w:rsidRDefault="006F2C15" w:rsidP="007105F0">
            <w:pPr>
              <w:rPr>
                <w:rFonts w:cs="Arial"/>
                <w:bCs/>
                <w:i/>
              </w:rPr>
            </w:pPr>
            <w:r w:rsidRPr="00C76C20">
              <w:rPr>
                <w:rFonts w:cs="Arial"/>
                <w:bCs/>
                <w:i/>
              </w:rPr>
              <w:t>Pastor</w:t>
            </w:r>
            <w:r w:rsidR="007E01F7" w:rsidRPr="00C76C20">
              <w:rPr>
                <w:rFonts w:cs="Arial"/>
                <w:bCs/>
                <w:i/>
              </w:rPr>
              <w:t xml:space="preserve"> Andrés Pedraza </w:t>
            </w:r>
          </w:p>
        </w:tc>
      </w:tr>
      <w:tr w:rsidR="007E01F7" w:rsidRPr="00C76C20" w14:paraId="3E4A6A11" w14:textId="77777777" w:rsidTr="007E01F7">
        <w:tc>
          <w:tcPr>
            <w:tcW w:w="3685" w:type="dxa"/>
          </w:tcPr>
          <w:p w14:paraId="43724455" w14:textId="77777777" w:rsidR="007E01F7" w:rsidRPr="00C76C20" w:rsidRDefault="007E01F7" w:rsidP="007105F0">
            <w:pPr>
              <w:rPr>
                <w:rFonts w:cs="Arial"/>
                <w:bCs/>
                <w:i/>
              </w:rPr>
            </w:pPr>
            <w:r w:rsidRPr="00C76C20">
              <w:rPr>
                <w:rFonts w:cs="Arial"/>
                <w:bCs/>
                <w:i/>
              </w:rPr>
              <w:t>I.B. Maranatha</w:t>
            </w:r>
          </w:p>
        </w:tc>
        <w:tc>
          <w:tcPr>
            <w:tcW w:w="4590" w:type="dxa"/>
          </w:tcPr>
          <w:p w14:paraId="11B4568F" w14:textId="31BFB6B5" w:rsidR="007E01F7" w:rsidRPr="00C76C20" w:rsidRDefault="006F2C15" w:rsidP="007105F0">
            <w:pPr>
              <w:rPr>
                <w:rFonts w:cs="Arial"/>
                <w:bCs/>
                <w:i/>
              </w:rPr>
            </w:pPr>
            <w:r w:rsidRPr="00C76C20">
              <w:rPr>
                <w:rFonts w:cs="Arial"/>
                <w:bCs/>
                <w:i/>
              </w:rPr>
              <w:t>Pastor</w:t>
            </w:r>
            <w:r w:rsidR="007E01F7" w:rsidRPr="00C76C20">
              <w:rPr>
                <w:rFonts w:cs="Arial"/>
                <w:bCs/>
                <w:i/>
              </w:rPr>
              <w:t xml:space="preserve"> Carlos Benites </w:t>
            </w:r>
          </w:p>
        </w:tc>
      </w:tr>
      <w:tr w:rsidR="007E01F7" w:rsidRPr="00C76C20" w14:paraId="4B8A6C9E" w14:textId="77777777" w:rsidTr="007E01F7">
        <w:tc>
          <w:tcPr>
            <w:tcW w:w="3685" w:type="dxa"/>
          </w:tcPr>
          <w:p w14:paraId="47D3F13B" w14:textId="77777777" w:rsidR="007E01F7" w:rsidRPr="00C76C20" w:rsidRDefault="007E01F7" w:rsidP="007105F0">
            <w:pPr>
              <w:rPr>
                <w:rFonts w:cs="Arial"/>
                <w:bCs/>
                <w:i/>
              </w:rPr>
            </w:pPr>
            <w:r w:rsidRPr="00C76C20">
              <w:rPr>
                <w:rFonts w:cs="Arial"/>
                <w:bCs/>
                <w:i/>
              </w:rPr>
              <w:t>I.B. Nueva Vida</w:t>
            </w:r>
          </w:p>
        </w:tc>
        <w:tc>
          <w:tcPr>
            <w:tcW w:w="4590" w:type="dxa"/>
          </w:tcPr>
          <w:p w14:paraId="28DA4338" w14:textId="468C418B" w:rsidR="007E01F7" w:rsidRPr="00C76C20" w:rsidRDefault="006F2C15" w:rsidP="007105F0">
            <w:pPr>
              <w:rPr>
                <w:rFonts w:cs="Arial"/>
                <w:bCs/>
                <w:i/>
              </w:rPr>
            </w:pPr>
            <w:r w:rsidRPr="00C76C20">
              <w:rPr>
                <w:rFonts w:cs="Arial"/>
                <w:bCs/>
                <w:i/>
              </w:rPr>
              <w:t>Pastor</w:t>
            </w:r>
            <w:r w:rsidR="007E01F7" w:rsidRPr="00C76C20">
              <w:rPr>
                <w:rFonts w:cs="Arial"/>
                <w:bCs/>
                <w:i/>
              </w:rPr>
              <w:t xml:space="preserve"> Wilson Moreno</w:t>
            </w:r>
          </w:p>
        </w:tc>
      </w:tr>
      <w:tr w:rsidR="007E01F7" w:rsidRPr="00C76C20" w14:paraId="59738746" w14:textId="77777777" w:rsidTr="007E01F7">
        <w:tc>
          <w:tcPr>
            <w:tcW w:w="3685" w:type="dxa"/>
          </w:tcPr>
          <w:p w14:paraId="1875D05A" w14:textId="77777777" w:rsidR="007E01F7" w:rsidRPr="00C76C20" w:rsidRDefault="007E01F7" w:rsidP="007105F0">
            <w:pPr>
              <w:rPr>
                <w:rFonts w:cs="Arial"/>
                <w:bCs/>
                <w:i/>
              </w:rPr>
            </w:pPr>
            <w:r w:rsidRPr="00C76C20">
              <w:rPr>
                <w:rFonts w:cs="Arial"/>
                <w:bCs/>
                <w:i/>
              </w:rPr>
              <w:t>I.B. Pontevedra</w:t>
            </w:r>
          </w:p>
        </w:tc>
        <w:tc>
          <w:tcPr>
            <w:tcW w:w="4590" w:type="dxa"/>
          </w:tcPr>
          <w:p w14:paraId="7AC6D632" w14:textId="64CD4805" w:rsidR="007E01F7" w:rsidRPr="00C76C20" w:rsidRDefault="00CC5E90" w:rsidP="007105F0">
            <w:pPr>
              <w:rPr>
                <w:rFonts w:cs="Arial"/>
                <w:bCs/>
                <w:i/>
              </w:rPr>
            </w:pPr>
            <w:r w:rsidRPr="00C76C20">
              <w:rPr>
                <w:rFonts w:cs="Arial"/>
                <w:bCs/>
                <w:i/>
              </w:rPr>
              <w:t>Pastor</w:t>
            </w:r>
            <w:r w:rsidR="007E01F7" w:rsidRPr="00C76C20">
              <w:rPr>
                <w:rFonts w:cs="Arial"/>
                <w:bCs/>
                <w:i/>
              </w:rPr>
              <w:t xml:space="preserve"> Joaquín Catalán </w:t>
            </w:r>
          </w:p>
        </w:tc>
      </w:tr>
      <w:tr w:rsidR="007E01F7" w:rsidRPr="00C76C20" w14:paraId="661039F3" w14:textId="77777777" w:rsidTr="007E01F7">
        <w:tc>
          <w:tcPr>
            <w:tcW w:w="3685" w:type="dxa"/>
          </w:tcPr>
          <w:p w14:paraId="40197813" w14:textId="77777777" w:rsidR="007E01F7" w:rsidRPr="00C76C20" w:rsidRDefault="007E01F7" w:rsidP="007105F0">
            <w:pPr>
              <w:rPr>
                <w:rFonts w:cs="Arial"/>
                <w:bCs/>
                <w:i/>
              </w:rPr>
            </w:pPr>
            <w:r w:rsidRPr="00C76C20">
              <w:rPr>
                <w:rFonts w:cs="Arial"/>
                <w:bCs/>
                <w:i/>
              </w:rPr>
              <w:t>I.B. Tunal</w:t>
            </w:r>
          </w:p>
        </w:tc>
        <w:tc>
          <w:tcPr>
            <w:tcW w:w="4590" w:type="dxa"/>
          </w:tcPr>
          <w:p w14:paraId="2C203D1B" w14:textId="64BED9FE" w:rsidR="007E01F7" w:rsidRPr="00C76C20" w:rsidRDefault="006F2C15" w:rsidP="007105F0">
            <w:pPr>
              <w:rPr>
                <w:rFonts w:cs="Arial"/>
                <w:bCs/>
                <w:i/>
              </w:rPr>
            </w:pPr>
            <w:r w:rsidRPr="00C76C20">
              <w:rPr>
                <w:rFonts w:cs="Arial"/>
                <w:bCs/>
                <w:i/>
              </w:rPr>
              <w:t>Pastor</w:t>
            </w:r>
            <w:r w:rsidR="007E01F7" w:rsidRPr="00C76C20">
              <w:rPr>
                <w:rFonts w:cs="Arial"/>
                <w:bCs/>
                <w:i/>
              </w:rPr>
              <w:t xml:space="preserve"> Daniel Patiño</w:t>
            </w:r>
          </w:p>
        </w:tc>
      </w:tr>
      <w:tr w:rsidR="007E01F7" w:rsidRPr="00C76C20" w14:paraId="76F668F7" w14:textId="77777777" w:rsidTr="007E01F7">
        <w:tc>
          <w:tcPr>
            <w:tcW w:w="3685" w:type="dxa"/>
          </w:tcPr>
          <w:p w14:paraId="178C1C7C" w14:textId="77777777" w:rsidR="007E01F7" w:rsidRPr="00C76C20" w:rsidRDefault="007E01F7" w:rsidP="007105F0">
            <w:pPr>
              <w:rPr>
                <w:rFonts w:cs="Arial"/>
                <w:bCs/>
                <w:i/>
              </w:rPr>
            </w:pPr>
            <w:r w:rsidRPr="00C76C20">
              <w:rPr>
                <w:rFonts w:cs="Arial"/>
                <w:bCs/>
                <w:i/>
              </w:rPr>
              <w:t>I.B. Vida abundante. Envigado</w:t>
            </w:r>
          </w:p>
        </w:tc>
        <w:tc>
          <w:tcPr>
            <w:tcW w:w="4590" w:type="dxa"/>
          </w:tcPr>
          <w:p w14:paraId="752D8887" w14:textId="64A57C34" w:rsidR="007E01F7" w:rsidRPr="00C76C20" w:rsidRDefault="00CC5E90" w:rsidP="007105F0">
            <w:pPr>
              <w:rPr>
                <w:rFonts w:cs="Arial"/>
                <w:bCs/>
                <w:i/>
              </w:rPr>
            </w:pPr>
            <w:r w:rsidRPr="00C76C20">
              <w:rPr>
                <w:rFonts w:cs="Arial"/>
                <w:bCs/>
                <w:i/>
              </w:rPr>
              <w:t>Pastor</w:t>
            </w:r>
            <w:r w:rsidR="007E01F7" w:rsidRPr="00C76C20">
              <w:rPr>
                <w:rFonts w:cs="Arial"/>
                <w:bCs/>
                <w:i/>
              </w:rPr>
              <w:t xml:space="preserve"> Javier Ruiz</w:t>
            </w:r>
          </w:p>
        </w:tc>
      </w:tr>
      <w:tr w:rsidR="007E01F7" w:rsidRPr="00C76C20" w14:paraId="34664409" w14:textId="77777777" w:rsidTr="007E01F7">
        <w:tc>
          <w:tcPr>
            <w:tcW w:w="3685" w:type="dxa"/>
          </w:tcPr>
          <w:p w14:paraId="6625B84D" w14:textId="77777777" w:rsidR="007E01F7" w:rsidRPr="00C76C20" w:rsidRDefault="007E01F7" w:rsidP="007105F0">
            <w:pPr>
              <w:rPr>
                <w:rFonts w:cs="Arial"/>
                <w:bCs/>
                <w:i/>
              </w:rPr>
            </w:pPr>
            <w:r w:rsidRPr="00C76C20">
              <w:rPr>
                <w:rFonts w:cs="Arial"/>
                <w:bCs/>
                <w:i/>
              </w:rPr>
              <w:t>I.B. Ebenezer</w:t>
            </w:r>
          </w:p>
        </w:tc>
        <w:tc>
          <w:tcPr>
            <w:tcW w:w="4590" w:type="dxa"/>
          </w:tcPr>
          <w:p w14:paraId="501C4374" w14:textId="72902ABF" w:rsidR="007E01F7" w:rsidRPr="00C76C20" w:rsidRDefault="006F2C15" w:rsidP="007105F0">
            <w:pPr>
              <w:rPr>
                <w:rFonts w:cs="Arial"/>
                <w:bCs/>
                <w:i/>
              </w:rPr>
            </w:pPr>
            <w:r w:rsidRPr="00C76C20">
              <w:rPr>
                <w:rFonts w:cs="Arial"/>
                <w:bCs/>
                <w:i/>
              </w:rPr>
              <w:t>Pastor</w:t>
            </w:r>
            <w:r w:rsidR="007E01F7" w:rsidRPr="00C76C20">
              <w:rPr>
                <w:rFonts w:cs="Arial"/>
                <w:bCs/>
                <w:i/>
              </w:rPr>
              <w:t xml:space="preserve"> Leonardo Rozo</w:t>
            </w:r>
          </w:p>
        </w:tc>
      </w:tr>
      <w:tr w:rsidR="007E01F7" w:rsidRPr="00C76C20" w14:paraId="4C826F50" w14:textId="77777777" w:rsidTr="007E01F7">
        <w:tc>
          <w:tcPr>
            <w:tcW w:w="3685" w:type="dxa"/>
          </w:tcPr>
          <w:p w14:paraId="524CDB58" w14:textId="77777777" w:rsidR="007E01F7" w:rsidRPr="00C76C20" w:rsidRDefault="007E01F7" w:rsidP="007105F0">
            <w:pPr>
              <w:rPr>
                <w:rFonts w:cs="Arial"/>
                <w:bCs/>
                <w:i/>
              </w:rPr>
            </w:pPr>
            <w:r w:rsidRPr="00C76C20">
              <w:rPr>
                <w:rFonts w:cs="Arial"/>
                <w:bCs/>
                <w:i/>
              </w:rPr>
              <w:t xml:space="preserve">I.B. El Rosal </w:t>
            </w:r>
          </w:p>
        </w:tc>
        <w:tc>
          <w:tcPr>
            <w:tcW w:w="4590" w:type="dxa"/>
          </w:tcPr>
          <w:p w14:paraId="6987A325" w14:textId="5EC19304" w:rsidR="007E01F7" w:rsidRPr="00C76C20" w:rsidRDefault="006F2C15" w:rsidP="007105F0">
            <w:pPr>
              <w:rPr>
                <w:rFonts w:cs="Arial"/>
                <w:bCs/>
                <w:i/>
              </w:rPr>
            </w:pPr>
            <w:r w:rsidRPr="00C76C20">
              <w:rPr>
                <w:rFonts w:cs="Arial"/>
                <w:bCs/>
                <w:i/>
              </w:rPr>
              <w:t>Pastor</w:t>
            </w:r>
            <w:r w:rsidR="007E01F7" w:rsidRPr="00C76C20">
              <w:rPr>
                <w:rFonts w:cs="Arial"/>
                <w:bCs/>
                <w:i/>
              </w:rPr>
              <w:t xml:space="preserve"> Jesús David Pinzón </w:t>
            </w:r>
          </w:p>
        </w:tc>
      </w:tr>
      <w:tr w:rsidR="007E01F7" w:rsidRPr="00C76C20" w14:paraId="56F3B9C6" w14:textId="77777777" w:rsidTr="007E01F7">
        <w:tc>
          <w:tcPr>
            <w:tcW w:w="3685" w:type="dxa"/>
          </w:tcPr>
          <w:p w14:paraId="42F52BA0" w14:textId="77777777" w:rsidR="007E01F7" w:rsidRPr="00C76C20" w:rsidRDefault="007E01F7" w:rsidP="007105F0">
            <w:pPr>
              <w:rPr>
                <w:rFonts w:cs="Arial"/>
                <w:bCs/>
                <w:i/>
              </w:rPr>
            </w:pPr>
            <w:r w:rsidRPr="00C76C20">
              <w:rPr>
                <w:rFonts w:cs="Arial"/>
                <w:bCs/>
                <w:i/>
              </w:rPr>
              <w:t>I.B. El Camino.</w:t>
            </w:r>
          </w:p>
        </w:tc>
        <w:tc>
          <w:tcPr>
            <w:tcW w:w="4590" w:type="dxa"/>
          </w:tcPr>
          <w:p w14:paraId="5297719D" w14:textId="6FAC2612" w:rsidR="007E01F7" w:rsidRPr="00C76C20" w:rsidRDefault="006F2C15" w:rsidP="007105F0">
            <w:pPr>
              <w:rPr>
                <w:rFonts w:cs="Arial"/>
                <w:bCs/>
                <w:i/>
              </w:rPr>
            </w:pPr>
            <w:r w:rsidRPr="00C76C20">
              <w:rPr>
                <w:rFonts w:cs="Arial"/>
                <w:bCs/>
                <w:i/>
              </w:rPr>
              <w:t>Pastor</w:t>
            </w:r>
            <w:r w:rsidR="007E01F7" w:rsidRPr="00C76C20">
              <w:rPr>
                <w:rFonts w:cs="Arial"/>
                <w:bCs/>
                <w:i/>
              </w:rPr>
              <w:t xml:space="preserve"> Juan David Sánchez</w:t>
            </w:r>
          </w:p>
        </w:tc>
      </w:tr>
      <w:tr w:rsidR="007E01F7" w:rsidRPr="00C76C20" w14:paraId="30E36F96" w14:textId="77777777" w:rsidTr="007E01F7">
        <w:tc>
          <w:tcPr>
            <w:tcW w:w="3685" w:type="dxa"/>
          </w:tcPr>
          <w:p w14:paraId="5F2ACEC6" w14:textId="77777777" w:rsidR="007E01F7" w:rsidRPr="00C76C20" w:rsidRDefault="007E01F7" w:rsidP="007105F0">
            <w:pPr>
              <w:rPr>
                <w:rFonts w:cs="Arial"/>
                <w:bCs/>
                <w:i/>
              </w:rPr>
            </w:pPr>
            <w:r w:rsidRPr="00C76C20">
              <w:rPr>
                <w:rFonts w:cs="Arial"/>
                <w:bCs/>
                <w:i/>
              </w:rPr>
              <w:t>I.B.  Su gracia es mayor. Bosa</w:t>
            </w:r>
          </w:p>
        </w:tc>
        <w:tc>
          <w:tcPr>
            <w:tcW w:w="4590" w:type="dxa"/>
          </w:tcPr>
          <w:p w14:paraId="084B66B6" w14:textId="6524A352" w:rsidR="007E01F7" w:rsidRPr="00C76C20" w:rsidRDefault="006F2C15" w:rsidP="007105F0">
            <w:pPr>
              <w:rPr>
                <w:rFonts w:cs="Arial"/>
                <w:bCs/>
                <w:i/>
              </w:rPr>
            </w:pPr>
            <w:r w:rsidRPr="00C76C20">
              <w:rPr>
                <w:rFonts w:cs="Arial"/>
                <w:bCs/>
                <w:i/>
              </w:rPr>
              <w:t>Pastor</w:t>
            </w:r>
            <w:r w:rsidR="007E01F7" w:rsidRPr="00C76C20">
              <w:rPr>
                <w:rFonts w:cs="Arial"/>
                <w:bCs/>
                <w:i/>
              </w:rPr>
              <w:t xml:space="preserve"> Oscar Páez Triviño.</w:t>
            </w:r>
          </w:p>
        </w:tc>
      </w:tr>
      <w:tr w:rsidR="007E01F7" w:rsidRPr="00C76C20" w14:paraId="10EDA50A" w14:textId="77777777" w:rsidTr="007E01F7">
        <w:tc>
          <w:tcPr>
            <w:tcW w:w="3685" w:type="dxa"/>
          </w:tcPr>
          <w:p w14:paraId="203CAC0E" w14:textId="77777777" w:rsidR="007E01F7" w:rsidRPr="00C76C20" w:rsidRDefault="007E01F7" w:rsidP="007105F0">
            <w:pPr>
              <w:rPr>
                <w:rFonts w:cs="Arial"/>
                <w:bCs/>
                <w:i/>
              </w:rPr>
            </w:pPr>
            <w:r w:rsidRPr="00C76C20">
              <w:rPr>
                <w:rFonts w:cs="Arial"/>
                <w:bCs/>
                <w:i/>
              </w:rPr>
              <w:t xml:space="preserve">I.B. Piedra Angular. </w:t>
            </w:r>
          </w:p>
        </w:tc>
        <w:tc>
          <w:tcPr>
            <w:tcW w:w="4590" w:type="dxa"/>
          </w:tcPr>
          <w:p w14:paraId="52A15167" w14:textId="468D0ADE" w:rsidR="007E01F7" w:rsidRPr="00C76C20" w:rsidRDefault="006F2C15" w:rsidP="007105F0">
            <w:pPr>
              <w:rPr>
                <w:rFonts w:cs="Arial"/>
                <w:bCs/>
                <w:i/>
              </w:rPr>
            </w:pPr>
            <w:r w:rsidRPr="00C76C20">
              <w:rPr>
                <w:rFonts w:cs="Arial"/>
                <w:bCs/>
                <w:i/>
              </w:rPr>
              <w:t>Pastor</w:t>
            </w:r>
            <w:r w:rsidR="007E01F7" w:rsidRPr="00C76C20">
              <w:rPr>
                <w:rFonts w:cs="Arial"/>
                <w:bCs/>
                <w:i/>
              </w:rPr>
              <w:t xml:space="preserve"> Ricardo Moreno. </w:t>
            </w:r>
          </w:p>
        </w:tc>
      </w:tr>
    </w:tbl>
    <w:p w14:paraId="4F61CD3C" w14:textId="3C63F3A0" w:rsidR="00992963" w:rsidRDefault="00992963" w:rsidP="00E10ED8">
      <w:pPr>
        <w:spacing w:line="276" w:lineRule="auto"/>
        <w:jc w:val="left"/>
        <w:rPr>
          <w:rFonts w:eastAsia="Times New Roman" w:cs="Arial"/>
          <w:b/>
          <w:bCs/>
          <w:iCs/>
          <w:lang w:eastAsia="es-ES" w:bidi="en-US"/>
        </w:rPr>
      </w:pPr>
    </w:p>
    <w:p w14:paraId="618622D4" w14:textId="77777777" w:rsidR="00992963" w:rsidRDefault="00992963">
      <w:pPr>
        <w:spacing w:line="276" w:lineRule="auto"/>
        <w:jc w:val="left"/>
        <w:rPr>
          <w:rFonts w:eastAsia="Times New Roman" w:cs="Arial"/>
          <w:b/>
          <w:bCs/>
          <w:iCs/>
          <w:lang w:eastAsia="es-ES" w:bidi="en-US"/>
        </w:rPr>
      </w:pPr>
      <w:r>
        <w:rPr>
          <w:rFonts w:eastAsia="Times New Roman" w:cs="Arial"/>
          <w:b/>
          <w:bCs/>
          <w:iCs/>
          <w:lang w:eastAsia="es-ES" w:bidi="en-US"/>
        </w:rPr>
        <w:br w:type="page"/>
      </w:r>
    </w:p>
    <w:p w14:paraId="119134C6" w14:textId="77777777" w:rsidR="00992963" w:rsidRDefault="00992963" w:rsidP="00992963"/>
    <w:p w14:paraId="53569A22" w14:textId="79DFBB29" w:rsidR="0046398F" w:rsidRDefault="00992963" w:rsidP="00992963">
      <w:pPr>
        <w:pStyle w:val="Ttulo2"/>
      </w:pPr>
      <w:bookmarkStart w:id="818" w:name="_Toc159355772"/>
      <w:bookmarkStart w:id="819" w:name="_Toc159871905"/>
      <w:r>
        <w:t xml:space="preserve">Anexo </w:t>
      </w:r>
      <w:r>
        <w:fldChar w:fldCharType="begin"/>
      </w:r>
      <w:r>
        <w:instrText xml:space="preserve"> SEQ Anexo \* ROMAN </w:instrText>
      </w:r>
      <w:r>
        <w:fldChar w:fldCharType="separate"/>
      </w:r>
      <w:r w:rsidR="00AA2DF6">
        <w:rPr>
          <w:noProof/>
        </w:rPr>
        <w:t>IV</w:t>
      </w:r>
      <w:r>
        <w:rPr>
          <w:noProof/>
        </w:rPr>
        <w:fldChar w:fldCharType="end"/>
      </w:r>
      <w:r>
        <w:t xml:space="preserve"> </w:t>
      </w:r>
      <w:r w:rsidR="00DF1BB5">
        <w:t>Dataset</w:t>
      </w:r>
      <w:r w:rsidR="00C76C20">
        <w:t>s</w:t>
      </w:r>
      <w:bookmarkEnd w:id="818"/>
      <w:bookmarkEnd w:id="819"/>
    </w:p>
    <w:p w14:paraId="76D5572B" w14:textId="0C1B9E26" w:rsidR="00E5372D" w:rsidRPr="00D642B5" w:rsidRDefault="007803E4" w:rsidP="00E5372D">
      <w:pPr>
        <w:rPr>
          <w:b/>
          <w:bCs/>
        </w:rPr>
      </w:pPr>
      <w:r w:rsidRPr="00D642B5">
        <w:rPr>
          <w:b/>
          <w:bCs/>
        </w:rPr>
        <w:t>A. Datasets</w:t>
      </w:r>
      <w:r w:rsidR="00E5372D" w:rsidRPr="00D642B5">
        <w:rPr>
          <w:b/>
          <w:bCs/>
        </w:rPr>
        <w:t xml:space="preserve"> que no </w:t>
      </w:r>
      <w:r w:rsidRPr="00D642B5">
        <w:rPr>
          <w:b/>
          <w:bCs/>
        </w:rPr>
        <w:t>tienen contenido</w:t>
      </w:r>
    </w:p>
    <w:p w14:paraId="193F3DCB" w14:textId="193B5A27" w:rsidR="007803E4" w:rsidRDefault="007803E4" w:rsidP="00E5372D">
      <w:r>
        <w:rPr>
          <w:noProof/>
        </w:rPr>
        <w:drawing>
          <wp:inline distT="0" distB="0" distL="0" distR="0" wp14:anchorId="14FE3FE5" wp14:editId="78E5F0BB">
            <wp:extent cx="4226560" cy="1682916"/>
            <wp:effectExtent l="0" t="0" r="2540" b="0"/>
            <wp:docPr id="2093796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43151" name=""/>
                    <pic:cNvPicPr/>
                  </pic:nvPicPr>
                  <pic:blipFill>
                    <a:blip r:embed="rId82"/>
                    <a:stretch>
                      <a:fillRect/>
                    </a:stretch>
                  </pic:blipFill>
                  <pic:spPr>
                    <a:xfrm>
                      <a:off x="0" y="0"/>
                      <a:ext cx="4235220" cy="1686364"/>
                    </a:xfrm>
                    <a:prstGeom prst="rect">
                      <a:avLst/>
                    </a:prstGeom>
                  </pic:spPr>
                </pic:pic>
              </a:graphicData>
            </a:graphic>
          </wp:inline>
        </w:drawing>
      </w:r>
    </w:p>
    <w:p w14:paraId="4630E00E" w14:textId="139B8FE3" w:rsidR="007803E4" w:rsidRDefault="00000000" w:rsidP="00E5372D">
      <w:sdt>
        <w:sdtPr>
          <w:id w:val="-225387874"/>
          <w:citation/>
        </w:sdtPr>
        <w:sdtContent>
          <w:r w:rsidR="007803E4">
            <w:fldChar w:fldCharType="begin"/>
          </w:r>
          <w:r w:rsidR="007803E4" w:rsidRPr="00D642B5">
            <w:rPr>
              <w:lang w:val="es-CO"/>
            </w:rPr>
            <w:instrText xml:space="preserve"> CITATION Bib \l 1033 </w:instrText>
          </w:r>
          <w:r w:rsidR="007803E4">
            <w:fldChar w:fldCharType="separate"/>
          </w:r>
          <w:r w:rsidR="007803E4" w:rsidRPr="00D642B5">
            <w:rPr>
              <w:noProof/>
              <w:lang w:val="es-CO"/>
            </w:rPr>
            <w:t>(Bible-json, n.d.)</w:t>
          </w:r>
          <w:r w:rsidR="007803E4">
            <w:fldChar w:fldCharType="end"/>
          </w:r>
        </w:sdtContent>
      </w:sdt>
    </w:p>
    <w:p w14:paraId="70772545" w14:textId="3F0A1208" w:rsidR="00E96E7B" w:rsidRPr="007803E4" w:rsidRDefault="007803E4" w:rsidP="00E96E7B">
      <w:pPr>
        <w:rPr>
          <w:b/>
          <w:bCs/>
        </w:rPr>
      </w:pPr>
      <w:r w:rsidRPr="00D642B5">
        <w:rPr>
          <w:b/>
          <w:bCs/>
        </w:rPr>
        <w:t xml:space="preserve">B. </w:t>
      </w:r>
      <w:r w:rsidR="003C74F0" w:rsidRPr="00D642B5">
        <w:rPr>
          <w:b/>
          <w:bCs/>
        </w:rPr>
        <w:t>Datasets</w:t>
      </w:r>
      <w:r w:rsidR="00B66DE7" w:rsidRPr="00D642B5">
        <w:rPr>
          <w:b/>
          <w:bCs/>
        </w:rPr>
        <w:t xml:space="preserve"> </w:t>
      </w:r>
      <w:r w:rsidR="00B83278" w:rsidRPr="00D642B5">
        <w:rPr>
          <w:b/>
          <w:bCs/>
        </w:rPr>
        <w:t>bíblicos que</w:t>
      </w:r>
      <w:r w:rsidR="00B66DE7" w:rsidRPr="00D642B5">
        <w:rPr>
          <w:b/>
          <w:bCs/>
        </w:rPr>
        <w:t xml:space="preserve"> se revisaron en las diferentes plataformas abiertas. </w:t>
      </w:r>
    </w:p>
    <w:p w14:paraId="76A0DF61" w14:textId="6940947F" w:rsidR="00DF1BB5" w:rsidRDefault="003C74F0" w:rsidP="00DF1BB5">
      <w:r>
        <w:rPr>
          <w:b/>
          <w:bCs/>
        </w:rPr>
        <w:t xml:space="preserve">Dataset en la plataforma </w:t>
      </w:r>
      <w:r w:rsidR="00DF1BB5" w:rsidRPr="00B66DE7">
        <w:rPr>
          <w:b/>
          <w:bCs/>
        </w:rPr>
        <w:t>Kaggle</w:t>
      </w:r>
      <w:r w:rsidR="00DF1BB5">
        <w:t>:</w:t>
      </w:r>
    </w:p>
    <w:p w14:paraId="34670F75" w14:textId="6BC09EAD" w:rsidR="00145B17" w:rsidRDefault="00145B17" w:rsidP="00DF1BB5">
      <w:r>
        <w:rPr>
          <w:noProof/>
        </w:rPr>
        <w:drawing>
          <wp:inline distT="0" distB="0" distL="0" distR="0" wp14:anchorId="5794488F" wp14:editId="63A0BE3F">
            <wp:extent cx="4555525" cy="2476431"/>
            <wp:effectExtent l="0" t="0" r="0" b="635"/>
            <wp:docPr id="84800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08774" name=""/>
                    <pic:cNvPicPr/>
                  </pic:nvPicPr>
                  <pic:blipFill>
                    <a:blip r:embed="rId83"/>
                    <a:stretch>
                      <a:fillRect/>
                    </a:stretch>
                  </pic:blipFill>
                  <pic:spPr>
                    <a:xfrm>
                      <a:off x="0" y="0"/>
                      <a:ext cx="4562013" cy="2479958"/>
                    </a:xfrm>
                    <a:prstGeom prst="rect">
                      <a:avLst/>
                    </a:prstGeom>
                  </pic:spPr>
                </pic:pic>
              </a:graphicData>
            </a:graphic>
          </wp:inline>
        </w:drawing>
      </w:r>
    </w:p>
    <w:p w14:paraId="63D2C0F5" w14:textId="77777777" w:rsidR="00145B17" w:rsidRPr="00DF1BB5" w:rsidRDefault="00145B17" w:rsidP="00DF1BB5"/>
    <w:tbl>
      <w:tblPr>
        <w:tblStyle w:val="Tablaconcuadrcula"/>
        <w:tblW w:w="0" w:type="auto"/>
        <w:tblLayout w:type="fixed"/>
        <w:tblLook w:val="04A0" w:firstRow="1" w:lastRow="0" w:firstColumn="1" w:lastColumn="0" w:noHBand="0" w:noVBand="1"/>
      </w:tblPr>
      <w:tblGrid>
        <w:gridCol w:w="4315"/>
        <w:gridCol w:w="3420"/>
      </w:tblGrid>
      <w:tr w:rsidR="0045170F" w:rsidRPr="00787966" w14:paraId="377F077D" w14:textId="77777777" w:rsidTr="00A82E4E">
        <w:trPr>
          <w:tblHeader/>
        </w:trPr>
        <w:tc>
          <w:tcPr>
            <w:tcW w:w="4315" w:type="dxa"/>
            <w:shd w:val="clear" w:color="auto" w:fill="4472C4" w:themeFill="accent1"/>
          </w:tcPr>
          <w:p w14:paraId="58DED5B9" w14:textId="2D492A27" w:rsidR="0045170F" w:rsidRPr="00787966" w:rsidRDefault="0045170F" w:rsidP="003C74F0">
            <w:pPr>
              <w:rPr>
                <w:rStyle w:val="sc-djgmql"/>
                <w:rFonts w:cs="Arial"/>
                <w:color w:val="5F6368"/>
                <w:bdr w:val="none" w:sz="0" w:space="0" w:color="auto" w:frame="1"/>
                <w:shd w:val="clear" w:color="auto" w:fill="FFFFFF"/>
              </w:rPr>
            </w:pPr>
            <w:r w:rsidRPr="00787966">
              <w:rPr>
                <w:rStyle w:val="sc-djgmql"/>
                <w:rFonts w:cs="Arial"/>
                <w:color w:val="5F6368"/>
                <w:bdr w:val="none" w:sz="0" w:space="0" w:color="auto" w:frame="1"/>
                <w:shd w:val="clear" w:color="auto" w:fill="FFFFFF"/>
              </w:rPr>
              <w:t>S</w:t>
            </w:r>
            <w:r>
              <w:rPr>
                <w:rStyle w:val="sc-djgmql"/>
                <w:rFonts w:cs="Arial"/>
                <w:color w:val="5F6368"/>
                <w:bdr w:val="none" w:sz="0" w:space="0" w:color="auto" w:frame="1"/>
                <w:shd w:val="clear" w:color="auto" w:fill="FFFFFF"/>
              </w:rPr>
              <w:t>itio</w:t>
            </w:r>
          </w:p>
        </w:tc>
        <w:tc>
          <w:tcPr>
            <w:tcW w:w="3420" w:type="dxa"/>
            <w:shd w:val="clear" w:color="auto" w:fill="4472C4" w:themeFill="accent1"/>
          </w:tcPr>
          <w:p w14:paraId="77BA025B" w14:textId="735A06ED" w:rsidR="0045170F" w:rsidRPr="00787966" w:rsidRDefault="0045170F" w:rsidP="003C74F0">
            <w:r w:rsidRPr="00787966">
              <w:t>Resultado</w:t>
            </w:r>
          </w:p>
        </w:tc>
      </w:tr>
      <w:tr w:rsidR="0045170F" w:rsidRPr="00787966" w14:paraId="64F2D165" w14:textId="77777777" w:rsidTr="00B66DE7">
        <w:tc>
          <w:tcPr>
            <w:tcW w:w="4315" w:type="dxa"/>
          </w:tcPr>
          <w:p w14:paraId="4409DE8E" w14:textId="77777777" w:rsidR="0045170F" w:rsidRPr="00787966" w:rsidRDefault="0045170F" w:rsidP="003C74F0">
            <w:pPr>
              <w:rPr>
                <w:rStyle w:val="sc-djgmql"/>
                <w:rFonts w:cs="Arial"/>
                <w:color w:val="5F6368"/>
                <w:bdr w:val="none" w:sz="0" w:space="0" w:color="auto" w:frame="1"/>
                <w:shd w:val="clear" w:color="auto" w:fill="FFFFFF"/>
              </w:rPr>
            </w:pPr>
            <w:r w:rsidRPr="00787966">
              <w:rPr>
                <w:rStyle w:val="sc-djgmql"/>
                <w:rFonts w:cs="Arial"/>
                <w:color w:val="5F6368"/>
                <w:bdr w:val="none" w:sz="0" w:space="0" w:color="auto" w:frame="1"/>
                <w:shd w:val="clear" w:color="auto" w:fill="FFFFFF"/>
              </w:rPr>
              <w:t xml:space="preserve">6 </w:t>
            </w:r>
            <w:proofErr w:type="spellStart"/>
            <w:r w:rsidRPr="00787966">
              <w:rPr>
                <w:rStyle w:val="sc-djgmql"/>
                <w:rFonts w:cs="Arial"/>
                <w:color w:val="5F6368"/>
                <w:bdr w:val="none" w:sz="0" w:space="0" w:color="auto" w:frame="1"/>
                <w:shd w:val="clear" w:color="auto" w:fill="FFFFFF"/>
              </w:rPr>
              <w:t>Versões</w:t>
            </w:r>
            <w:proofErr w:type="spellEnd"/>
            <w:r w:rsidRPr="00787966">
              <w:rPr>
                <w:rStyle w:val="sc-djgmql"/>
                <w:rFonts w:cs="Arial"/>
                <w:color w:val="5F6368"/>
                <w:bdr w:val="none" w:sz="0" w:space="0" w:color="auto" w:frame="1"/>
                <w:shd w:val="clear" w:color="auto" w:fill="FFFFFF"/>
              </w:rPr>
              <w:t xml:space="preserve"> da </w:t>
            </w:r>
            <w:proofErr w:type="spellStart"/>
            <w:r w:rsidRPr="00787966">
              <w:rPr>
                <w:rStyle w:val="sc-djgmql"/>
                <w:rFonts w:cs="Arial"/>
                <w:color w:val="5F6368"/>
                <w:bdr w:val="none" w:sz="0" w:space="0" w:color="auto" w:frame="1"/>
                <w:shd w:val="clear" w:color="auto" w:fill="FFFFFF"/>
              </w:rPr>
              <w:t>Bíblia</w:t>
            </w:r>
            <w:proofErr w:type="spellEnd"/>
            <w:r w:rsidRPr="00787966">
              <w:rPr>
                <w:rStyle w:val="sc-djgmql"/>
                <w:rFonts w:cs="Arial"/>
                <w:color w:val="5F6368"/>
                <w:bdr w:val="none" w:sz="0" w:space="0" w:color="auto" w:frame="1"/>
                <w:shd w:val="clear" w:color="auto" w:fill="FFFFFF"/>
              </w:rPr>
              <w:t xml:space="preserve"> em </w:t>
            </w:r>
            <w:proofErr w:type="spellStart"/>
            <w:r w:rsidRPr="00787966">
              <w:rPr>
                <w:rStyle w:val="sc-djgmql"/>
                <w:rFonts w:cs="Arial"/>
                <w:color w:val="5F6368"/>
                <w:bdr w:val="none" w:sz="0" w:space="0" w:color="auto" w:frame="1"/>
                <w:shd w:val="clear" w:color="auto" w:fill="FFFFFF"/>
              </w:rPr>
              <w:t>Português</w:t>
            </w:r>
            <w:proofErr w:type="spellEnd"/>
            <w:r w:rsidRPr="00787966">
              <w:rPr>
                <w:rStyle w:val="sc-djgmql"/>
                <w:rFonts w:cs="Arial"/>
                <w:color w:val="5F6368"/>
                <w:bdr w:val="none" w:sz="0" w:space="0" w:color="auto" w:frame="1"/>
                <w:shd w:val="clear" w:color="auto" w:fill="FFFFFF"/>
              </w:rPr>
              <w:t xml:space="preserve"> Brasil</w:t>
            </w:r>
          </w:p>
          <w:p w14:paraId="5B665DCA" w14:textId="77777777" w:rsidR="0045170F" w:rsidRPr="00787966" w:rsidRDefault="0045170F" w:rsidP="003C74F0"/>
          <w:p w14:paraId="2E80B34B" w14:textId="032BAA7F" w:rsidR="0045170F" w:rsidRPr="00787966" w:rsidRDefault="00000000" w:rsidP="003C74F0">
            <w:hyperlink r:id="rId84" w:history="1">
              <w:r w:rsidR="0045170F" w:rsidRPr="00787966">
                <w:rPr>
                  <w:rStyle w:val="Hipervnculo"/>
                  <w:rFonts w:cs="Arial"/>
                </w:rPr>
                <w:t>https://www.kaggle.com/datasets/paulogladson/biblia</w:t>
              </w:r>
            </w:hyperlink>
          </w:p>
        </w:tc>
        <w:tc>
          <w:tcPr>
            <w:tcW w:w="3420" w:type="dxa"/>
          </w:tcPr>
          <w:p w14:paraId="1A6B055D" w14:textId="4E94A046" w:rsidR="0045170F" w:rsidRPr="00787966" w:rsidRDefault="0045170F" w:rsidP="003C74F0">
            <w:r w:rsidRPr="00787966">
              <w:t>La dataset está en portugués</w:t>
            </w:r>
          </w:p>
        </w:tc>
      </w:tr>
      <w:tr w:rsidR="0045170F" w:rsidRPr="00787966" w14:paraId="582C71B2" w14:textId="77777777" w:rsidTr="00B66DE7">
        <w:tc>
          <w:tcPr>
            <w:tcW w:w="4315" w:type="dxa"/>
          </w:tcPr>
          <w:p w14:paraId="77C0185B" w14:textId="7664FA87" w:rsidR="0045170F" w:rsidRPr="00787966" w:rsidRDefault="0045170F" w:rsidP="003C74F0">
            <w:pPr>
              <w:rPr>
                <w:rStyle w:val="sc-djgmql"/>
                <w:rFonts w:cs="Arial"/>
                <w:color w:val="5F6368"/>
                <w:bdr w:val="none" w:sz="0" w:space="0" w:color="auto" w:frame="1"/>
                <w:shd w:val="clear" w:color="auto" w:fill="FFFFFF"/>
                <w:lang w:val="es-CO"/>
              </w:rPr>
            </w:pPr>
            <w:proofErr w:type="spellStart"/>
            <w:r w:rsidRPr="00787966">
              <w:rPr>
                <w:lang w:val="es-CO"/>
              </w:rPr>
              <w:lastRenderedPageBreak/>
              <w:t>Bible</w:t>
            </w:r>
            <w:proofErr w:type="spellEnd"/>
            <w:r w:rsidRPr="00787966">
              <w:rPr>
                <w:lang w:val="es-CO"/>
              </w:rPr>
              <w:t xml:space="preserve"> Corpus: Traducción de l</w:t>
            </w:r>
            <w:r>
              <w:rPr>
                <w:lang w:val="es-CO"/>
              </w:rPr>
              <w:t xml:space="preserve">a biblia en ingles para versiones de </w:t>
            </w:r>
            <w:r w:rsidR="006E6ACB">
              <w:rPr>
                <w:lang w:val="es-CO"/>
              </w:rPr>
              <w:t>SQL</w:t>
            </w:r>
            <w:r>
              <w:rPr>
                <w:lang w:val="es-CO"/>
              </w:rPr>
              <w:t xml:space="preserve">, </w:t>
            </w:r>
            <w:r w:rsidR="006E6ACB">
              <w:rPr>
                <w:lang w:val="es-CO"/>
              </w:rPr>
              <w:t>SQLite</w:t>
            </w:r>
            <w:r>
              <w:rPr>
                <w:lang w:val="es-CO"/>
              </w:rPr>
              <w:t xml:space="preserve">, </w:t>
            </w:r>
            <w:r w:rsidR="00B83278">
              <w:rPr>
                <w:lang w:val="es-CO"/>
              </w:rPr>
              <w:t>XML</w:t>
            </w:r>
            <w:r>
              <w:rPr>
                <w:lang w:val="es-CO"/>
              </w:rPr>
              <w:t xml:space="preserve"> formato y Jason</w:t>
            </w:r>
          </w:p>
          <w:p w14:paraId="3F15E950" w14:textId="22A58E78" w:rsidR="0045170F" w:rsidRPr="00787966" w:rsidRDefault="00000000" w:rsidP="003C74F0">
            <w:pPr>
              <w:rPr>
                <w:rStyle w:val="sc-djgmql"/>
                <w:rFonts w:cs="Arial"/>
                <w:lang w:val="es-CO"/>
              </w:rPr>
            </w:pPr>
            <w:hyperlink r:id="rId85" w:history="1">
              <w:r w:rsidR="0045170F" w:rsidRPr="00787966">
                <w:rPr>
                  <w:rStyle w:val="Hipervnculo"/>
                  <w:rFonts w:cs="Arial"/>
                  <w:lang w:val="es-CO"/>
                </w:rPr>
                <w:t>https://www.kaggle.com/datasets/oswinrh/bible</w:t>
              </w:r>
            </w:hyperlink>
          </w:p>
        </w:tc>
        <w:tc>
          <w:tcPr>
            <w:tcW w:w="3420" w:type="dxa"/>
          </w:tcPr>
          <w:p w14:paraId="46A47C47" w14:textId="74C0C40E" w:rsidR="0045170F" w:rsidRPr="00787966" w:rsidRDefault="0045170F" w:rsidP="003C74F0">
            <w:pPr>
              <w:rPr>
                <w:lang w:val="es-CO"/>
              </w:rPr>
            </w:pPr>
            <w:r>
              <w:rPr>
                <w:lang w:val="es-CO"/>
              </w:rPr>
              <w:t>Esta solo en inglés.</w:t>
            </w:r>
          </w:p>
        </w:tc>
      </w:tr>
      <w:tr w:rsidR="0045170F" w:rsidRPr="0022305E" w14:paraId="5F2F7B22" w14:textId="77777777" w:rsidTr="00B66DE7">
        <w:tc>
          <w:tcPr>
            <w:tcW w:w="4315" w:type="dxa"/>
          </w:tcPr>
          <w:p w14:paraId="6BFFD558" w14:textId="5C681715" w:rsidR="0045170F" w:rsidRPr="00787966" w:rsidRDefault="0045170F" w:rsidP="003C74F0">
            <w:pPr>
              <w:rPr>
                <w:lang w:val="es-ES_tradnl"/>
              </w:rPr>
            </w:pPr>
            <w:r w:rsidRPr="00787966">
              <w:rPr>
                <w:lang w:val="es-ES_tradnl"/>
              </w:rPr>
              <w:t xml:space="preserve">Traducción Viviente tomada </w:t>
            </w:r>
          </w:p>
          <w:p w14:paraId="60F8EE31" w14:textId="72901AB5" w:rsidR="0045170F" w:rsidRPr="007A0BB3" w:rsidRDefault="0045170F" w:rsidP="003C74F0">
            <w:pPr>
              <w:rPr>
                <w:rStyle w:val="Hipervnculo"/>
                <w:lang w:val="es-CO"/>
              </w:rPr>
            </w:pPr>
            <w:r w:rsidRPr="007A0BB3">
              <w:rPr>
                <w:rStyle w:val="Hipervnculo"/>
                <w:lang w:val="es-CO"/>
              </w:rPr>
              <w:t>https://www.kaggle.com/datasets/camesruiz/biblia-ntv-spanish-bible-ntv/data</w:t>
            </w:r>
          </w:p>
          <w:p w14:paraId="0E60E4CD" w14:textId="77777777" w:rsidR="0045170F" w:rsidRPr="00787966" w:rsidRDefault="0045170F" w:rsidP="003C74F0">
            <w:pPr>
              <w:rPr>
                <w:lang w:val="es-ES_tradnl"/>
              </w:rPr>
            </w:pPr>
          </w:p>
        </w:tc>
        <w:tc>
          <w:tcPr>
            <w:tcW w:w="3420" w:type="dxa"/>
          </w:tcPr>
          <w:p w14:paraId="41A12A9C" w14:textId="2D29179B" w:rsidR="0045170F" w:rsidRPr="00787966" w:rsidRDefault="0045170F" w:rsidP="003C74F0">
            <w:pPr>
              <w:rPr>
                <w:lang w:val="es-ES_tradnl"/>
              </w:rPr>
            </w:pPr>
            <w:r>
              <w:rPr>
                <w:lang w:val="es-ES_tradnl"/>
              </w:rPr>
              <w:t>En español y su estructura en csv</w:t>
            </w:r>
            <w:r w:rsidRPr="00787966">
              <w:rPr>
                <w:lang w:val="es-ES_tradnl"/>
              </w:rPr>
              <w:t xml:space="preserve"> que contiene el nombre del libro, capítulo, versículo y texto.</w:t>
            </w:r>
          </w:p>
          <w:p w14:paraId="36363C34" w14:textId="5EEC7BE9" w:rsidR="0045170F" w:rsidRPr="00787966" w:rsidRDefault="0045170F" w:rsidP="003C74F0">
            <w:pPr>
              <w:rPr>
                <w:lang w:val="es-ES_tradnl"/>
              </w:rPr>
            </w:pPr>
          </w:p>
        </w:tc>
      </w:tr>
      <w:tr w:rsidR="0045170F" w:rsidRPr="00787966" w14:paraId="2C56E68F" w14:textId="77777777" w:rsidTr="00B66DE7">
        <w:tc>
          <w:tcPr>
            <w:tcW w:w="4315" w:type="dxa"/>
          </w:tcPr>
          <w:p w14:paraId="532CA0D2" w14:textId="77777777" w:rsidR="0045170F" w:rsidRPr="00787966" w:rsidRDefault="0045170F" w:rsidP="003C74F0">
            <w:pPr>
              <w:rPr>
                <w:color w:val="202124"/>
              </w:rPr>
            </w:pPr>
            <w:r w:rsidRPr="00787966">
              <w:rPr>
                <w:color w:val="202124"/>
              </w:rPr>
              <w:t xml:space="preserve">Biblia Entidades </w:t>
            </w:r>
            <w:proofErr w:type="spellStart"/>
            <w:r w:rsidRPr="00787966">
              <w:rPr>
                <w:color w:val="202124"/>
              </w:rPr>
              <w:t>Decompostas</w:t>
            </w:r>
            <w:proofErr w:type="spellEnd"/>
          </w:p>
          <w:p w14:paraId="5E462F40" w14:textId="48B0A756" w:rsidR="0045170F" w:rsidRPr="00787966" w:rsidRDefault="00000000" w:rsidP="003C74F0">
            <w:pPr>
              <w:rPr>
                <w:color w:val="202124"/>
                <w:lang w:val="es-CO"/>
              </w:rPr>
            </w:pPr>
            <w:hyperlink r:id="rId86" w:history="1">
              <w:r w:rsidR="0045170F" w:rsidRPr="00787966">
                <w:rPr>
                  <w:rStyle w:val="Hipervnculo"/>
                  <w:rFonts w:cs="Arial"/>
                  <w:lang w:val="es-CO"/>
                </w:rPr>
                <w:t>https://www.kaggle.com/datasets/paulogladson/biblia-entidades-decompostas</w:t>
              </w:r>
            </w:hyperlink>
          </w:p>
        </w:tc>
        <w:tc>
          <w:tcPr>
            <w:tcW w:w="3420" w:type="dxa"/>
          </w:tcPr>
          <w:p w14:paraId="458FA32F" w14:textId="2869AD30" w:rsidR="0045170F" w:rsidRPr="00787966" w:rsidRDefault="0045170F" w:rsidP="003C74F0">
            <w:pPr>
              <w:rPr>
                <w:lang w:val="es-CO"/>
              </w:rPr>
            </w:pPr>
            <w:r>
              <w:rPr>
                <w:lang w:val="es-CO"/>
              </w:rPr>
              <w:t xml:space="preserve">En idioma de </w:t>
            </w:r>
            <w:proofErr w:type="spellStart"/>
            <w:r w:rsidR="003C74F0">
              <w:rPr>
                <w:lang w:val="es-CO"/>
              </w:rPr>
              <w:t>de</w:t>
            </w:r>
            <w:proofErr w:type="spellEnd"/>
            <w:r w:rsidR="003C74F0">
              <w:rPr>
                <w:lang w:val="es-CO"/>
              </w:rPr>
              <w:t xml:space="preserve"> compostas</w:t>
            </w:r>
          </w:p>
        </w:tc>
      </w:tr>
      <w:tr w:rsidR="0045170F" w:rsidRPr="00787966" w14:paraId="56EE484C" w14:textId="77777777" w:rsidTr="00B66DE7">
        <w:tc>
          <w:tcPr>
            <w:tcW w:w="4315" w:type="dxa"/>
          </w:tcPr>
          <w:p w14:paraId="1C603CC7" w14:textId="68A8EAF7" w:rsidR="0045170F" w:rsidRPr="00787966" w:rsidRDefault="00B83278" w:rsidP="003C74F0">
            <w:r w:rsidRPr="00787966">
              <w:t>Estudio</w:t>
            </w:r>
            <w:r w:rsidR="0045170F" w:rsidRPr="00787966">
              <w:t xml:space="preserve"> </w:t>
            </w:r>
            <w:r w:rsidRPr="00787966">
              <w:t>Bíblico</w:t>
            </w:r>
          </w:p>
          <w:p w14:paraId="33084DE0" w14:textId="77777777" w:rsidR="0045170F" w:rsidRPr="0022305E" w:rsidRDefault="0045170F" w:rsidP="003C74F0">
            <w:pPr>
              <w:rPr>
                <w:rStyle w:val="sc-djgmql"/>
                <w:rFonts w:cs="Arial"/>
                <w:color w:val="5F6368"/>
                <w:bdr w:val="none" w:sz="0" w:space="0" w:color="auto" w:frame="1"/>
                <w:shd w:val="clear" w:color="auto" w:fill="FFFFFF"/>
                <w:lang w:val="es-CO"/>
              </w:rPr>
            </w:pPr>
            <w:r w:rsidRPr="0022305E">
              <w:rPr>
                <w:rStyle w:val="sc-djgmql"/>
                <w:rFonts w:cs="Arial"/>
                <w:color w:val="5F6368"/>
                <w:bdr w:val="none" w:sz="0" w:space="0" w:color="auto" w:frame="1"/>
                <w:shd w:val="clear" w:color="auto" w:fill="FFFFFF"/>
                <w:lang w:val="es-CO"/>
              </w:rPr>
              <w:t>Python · </w:t>
            </w:r>
            <w:hyperlink r:id="rId87" w:history="1">
              <w:r w:rsidRPr="0022305E">
                <w:rPr>
                  <w:rStyle w:val="Hipervnculo"/>
                  <w:rFonts w:cs="Arial"/>
                  <w:color w:val="202124"/>
                  <w:bdr w:val="none" w:sz="0" w:space="0" w:color="auto" w:frame="1"/>
                  <w:shd w:val="clear" w:color="auto" w:fill="FFFFFF"/>
                  <w:lang w:val="es-CO"/>
                </w:rPr>
                <w:t>Biblia</w:t>
              </w:r>
            </w:hyperlink>
          </w:p>
          <w:p w14:paraId="0C87CD9D" w14:textId="08347EC3" w:rsidR="0045170F" w:rsidRPr="003C74F0" w:rsidRDefault="00000000" w:rsidP="003C74F0">
            <w:pPr>
              <w:rPr>
                <w:rFonts w:cs="Arial"/>
                <w:color w:val="5F6368"/>
                <w:bdr w:val="none" w:sz="0" w:space="0" w:color="auto" w:frame="1"/>
                <w:shd w:val="clear" w:color="auto" w:fill="FFFFFF"/>
              </w:rPr>
            </w:pPr>
            <w:hyperlink r:id="rId88" w:history="1">
              <w:r w:rsidR="0045170F" w:rsidRPr="00787966">
                <w:rPr>
                  <w:rStyle w:val="Hipervnculo"/>
                  <w:rFonts w:cs="Arial"/>
                  <w:bdr w:val="none" w:sz="0" w:space="0" w:color="auto" w:frame="1"/>
                  <w:shd w:val="clear" w:color="auto" w:fill="FFFFFF"/>
                </w:rPr>
                <w:t>https://www.kaggle.com/code/paulogladson/estudo-4</w:t>
              </w:r>
            </w:hyperlink>
            <w:r w:rsidR="0045170F" w:rsidRPr="00787966">
              <w:rPr>
                <w:bdr w:val="none" w:sz="0" w:space="0" w:color="auto" w:frame="1"/>
                <w:shd w:val="clear" w:color="auto" w:fill="FFFFFF"/>
              </w:rPr>
              <w:t>AQ</w:t>
            </w:r>
          </w:p>
        </w:tc>
        <w:tc>
          <w:tcPr>
            <w:tcW w:w="3420" w:type="dxa"/>
          </w:tcPr>
          <w:p w14:paraId="50E7C232" w14:textId="5D19C0A8" w:rsidR="0045170F" w:rsidRPr="00787966" w:rsidRDefault="0045170F" w:rsidP="003C74F0">
            <w:pPr>
              <w:rPr>
                <w:lang w:val="es-CO"/>
              </w:rPr>
            </w:pPr>
            <w:r w:rsidRPr="00787966">
              <w:rPr>
                <w:lang w:val="es-CO"/>
              </w:rPr>
              <w:t>Errores de ejecución</w:t>
            </w:r>
          </w:p>
        </w:tc>
      </w:tr>
      <w:tr w:rsidR="0045170F" w:rsidRPr="00787966" w14:paraId="4098F13A" w14:textId="77777777" w:rsidTr="00B66DE7">
        <w:tc>
          <w:tcPr>
            <w:tcW w:w="4315" w:type="dxa"/>
          </w:tcPr>
          <w:p w14:paraId="54813E0D" w14:textId="77777777" w:rsidR="0045170F" w:rsidRPr="00787966" w:rsidRDefault="0045170F" w:rsidP="003C74F0">
            <w:pPr>
              <w:rPr>
                <w:color w:val="202124"/>
              </w:rPr>
            </w:pPr>
            <w:proofErr w:type="spellStart"/>
            <w:r w:rsidRPr="00787966">
              <w:rPr>
                <w:color w:val="202124"/>
              </w:rPr>
              <w:t>Bíblia</w:t>
            </w:r>
            <w:proofErr w:type="spellEnd"/>
            <w:r w:rsidRPr="00787966">
              <w:rPr>
                <w:color w:val="202124"/>
              </w:rPr>
              <w:t xml:space="preserve"> </w:t>
            </w:r>
            <w:proofErr w:type="spellStart"/>
            <w:r w:rsidRPr="00787966">
              <w:rPr>
                <w:color w:val="202124"/>
              </w:rPr>
              <w:t>com</w:t>
            </w:r>
            <w:proofErr w:type="spellEnd"/>
            <w:r w:rsidRPr="00787966">
              <w:rPr>
                <w:color w:val="202124"/>
              </w:rPr>
              <w:t xml:space="preserve"> </w:t>
            </w:r>
            <w:proofErr w:type="spellStart"/>
            <w:r w:rsidRPr="00787966">
              <w:rPr>
                <w:color w:val="202124"/>
              </w:rPr>
              <w:t>Análise</w:t>
            </w:r>
            <w:proofErr w:type="spellEnd"/>
            <w:r w:rsidRPr="00787966">
              <w:rPr>
                <w:color w:val="202124"/>
              </w:rPr>
              <w:t xml:space="preserve"> de </w:t>
            </w:r>
            <w:proofErr w:type="spellStart"/>
            <w:r w:rsidRPr="00787966">
              <w:rPr>
                <w:color w:val="202124"/>
              </w:rPr>
              <w:t>Sentimento</w:t>
            </w:r>
            <w:proofErr w:type="spellEnd"/>
          </w:p>
          <w:p w14:paraId="37401E76" w14:textId="754C3906" w:rsidR="0045170F" w:rsidRPr="003C74F0" w:rsidRDefault="0045170F" w:rsidP="003C74F0">
            <w:pPr>
              <w:rPr>
                <w:rFonts w:cs="Arial"/>
                <w:color w:val="5F6368"/>
                <w:bdr w:val="none" w:sz="0" w:space="0" w:color="auto" w:frame="1"/>
                <w:shd w:val="clear" w:color="auto" w:fill="FFFFFF"/>
              </w:rPr>
            </w:pPr>
            <w:r w:rsidRPr="00787966">
              <w:rPr>
                <w:rStyle w:val="sc-djgmql"/>
                <w:rFonts w:cs="Arial"/>
                <w:color w:val="5F6368"/>
                <w:bdr w:val="none" w:sz="0" w:space="0" w:color="auto" w:frame="1"/>
                <w:shd w:val="clear" w:color="auto" w:fill="FFFFFF"/>
              </w:rPr>
              <w:t>https://www.kaggle.com/datasets/paulogladson/biblia-sentiment</w:t>
            </w:r>
          </w:p>
        </w:tc>
        <w:tc>
          <w:tcPr>
            <w:tcW w:w="3420" w:type="dxa"/>
          </w:tcPr>
          <w:p w14:paraId="31DD78D3" w14:textId="77777777" w:rsidR="0045170F" w:rsidRPr="00787966" w:rsidRDefault="0045170F" w:rsidP="003C74F0">
            <w:pPr>
              <w:rPr>
                <w:lang w:val="es-CO"/>
              </w:rPr>
            </w:pPr>
          </w:p>
        </w:tc>
      </w:tr>
      <w:tr w:rsidR="0045170F" w:rsidRPr="00787966" w14:paraId="4F1644B1" w14:textId="77777777" w:rsidTr="00B66DE7">
        <w:tc>
          <w:tcPr>
            <w:tcW w:w="4315" w:type="dxa"/>
          </w:tcPr>
          <w:p w14:paraId="62A24B2C" w14:textId="77777777" w:rsidR="0045170F" w:rsidRPr="00787966" w:rsidRDefault="0045170F" w:rsidP="003C74F0">
            <w:pPr>
              <w:rPr>
                <w:color w:val="202124"/>
                <w:lang w:val="en-US"/>
              </w:rPr>
            </w:pPr>
            <w:r w:rsidRPr="00787966">
              <w:rPr>
                <w:color w:val="202124"/>
                <w:lang w:val="en-US"/>
              </w:rPr>
              <w:t>Explore King James Bible Books</w:t>
            </w:r>
          </w:p>
          <w:p w14:paraId="2A7F2100" w14:textId="11C3C276" w:rsidR="0045170F" w:rsidRPr="00A31AA1" w:rsidRDefault="00000000" w:rsidP="003C74F0">
            <w:pPr>
              <w:rPr>
                <w:bdr w:val="none" w:sz="0" w:space="0" w:color="auto" w:frame="1"/>
                <w:shd w:val="clear" w:color="auto" w:fill="FFFFFF"/>
                <w:lang w:val="en-US"/>
              </w:rPr>
            </w:pPr>
            <w:hyperlink r:id="rId89" w:history="1">
              <w:r w:rsidR="0045170F" w:rsidRPr="00787966">
                <w:rPr>
                  <w:rStyle w:val="Hipervnculo"/>
                  <w:rFonts w:cs="Arial"/>
                  <w:bdr w:val="none" w:sz="0" w:space="0" w:color="auto" w:frame="1"/>
                  <w:shd w:val="clear" w:color="auto" w:fill="FFFFFF"/>
                  <w:lang w:val="en-US"/>
                </w:rPr>
                <w:t>https://www.kaggle.com/code/gpreda/explore-king-james-bible-books</w:t>
              </w:r>
            </w:hyperlink>
          </w:p>
        </w:tc>
        <w:tc>
          <w:tcPr>
            <w:tcW w:w="3420" w:type="dxa"/>
          </w:tcPr>
          <w:p w14:paraId="6A21C920" w14:textId="5249EF3D" w:rsidR="0045170F" w:rsidRPr="00787966" w:rsidRDefault="00A31AA1" w:rsidP="003C74F0">
            <w:pPr>
              <w:rPr>
                <w:lang w:val="en-US"/>
              </w:rPr>
            </w:pPr>
            <w:r>
              <w:rPr>
                <w:lang w:val="en-US"/>
              </w:rPr>
              <w:t>En ingles</w:t>
            </w:r>
          </w:p>
        </w:tc>
      </w:tr>
      <w:tr w:rsidR="0045170F" w:rsidRPr="00A31AA1" w14:paraId="31949887" w14:textId="77777777" w:rsidTr="00B66DE7">
        <w:tc>
          <w:tcPr>
            <w:tcW w:w="4315" w:type="dxa"/>
          </w:tcPr>
          <w:p w14:paraId="35BC8928" w14:textId="77777777" w:rsidR="0045170F" w:rsidRPr="00787966" w:rsidRDefault="0045170F" w:rsidP="003C74F0">
            <w:pPr>
              <w:rPr>
                <w:color w:val="AA873B"/>
                <w:spacing w:val="1"/>
                <w:lang w:val="en-US"/>
              </w:rPr>
            </w:pPr>
            <w:r w:rsidRPr="00787966">
              <w:rPr>
                <w:color w:val="AA873B"/>
                <w:spacing w:val="1"/>
                <w:lang w:val="en-US"/>
              </w:rPr>
              <w:t>The King James Version of the Bible</w:t>
            </w:r>
          </w:p>
          <w:p w14:paraId="7D8D56F9" w14:textId="57AFE3D2" w:rsidR="0045170F" w:rsidRPr="00A31AA1" w:rsidRDefault="00000000" w:rsidP="003C74F0">
            <w:pPr>
              <w:rPr>
                <w:bdr w:val="none" w:sz="0" w:space="0" w:color="auto" w:frame="1"/>
                <w:shd w:val="clear" w:color="auto" w:fill="FFFFFF"/>
                <w:lang w:val="en-US"/>
              </w:rPr>
            </w:pPr>
            <w:hyperlink r:id="rId90" w:history="1">
              <w:r w:rsidR="0045170F" w:rsidRPr="00787966">
                <w:rPr>
                  <w:rStyle w:val="Hipervnculo"/>
                  <w:rFonts w:cs="Arial"/>
                  <w:bdr w:val="none" w:sz="0" w:space="0" w:color="auto" w:frame="1"/>
                  <w:shd w:val="clear" w:color="auto" w:fill="FFFFFF"/>
                  <w:lang w:val="en-US"/>
                </w:rPr>
                <w:t>https://www.gutenberg.org/ebooks/10</w:t>
              </w:r>
            </w:hyperlink>
          </w:p>
        </w:tc>
        <w:tc>
          <w:tcPr>
            <w:tcW w:w="3420" w:type="dxa"/>
          </w:tcPr>
          <w:p w14:paraId="324E891E" w14:textId="2D880EE3" w:rsidR="0045170F" w:rsidRPr="00A31AA1" w:rsidRDefault="00A31AA1" w:rsidP="003C74F0">
            <w:pPr>
              <w:rPr>
                <w:lang w:val="es-CO"/>
              </w:rPr>
            </w:pPr>
            <w:r w:rsidRPr="00A31AA1">
              <w:rPr>
                <w:lang w:val="es-CO"/>
              </w:rPr>
              <w:t>Biblia de Gutenberg en i</w:t>
            </w:r>
            <w:r>
              <w:rPr>
                <w:lang w:val="es-CO"/>
              </w:rPr>
              <w:t>ngles</w:t>
            </w:r>
          </w:p>
        </w:tc>
      </w:tr>
      <w:tr w:rsidR="0045170F" w:rsidRPr="008A3230" w14:paraId="5F051FD0" w14:textId="77777777" w:rsidTr="00B66DE7">
        <w:tc>
          <w:tcPr>
            <w:tcW w:w="4315" w:type="dxa"/>
          </w:tcPr>
          <w:p w14:paraId="6D5FF0C7" w14:textId="77777777" w:rsidR="0045170F" w:rsidRPr="00787966" w:rsidRDefault="0045170F" w:rsidP="003C74F0">
            <w:pPr>
              <w:rPr>
                <w:color w:val="AA873B"/>
                <w:spacing w:val="1"/>
                <w:lang w:val="en-US"/>
              </w:rPr>
            </w:pPr>
            <w:r w:rsidRPr="00787966">
              <w:rPr>
                <w:color w:val="AA873B"/>
                <w:spacing w:val="1"/>
                <w:lang w:val="en-US"/>
              </w:rPr>
              <w:t>Reina Valera New Testament of the Bible 1858 by Reina and Valera</w:t>
            </w:r>
          </w:p>
          <w:p w14:paraId="679BFE39" w14:textId="45CE91AE" w:rsidR="0045170F" w:rsidRPr="00A31AA1" w:rsidRDefault="00000000" w:rsidP="003C74F0">
            <w:pPr>
              <w:rPr>
                <w:bdr w:val="none" w:sz="0" w:space="0" w:color="auto" w:frame="1"/>
                <w:shd w:val="clear" w:color="auto" w:fill="FFFFFF"/>
                <w:lang w:val="en-US"/>
              </w:rPr>
            </w:pPr>
            <w:hyperlink r:id="rId91" w:history="1">
              <w:r w:rsidR="0045170F" w:rsidRPr="00787966">
                <w:rPr>
                  <w:rStyle w:val="Hipervnculo"/>
                  <w:rFonts w:cs="Arial"/>
                  <w:bdr w:val="none" w:sz="0" w:space="0" w:color="auto" w:frame="1"/>
                  <w:shd w:val="clear" w:color="auto" w:fill="FFFFFF"/>
                  <w:lang w:val="en-US"/>
                </w:rPr>
                <w:t>https://www.gutenberg.org/ebooks/5878</w:t>
              </w:r>
            </w:hyperlink>
          </w:p>
        </w:tc>
        <w:tc>
          <w:tcPr>
            <w:tcW w:w="3420" w:type="dxa"/>
          </w:tcPr>
          <w:p w14:paraId="6674CC1D" w14:textId="77777777" w:rsidR="0045170F" w:rsidRPr="00787966" w:rsidRDefault="0045170F" w:rsidP="003C74F0">
            <w:pPr>
              <w:rPr>
                <w:lang w:val="en-US"/>
              </w:rPr>
            </w:pPr>
          </w:p>
        </w:tc>
      </w:tr>
      <w:tr w:rsidR="0045170F" w:rsidRPr="008A3230" w14:paraId="37F45CB0" w14:textId="77777777" w:rsidTr="00B66DE7">
        <w:tc>
          <w:tcPr>
            <w:tcW w:w="4315" w:type="dxa"/>
          </w:tcPr>
          <w:p w14:paraId="0E0E9E65" w14:textId="20B7A25F" w:rsidR="0045170F" w:rsidRPr="00A31AA1" w:rsidRDefault="0045170F" w:rsidP="003C74F0">
            <w:pPr>
              <w:rPr>
                <w:color w:val="AA873B"/>
                <w:spacing w:val="1"/>
                <w:lang w:val="en-US"/>
              </w:rPr>
            </w:pPr>
            <w:r w:rsidRPr="00787966">
              <w:rPr>
                <w:color w:val="AA873B"/>
                <w:spacing w:val="1"/>
                <w:lang w:val="en-US"/>
              </w:rPr>
              <w:t>Reina Valera New Testament of the Bible 1909 by Reina and Valera</w:t>
            </w:r>
          </w:p>
          <w:p w14:paraId="28E2C2D6" w14:textId="3FDCC80A" w:rsidR="0045170F" w:rsidRPr="00787966" w:rsidRDefault="00000000" w:rsidP="00A31AA1">
            <w:pPr>
              <w:rPr>
                <w:color w:val="AA873B"/>
                <w:spacing w:val="1"/>
                <w:lang w:val="en-US"/>
              </w:rPr>
            </w:pPr>
            <w:hyperlink r:id="rId92" w:history="1">
              <w:r w:rsidR="0045170F" w:rsidRPr="00787966">
                <w:rPr>
                  <w:rStyle w:val="Hipervnculo"/>
                  <w:rFonts w:cs="Arial"/>
                  <w:bdr w:val="none" w:sz="0" w:space="0" w:color="auto" w:frame="1"/>
                  <w:shd w:val="clear" w:color="auto" w:fill="FFFFFF"/>
                  <w:lang w:val="en-US"/>
                </w:rPr>
                <w:t>https://www.gutenberg.org/ebooks/5881</w:t>
              </w:r>
            </w:hyperlink>
          </w:p>
        </w:tc>
        <w:tc>
          <w:tcPr>
            <w:tcW w:w="3420" w:type="dxa"/>
          </w:tcPr>
          <w:p w14:paraId="1E595E2A" w14:textId="77777777" w:rsidR="0045170F" w:rsidRPr="00787966" w:rsidRDefault="0045170F" w:rsidP="003C74F0">
            <w:pPr>
              <w:rPr>
                <w:lang w:val="en-US"/>
              </w:rPr>
            </w:pPr>
          </w:p>
        </w:tc>
      </w:tr>
      <w:tr w:rsidR="0045170F" w:rsidRPr="008A3230" w14:paraId="01177D2E" w14:textId="77777777" w:rsidTr="00B66DE7">
        <w:tc>
          <w:tcPr>
            <w:tcW w:w="4315" w:type="dxa"/>
          </w:tcPr>
          <w:p w14:paraId="4E8DCAD8" w14:textId="77777777" w:rsidR="0045170F" w:rsidRPr="00787966" w:rsidRDefault="0045170F" w:rsidP="003C74F0">
            <w:pPr>
              <w:rPr>
                <w:color w:val="202124"/>
                <w:lang w:val="en-US"/>
              </w:rPr>
            </w:pPr>
            <w:proofErr w:type="spellStart"/>
            <w:r w:rsidRPr="00787966">
              <w:rPr>
                <w:color w:val="202124"/>
                <w:lang w:val="en-US"/>
              </w:rPr>
              <w:t>BibleData</w:t>
            </w:r>
            <w:proofErr w:type="spellEnd"/>
          </w:p>
          <w:p w14:paraId="30ABA240" w14:textId="77777777" w:rsidR="0045170F" w:rsidRPr="00787966" w:rsidRDefault="0045170F" w:rsidP="003C74F0">
            <w:pPr>
              <w:rPr>
                <w:rStyle w:val="sc-djgmql"/>
                <w:rFonts w:cs="Arial"/>
                <w:color w:val="5F6368"/>
                <w:bdr w:val="none" w:sz="0" w:space="0" w:color="auto" w:frame="1"/>
                <w:shd w:val="clear" w:color="auto" w:fill="FFFFFF"/>
                <w:lang w:val="en-US"/>
              </w:rPr>
            </w:pPr>
            <w:r w:rsidRPr="00787966">
              <w:rPr>
                <w:rStyle w:val="sc-djgmql"/>
                <w:rFonts w:cs="Arial"/>
                <w:color w:val="5F6368"/>
                <w:bdr w:val="none" w:sz="0" w:space="0" w:color="auto" w:frame="1"/>
                <w:shd w:val="clear" w:color="auto" w:fill="FFFFFF"/>
                <w:lang w:val="en-US"/>
              </w:rPr>
              <w:t xml:space="preserve">The Bible in Structured Data …download </w:t>
            </w:r>
            <w:proofErr w:type="spellStart"/>
            <w:r w:rsidRPr="00787966">
              <w:rPr>
                <w:rStyle w:val="sc-djgmql"/>
                <w:rFonts w:cs="Arial"/>
                <w:color w:val="5F6368"/>
                <w:bdr w:val="none" w:sz="0" w:space="0" w:color="auto" w:frame="1"/>
                <w:shd w:val="clear" w:color="auto" w:fill="FFFFFF"/>
                <w:lang w:val="en-US"/>
              </w:rPr>
              <w:t>estructura</w:t>
            </w:r>
            <w:proofErr w:type="spellEnd"/>
            <w:r w:rsidRPr="00787966">
              <w:rPr>
                <w:rStyle w:val="sc-djgmql"/>
                <w:rFonts w:cs="Arial"/>
                <w:color w:val="5F6368"/>
                <w:bdr w:val="none" w:sz="0" w:space="0" w:color="auto" w:frame="1"/>
                <w:shd w:val="clear" w:color="auto" w:fill="FFFFFF"/>
                <w:lang w:val="en-US"/>
              </w:rPr>
              <w:t xml:space="preserve"> enc vs </w:t>
            </w:r>
            <w:proofErr w:type="spellStart"/>
            <w:r w:rsidRPr="00787966">
              <w:rPr>
                <w:rStyle w:val="sc-djgmql"/>
                <w:rFonts w:cs="Arial"/>
                <w:color w:val="5F6368"/>
                <w:bdr w:val="none" w:sz="0" w:space="0" w:color="auto" w:frame="1"/>
                <w:shd w:val="clear" w:color="auto" w:fill="FFFFFF"/>
                <w:lang w:val="en-US"/>
              </w:rPr>
              <w:t>personajes</w:t>
            </w:r>
            <w:proofErr w:type="spellEnd"/>
            <w:r w:rsidRPr="00787966">
              <w:rPr>
                <w:rStyle w:val="sc-djgmql"/>
                <w:rFonts w:cs="Arial"/>
                <w:color w:val="5F6368"/>
                <w:bdr w:val="none" w:sz="0" w:space="0" w:color="auto" w:frame="1"/>
                <w:shd w:val="clear" w:color="auto" w:fill="FFFFFF"/>
                <w:lang w:val="en-US"/>
              </w:rPr>
              <w:t xml:space="preserve"> y </w:t>
            </w:r>
            <w:proofErr w:type="spellStart"/>
            <w:r w:rsidRPr="00787966">
              <w:rPr>
                <w:rStyle w:val="sc-djgmql"/>
                <w:rFonts w:cs="Arial"/>
                <w:color w:val="5F6368"/>
                <w:bdr w:val="none" w:sz="0" w:space="0" w:color="auto" w:frame="1"/>
                <w:shd w:val="clear" w:color="auto" w:fill="FFFFFF"/>
                <w:lang w:val="en-US"/>
              </w:rPr>
              <w:t>eventos</w:t>
            </w:r>
            <w:proofErr w:type="spellEnd"/>
          </w:p>
          <w:p w14:paraId="58C98B93" w14:textId="13F303F3" w:rsidR="0045170F" w:rsidRPr="00A31AA1" w:rsidRDefault="00000000" w:rsidP="003C74F0">
            <w:pPr>
              <w:rPr>
                <w:bdr w:val="none" w:sz="0" w:space="0" w:color="auto" w:frame="1"/>
                <w:shd w:val="clear" w:color="auto" w:fill="FFFFFF"/>
                <w:lang w:val="en-US"/>
              </w:rPr>
            </w:pPr>
            <w:hyperlink r:id="rId93" w:history="1">
              <w:r w:rsidR="0045170F" w:rsidRPr="00787966">
                <w:rPr>
                  <w:rStyle w:val="Hipervnculo"/>
                  <w:rFonts w:cs="Arial"/>
                  <w:bdr w:val="none" w:sz="0" w:space="0" w:color="auto" w:frame="1"/>
                  <w:shd w:val="clear" w:color="auto" w:fill="FFFFFF"/>
                  <w:lang w:val="en-US"/>
                </w:rPr>
                <w:t>https://www.kaggle.com/datasets/bradystephenson/bibledata?select=BibleData-Event.csv</w:t>
              </w:r>
            </w:hyperlink>
          </w:p>
        </w:tc>
        <w:tc>
          <w:tcPr>
            <w:tcW w:w="3420" w:type="dxa"/>
          </w:tcPr>
          <w:p w14:paraId="46FC59A6" w14:textId="77777777" w:rsidR="0045170F" w:rsidRPr="00787966" w:rsidRDefault="0045170F" w:rsidP="003C74F0">
            <w:pPr>
              <w:rPr>
                <w:lang w:val="en-US"/>
              </w:rPr>
            </w:pPr>
          </w:p>
        </w:tc>
      </w:tr>
      <w:tr w:rsidR="0045170F" w:rsidRPr="00787966" w14:paraId="776BE9B6" w14:textId="77777777" w:rsidTr="00B66DE7">
        <w:tc>
          <w:tcPr>
            <w:tcW w:w="4315" w:type="dxa"/>
          </w:tcPr>
          <w:p w14:paraId="2910F62C" w14:textId="77777777" w:rsidR="00A31AA1" w:rsidRDefault="0045170F" w:rsidP="00A31AA1">
            <w:pPr>
              <w:rPr>
                <w:rStyle w:val="sc-djgmql"/>
                <w:rFonts w:cs="Arial"/>
                <w:color w:val="5F6368"/>
                <w:bdr w:val="none" w:sz="0" w:space="0" w:color="auto" w:frame="1"/>
                <w:shd w:val="clear" w:color="auto" w:fill="FFFFFF"/>
              </w:rPr>
            </w:pPr>
            <w:r w:rsidRPr="00A31AA1">
              <w:rPr>
                <w:color w:val="202124"/>
                <w:lang w:val="es-CO"/>
              </w:rPr>
              <w:t>Biblia NTV (</w:t>
            </w:r>
            <w:proofErr w:type="spellStart"/>
            <w:r w:rsidRPr="00A31AA1">
              <w:rPr>
                <w:color w:val="202124"/>
                <w:lang w:val="es-CO"/>
              </w:rPr>
              <w:t>Spanish</w:t>
            </w:r>
            <w:proofErr w:type="spellEnd"/>
            <w:r w:rsidRPr="00A31AA1">
              <w:rPr>
                <w:color w:val="202124"/>
                <w:lang w:val="es-CO"/>
              </w:rPr>
              <w:t xml:space="preserve"> </w:t>
            </w:r>
            <w:proofErr w:type="spellStart"/>
            <w:r w:rsidRPr="00A31AA1">
              <w:rPr>
                <w:color w:val="202124"/>
                <w:lang w:val="es-CO"/>
              </w:rPr>
              <w:t>Bible</w:t>
            </w:r>
            <w:proofErr w:type="spellEnd"/>
            <w:r w:rsidRPr="00A31AA1">
              <w:rPr>
                <w:color w:val="202124"/>
                <w:lang w:val="es-CO"/>
              </w:rPr>
              <w:t xml:space="preserve"> NTV)</w:t>
            </w:r>
            <w:r w:rsidR="00A31AA1" w:rsidRPr="00A31AA1">
              <w:rPr>
                <w:color w:val="202124"/>
                <w:lang w:val="es-CO"/>
              </w:rPr>
              <w:t xml:space="preserve"> </w:t>
            </w:r>
            <w:r w:rsidRPr="00787966">
              <w:rPr>
                <w:rStyle w:val="sc-djgmql"/>
                <w:rFonts w:cs="Arial"/>
                <w:color w:val="5F6368"/>
                <w:bdr w:val="none" w:sz="0" w:space="0" w:color="auto" w:frame="1"/>
                <w:shd w:val="clear" w:color="auto" w:fill="FFFFFF"/>
              </w:rPr>
              <w:t xml:space="preserve">Nueva Traducción </w:t>
            </w:r>
            <w:r w:rsidR="00A31AA1">
              <w:rPr>
                <w:rStyle w:val="sc-djgmql"/>
                <w:rFonts w:cs="Arial"/>
                <w:color w:val="5F6368"/>
                <w:bdr w:val="none" w:sz="0" w:space="0" w:color="auto" w:frame="1"/>
                <w:shd w:val="clear" w:color="auto" w:fill="FFFFFF"/>
              </w:rPr>
              <w:t>v</w:t>
            </w:r>
            <w:r w:rsidRPr="00787966">
              <w:rPr>
                <w:rStyle w:val="sc-djgmql"/>
                <w:rFonts w:cs="Arial"/>
                <w:color w:val="5F6368"/>
                <w:bdr w:val="none" w:sz="0" w:space="0" w:color="auto" w:frame="1"/>
                <w:shd w:val="clear" w:color="auto" w:fill="FFFFFF"/>
              </w:rPr>
              <w:t>iviente</w:t>
            </w:r>
          </w:p>
          <w:p w14:paraId="7B1CE34F" w14:textId="20483677" w:rsidR="00A31AA1" w:rsidRPr="00787966" w:rsidRDefault="0045170F" w:rsidP="00A31AA1">
            <w:pPr>
              <w:rPr>
                <w:bdr w:val="none" w:sz="0" w:space="0" w:color="auto" w:frame="1"/>
                <w:shd w:val="clear" w:color="auto" w:fill="FFFFFF"/>
              </w:rPr>
            </w:pPr>
            <w:r w:rsidRPr="00787966">
              <w:rPr>
                <w:color w:val="3C4043"/>
              </w:rPr>
              <w:t> </w:t>
            </w:r>
            <w:hyperlink r:id="rId94" w:history="1">
              <w:r w:rsidR="00A31AA1" w:rsidRPr="00787966">
                <w:rPr>
                  <w:rStyle w:val="Hipervnculo"/>
                  <w:rFonts w:cs="Arial"/>
                  <w:bdr w:val="none" w:sz="0" w:space="0" w:color="auto" w:frame="1"/>
                  <w:shd w:val="clear" w:color="auto" w:fill="FFFFFF"/>
                </w:rPr>
                <w:t>https://www.kaggle.com/datasets/camesruiz/biblia-ntv-spanish-bible-ntv</w:t>
              </w:r>
            </w:hyperlink>
          </w:p>
          <w:p w14:paraId="297DF33C" w14:textId="77777777" w:rsidR="0045170F" w:rsidRPr="00787966" w:rsidRDefault="0045170F" w:rsidP="00A31AA1">
            <w:pPr>
              <w:rPr>
                <w:bdr w:val="none" w:sz="0" w:space="0" w:color="auto" w:frame="1"/>
                <w:shd w:val="clear" w:color="auto" w:fill="FFFFFF"/>
              </w:rPr>
            </w:pPr>
          </w:p>
        </w:tc>
        <w:tc>
          <w:tcPr>
            <w:tcW w:w="3420" w:type="dxa"/>
          </w:tcPr>
          <w:p w14:paraId="23E2E291" w14:textId="13BC4217" w:rsidR="00A31AA1" w:rsidRPr="00787966" w:rsidRDefault="00A31AA1" w:rsidP="00A31AA1">
            <w:pPr>
              <w:rPr>
                <w:color w:val="3C4043"/>
                <w:lang w:val="es-CO"/>
              </w:rPr>
            </w:pPr>
            <w:r w:rsidRPr="00787966">
              <w:rPr>
                <w:color w:val="3C4043"/>
                <w:lang w:val="es-CO"/>
              </w:rPr>
              <w:t xml:space="preserve">Biblia en español versión Nueva Traducción Viviente tomada  </w:t>
            </w:r>
          </w:p>
          <w:p w14:paraId="5FE91D5C" w14:textId="7518C4B5" w:rsidR="0045170F" w:rsidRPr="00A31AA1" w:rsidRDefault="00A31AA1" w:rsidP="00A31AA1">
            <w:pPr>
              <w:rPr>
                <w:lang w:val="es-CO"/>
              </w:rPr>
            </w:pPr>
            <w:r w:rsidRPr="00787966">
              <w:rPr>
                <w:color w:val="3C4043"/>
                <w:lang w:val="es-CO"/>
              </w:rPr>
              <w:t>Archivo CSV que contiene el nombre del libro, capítulo, versículo y texto.</w:t>
            </w:r>
          </w:p>
        </w:tc>
      </w:tr>
      <w:tr w:rsidR="003C74F0" w:rsidRPr="00787966" w14:paraId="14D0C7D8" w14:textId="77777777" w:rsidTr="00B66DE7">
        <w:tc>
          <w:tcPr>
            <w:tcW w:w="4315" w:type="dxa"/>
          </w:tcPr>
          <w:p w14:paraId="44C590F3" w14:textId="523F5C59" w:rsidR="003C74F0" w:rsidRPr="00A31AA1" w:rsidRDefault="00000000" w:rsidP="003C74F0">
            <w:pPr>
              <w:rPr>
                <w:lang w:val="es-CO"/>
              </w:rPr>
            </w:pPr>
            <w:hyperlink r:id="rId95" w:history="1">
              <w:r w:rsidR="003C74F0" w:rsidRPr="00787966">
                <w:rPr>
                  <w:rStyle w:val="Hipervnculo"/>
                  <w:rFonts w:cs="Arial"/>
                  <w:lang w:val="es-CO"/>
                </w:rPr>
                <w:t>https://www.kaggle.com/code/jjmewtw/total-bible-text-study-eda-cluster-bert-nlp</w:t>
              </w:r>
            </w:hyperlink>
          </w:p>
        </w:tc>
        <w:tc>
          <w:tcPr>
            <w:tcW w:w="3420" w:type="dxa"/>
          </w:tcPr>
          <w:p w14:paraId="6A5688F3" w14:textId="651C27E0" w:rsidR="003C74F0" w:rsidRPr="00787966" w:rsidRDefault="003C74F0" w:rsidP="003C74F0">
            <w:pPr>
              <w:rPr>
                <w:lang w:val="es-CO"/>
              </w:rPr>
            </w:pPr>
            <w:r>
              <w:rPr>
                <w:lang w:val="es-CO"/>
              </w:rPr>
              <w:t>Esta en Ingles</w:t>
            </w:r>
          </w:p>
        </w:tc>
      </w:tr>
    </w:tbl>
    <w:p w14:paraId="48313AD6" w14:textId="77777777" w:rsidR="00A31AA1" w:rsidRDefault="00A31AA1" w:rsidP="00992963"/>
    <w:p w14:paraId="6C54CFCB" w14:textId="30159CE8" w:rsidR="00992963" w:rsidRDefault="00A31AA1" w:rsidP="00992963">
      <w:r>
        <w:t xml:space="preserve">Datasets en </w:t>
      </w:r>
      <w:proofErr w:type="spellStart"/>
      <w:r w:rsidRPr="003C74F0">
        <w:rPr>
          <w:lang w:val="en-US" w:eastAsia="es-CO"/>
        </w:rPr>
        <w:t>BiblIA</w:t>
      </w:r>
      <w:proofErr w:type="spellEnd"/>
    </w:p>
    <w:tbl>
      <w:tblPr>
        <w:tblStyle w:val="Tablaconcuadrcula"/>
        <w:tblW w:w="0" w:type="auto"/>
        <w:tblLook w:val="04A0" w:firstRow="1" w:lastRow="0" w:firstColumn="1" w:lastColumn="0" w:noHBand="0" w:noVBand="1"/>
      </w:tblPr>
      <w:tblGrid>
        <w:gridCol w:w="4225"/>
        <w:gridCol w:w="3780"/>
      </w:tblGrid>
      <w:tr w:rsidR="00A31AA1" w:rsidRPr="00A31AA1" w14:paraId="33E1AC19" w14:textId="77777777" w:rsidTr="00A31AA1">
        <w:tc>
          <w:tcPr>
            <w:tcW w:w="4225" w:type="dxa"/>
          </w:tcPr>
          <w:p w14:paraId="7C99A161" w14:textId="77777777" w:rsidR="00A31AA1" w:rsidRPr="003C74F0" w:rsidRDefault="00A31AA1" w:rsidP="003C74F0">
            <w:pPr>
              <w:rPr>
                <w:lang w:val="en-US" w:eastAsia="es-CO"/>
              </w:rPr>
            </w:pPr>
            <w:proofErr w:type="spellStart"/>
            <w:r w:rsidRPr="003C74F0">
              <w:rPr>
                <w:lang w:val="en-US" w:eastAsia="es-CO"/>
              </w:rPr>
              <w:t>BiblIA</w:t>
            </w:r>
            <w:proofErr w:type="spellEnd"/>
            <w:r w:rsidRPr="003C74F0">
              <w:rPr>
                <w:lang w:val="en-US" w:eastAsia="es-CO"/>
              </w:rPr>
              <w:t xml:space="preserve"> - an Open Annotated Dataset</w:t>
            </w:r>
          </w:p>
          <w:p w14:paraId="1EC8A047" w14:textId="77777777" w:rsidR="00A31AA1" w:rsidRPr="003C74F0" w:rsidRDefault="00000000" w:rsidP="003C74F0">
            <w:pPr>
              <w:rPr>
                <w:lang w:val="en-US"/>
              </w:rPr>
            </w:pPr>
            <w:hyperlink r:id="rId96" w:history="1">
              <w:proofErr w:type="spellStart"/>
              <w:r w:rsidR="00A31AA1" w:rsidRPr="003668A8">
                <w:rPr>
                  <w:color w:val="0000FF"/>
                  <w:u w:val="single"/>
                  <w:lang w:val="en-US"/>
                </w:rPr>
                <w:t>BiblIA</w:t>
              </w:r>
              <w:proofErr w:type="spellEnd"/>
              <w:r w:rsidR="00A31AA1" w:rsidRPr="003668A8">
                <w:rPr>
                  <w:color w:val="0000FF"/>
                  <w:u w:val="single"/>
                  <w:lang w:val="en-US"/>
                </w:rPr>
                <w:t xml:space="preserve"> - an Open Annotated Dataset (zenodo.org)</w:t>
              </w:r>
            </w:hyperlink>
          </w:p>
          <w:p w14:paraId="3E9CA19E" w14:textId="77777777" w:rsidR="00A31AA1" w:rsidRPr="003C74F0" w:rsidRDefault="00A31AA1" w:rsidP="003C74F0">
            <w:pPr>
              <w:rPr>
                <w:rStyle w:val="sc-djgmql"/>
                <w:color w:val="5F6368"/>
                <w:bdr w:val="none" w:sz="0" w:space="0" w:color="auto" w:frame="1"/>
                <w:shd w:val="clear" w:color="auto" w:fill="FFFFFF"/>
                <w:lang w:val="en-US"/>
              </w:rPr>
            </w:pPr>
          </w:p>
        </w:tc>
        <w:tc>
          <w:tcPr>
            <w:tcW w:w="3780" w:type="dxa"/>
          </w:tcPr>
          <w:p w14:paraId="19F10404" w14:textId="334AF23A" w:rsidR="00A31AA1" w:rsidRDefault="00A31AA1" w:rsidP="00A31AA1">
            <w:pPr>
              <w:jc w:val="left"/>
              <w:rPr>
                <w:rStyle w:val="sc-djgmql"/>
                <w:color w:val="5F6368"/>
                <w:bdr w:val="none" w:sz="0" w:space="0" w:color="auto" w:frame="1"/>
                <w:shd w:val="clear" w:color="auto" w:fill="FFFFFF"/>
              </w:rPr>
            </w:pPr>
            <w:r>
              <w:rPr>
                <w:sz w:val="21"/>
                <w:szCs w:val="21"/>
                <w:shd w:val="clear" w:color="auto" w:fill="FFFFFF"/>
              </w:rPr>
              <w:t xml:space="preserve">Este conjunto de datos para el reconocimiento de texto escrito a mano incluye segmentación de diseño (regiones, líneas </w:t>
            </w:r>
            <w:r w:rsidR="006E6ACB">
              <w:rPr>
                <w:sz w:val="21"/>
                <w:szCs w:val="21"/>
                <w:shd w:val="clear" w:color="auto" w:fill="FFFFFF"/>
              </w:rPr>
              <w:t>s</w:t>
            </w:r>
            <w:r>
              <w:rPr>
                <w:sz w:val="21"/>
                <w:szCs w:val="21"/>
                <w:shd w:val="clear" w:color="auto" w:fill="FFFFFF"/>
              </w:rPr>
              <w:t xml:space="preserve">uperiores y polígonos de línea) y transcripciones </w:t>
            </w:r>
            <w:r w:rsidR="006E6ACB">
              <w:rPr>
                <w:sz w:val="21"/>
                <w:szCs w:val="21"/>
                <w:shd w:val="clear" w:color="auto" w:fill="FFFFFF"/>
              </w:rPr>
              <w:t>Unicode</w:t>
            </w:r>
            <w:r>
              <w:rPr>
                <w:sz w:val="21"/>
                <w:szCs w:val="21"/>
                <w:shd w:val="clear" w:color="auto" w:fill="FFFFFF"/>
              </w:rPr>
              <w:t xml:space="preserve"> imágenes de manuscritos hebreos medievales</w:t>
            </w:r>
          </w:p>
        </w:tc>
      </w:tr>
    </w:tbl>
    <w:p w14:paraId="68314D16" w14:textId="2A576B5E" w:rsidR="00533D83" w:rsidRPr="00A31AA1" w:rsidRDefault="003C74F0" w:rsidP="00533D83">
      <w:pPr>
        <w:rPr>
          <w:b/>
          <w:bCs/>
          <w:bdr w:val="none" w:sz="0" w:space="0" w:color="auto" w:frame="1"/>
          <w:shd w:val="clear" w:color="auto" w:fill="FFFFFF"/>
          <w:lang w:val="es-CO"/>
        </w:rPr>
      </w:pPr>
      <w:r w:rsidRPr="00A31AA1">
        <w:rPr>
          <w:b/>
          <w:bCs/>
          <w:bdr w:val="none" w:sz="0" w:space="0" w:color="auto" w:frame="1"/>
          <w:shd w:val="clear" w:color="auto" w:fill="FFFFFF"/>
          <w:lang w:val="es-CO"/>
        </w:rPr>
        <w:t xml:space="preserve">Dataset en la </w:t>
      </w:r>
      <w:r w:rsidR="00A31AA1" w:rsidRPr="00A31AA1">
        <w:rPr>
          <w:b/>
          <w:bCs/>
          <w:bdr w:val="none" w:sz="0" w:space="0" w:color="auto" w:frame="1"/>
          <w:shd w:val="clear" w:color="auto" w:fill="FFFFFF"/>
          <w:lang w:val="es-CO"/>
        </w:rPr>
        <w:t>página</w:t>
      </w:r>
      <w:r w:rsidRPr="00A31AA1">
        <w:rPr>
          <w:b/>
          <w:bCs/>
          <w:bdr w:val="none" w:sz="0" w:space="0" w:color="auto" w:frame="1"/>
          <w:shd w:val="clear" w:color="auto" w:fill="FFFFFF"/>
          <w:lang w:val="es-CO"/>
        </w:rPr>
        <w:t xml:space="preserve"> de data del gobierno de USA.</w:t>
      </w:r>
    </w:p>
    <w:p w14:paraId="29250BCE" w14:textId="3D48C1E5" w:rsidR="003158C3" w:rsidRDefault="00544320" w:rsidP="00533D83">
      <w:pPr>
        <w:rPr>
          <w:color w:val="5F6368"/>
          <w:bdr w:val="none" w:sz="0" w:space="0" w:color="auto" w:frame="1"/>
          <w:shd w:val="clear" w:color="auto" w:fill="FFFFFF"/>
          <w:lang w:val="en-US"/>
        </w:rPr>
      </w:pPr>
      <w:r>
        <w:rPr>
          <w:color w:val="5F6368"/>
          <w:bdr w:val="none" w:sz="0" w:space="0" w:color="auto" w:frame="1"/>
          <w:shd w:val="clear" w:color="auto" w:fill="FFFFFF"/>
          <w:lang w:val="en-US"/>
        </w:rPr>
        <w:t>\</w:t>
      </w:r>
      <w:r w:rsidR="003668A8" w:rsidRPr="003668A8">
        <w:rPr>
          <w:noProof/>
        </w:rPr>
        <w:t xml:space="preserve"> </w:t>
      </w:r>
      <w:r w:rsidR="003668A8">
        <w:rPr>
          <w:noProof/>
        </w:rPr>
        <w:drawing>
          <wp:inline distT="0" distB="0" distL="0" distR="0" wp14:anchorId="1DDD063A" wp14:editId="47C9BB16">
            <wp:extent cx="4291330" cy="1524000"/>
            <wp:effectExtent l="0" t="0" r="0" b="0"/>
            <wp:docPr id="1398315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15757" name=""/>
                    <pic:cNvPicPr/>
                  </pic:nvPicPr>
                  <pic:blipFill>
                    <a:blip r:embed="rId97"/>
                    <a:stretch>
                      <a:fillRect/>
                    </a:stretch>
                  </pic:blipFill>
                  <pic:spPr>
                    <a:xfrm>
                      <a:off x="0" y="0"/>
                      <a:ext cx="4307524" cy="1529751"/>
                    </a:xfrm>
                    <a:prstGeom prst="rect">
                      <a:avLst/>
                    </a:prstGeom>
                  </pic:spPr>
                </pic:pic>
              </a:graphicData>
            </a:graphic>
          </wp:inline>
        </w:drawing>
      </w:r>
    </w:p>
    <w:p w14:paraId="2DA4DEF3" w14:textId="23B890AF" w:rsidR="000418D7" w:rsidRDefault="00A31AA1" w:rsidP="000418D7">
      <w:pPr>
        <w:rPr>
          <w:color w:val="5F6368"/>
          <w:bdr w:val="none" w:sz="0" w:space="0" w:color="auto" w:frame="1"/>
          <w:shd w:val="clear" w:color="auto" w:fill="FFFFFF"/>
        </w:rPr>
      </w:pPr>
      <w:r>
        <w:rPr>
          <w:color w:val="5F6368"/>
          <w:bdr w:val="none" w:sz="0" w:space="0" w:color="auto" w:frame="1"/>
          <w:shd w:val="clear" w:color="auto" w:fill="FFFFFF"/>
        </w:rPr>
        <w:t>Datasets en GitHub</w:t>
      </w:r>
    </w:p>
    <w:p w14:paraId="29E698E8" w14:textId="3C554A32" w:rsidR="003668A8" w:rsidRDefault="003668A8" w:rsidP="000418D7">
      <w:pPr>
        <w:rPr>
          <w:color w:val="5F6368"/>
          <w:bdr w:val="none" w:sz="0" w:space="0" w:color="auto" w:frame="1"/>
          <w:shd w:val="clear" w:color="auto" w:fill="FFFFFF"/>
        </w:rPr>
      </w:pPr>
      <w:r>
        <w:rPr>
          <w:noProof/>
        </w:rPr>
        <w:lastRenderedPageBreak/>
        <w:drawing>
          <wp:inline distT="0" distB="0" distL="0" distR="0" wp14:anchorId="14570AD4" wp14:editId="4419C89E">
            <wp:extent cx="4387835" cy="3435178"/>
            <wp:effectExtent l="0" t="0" r="0" b="0"/>
            <wp:docPr id="13067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663" name=""/>
                    <pic:cNvPicPr/>
                  </pic:nvPicPr>
                  <pic:blipFill>
                    <a:blip r:embed="rId98"/>
                    <a:stretch>
                      <a:fillRect/>
                    </a:stretch>
                  </pic:blipFill>
                  <pic:spPr>
                    <a:xfrm>
                      <a:off x="0" y="0"/>
                      <a:ext cx="4393550" cy="3439652"/>
                    </a:xfrm>
                    <a:prstGeom prst="rect">
                      <a:avLst/>
                    </a:prstGeom>
                  </pic:spPr>
                </pic:pic>
              </a:graphicData>
            </a:graphic>
          </wp:inline>
        </w:drawing>
      </w:r>
    </w:p>
    <w:p w14:paraId="545E9AF9" w14:textId="625358AB" w:rsidR="003C74F0" w:rsidRPr="00A31AA1" w:rsidRDefault="003C74F0" w:rsidP="000418D7">
      <w:pPr>
        <w:rPr>
          <w:b/>
          <w:bCs/>
          <w:noProof/>
        </w:rPr>
      </w:pPr>
      <w:r w:rsidRPr="00A31AA1">
        <w:rPr>
          <w:b/>
          <w:bCs/>
          <w:noProof/>
        </w:rPr>
        <w:t>Dataset en el webpages de la Nasa</w:t>
      </w:r>
    </w:p>
    <w:p w14:paraId="5CBC4EEC" w14:textId="034E42F5" w:rsidR="003668A8" w:rsidRDefault="003668A8" w:rsidP="000418D7">
      <w:pPr>
        <w:rPr>
          <w:color w:val="5F6368"/>
          <w:bdr w:val="none" w:sz="0" w:space="0" w:color="auto" w:frame="1"/>
          <w:shd w:val="clear" w:color="auto" w:fill="FFFFFF"/>
        </w:rPr>
      </w:pPr>
      <w:r>
        <w:rPr>
          <w:noProof/>
        </w:rPr>
        <w:drawing>
          <wp:inline distT="0" distB="0" distL="0" distR="0" wp14:anchorId="6C21C69E" wp14:editId="75A18805">
            <wp:extent cx="4247762" cy="3657600"/>
            <wp:effectExtent l="0" t="0" r="635" b="0"/>
            <wp:docPr id="21484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41241" name=""/>
                    <pic:cNvPicPr/>
                  </pic:nvPicPr>
                  <pic:blipFill>
                    <a:blip r:embed="rId99"/>
                    <a:stretch>
                      <a:fillRect/>
                    </a:stretch>
                  </pic:blipFill>
                  <pic:spPr>
                    <a:xfrm>
                      <a:off x="0" y="0"/>
                      <a:ext cx="4255873" cy="3664585"/>
                    </a:xfrm>
                    <a:prstGeom prst="rect">
                      <a:avLst/>
                    </a:prstGeom>
                  </pic:spPr>
                </pic:pic>
              </a:graphicData>
            </a:graphic>
          </wp:inline>
        </w:drawing>
      </w:r>
    </w:p>
    <w:p w14:paraId="541D24E8" w14:textId="77777777" w:rsidR="003668A8" w:rsidRDefault="003668A8" w:rsidP="000418D7">
      <w:pPr>
        <w:rPr>
          <w:color w:val="5F6368"/>
          <w:bdr w:val="none" w:sz="0" w:space="0" w:color="auto" w:frame="1"/>
          <w:shd w:val="clear" w:color="auto" w:fill="FFFFFF"/>
        </w:rPr>
      </w:pPr>
    </w:p>
    <w:p w14:paraId="7A2CBF90" w14:textId="77777777" w:rsidR="003668A8" w:rsidRPr="00C22F8F" w:rsidRDefault="003668A8" w:rsidP="00C22F8F">
      <w:pPr>
        <w:shd w:val="clear" w:color="auto" w:fill="FFFFFF"/>
        <w:spacing w:after="240" w:line="240" w:lineRule="auto"/>
        <w:jc w:val="left"/>
        <w:rPr>
          <w:rFonts w:ascii="Segoe UI" w:eastAsia="Times New Roman" w:hAnsi="Segoe UI" w:cs="Segoe UI"/>
          <w:color w:val="1F2328"/>
          <w:sz w:val="24"/>
          <w:szCs w:val="24"/>
          <w:lang w:val="es-CO" w:eastAsia="es-CO"/>
        </w:rPr>
      </w:pPr>
    </w:p>
    <w:p w14:paraId="1D6A867B" w14:textId="6F335FF5" w:rsidR="00A82355" w:rsidRPr="001C601C" w:rsidRDefault="00A31AA1" w:rsidP="001C601C">
      <w:pPr>
        <w:shd w:val="clear" w:color="auto" w:fill="FFFFFF"/>
        <w:spacing w:after="240"/>
        <w:jc w:val="left"/>
        <w:rPr>
          <w:rFonts w:eastAsia="Times New Roman" w:cs="Arial"/>
          <w:color w:val="1F2328"/>
          <w:lang w:val="es-CO" w:eastAsia="es-CO"/>
        </w:rPr>
      </w:pPr>
      <w:r w:rsidRPr="001C601C">
        <w:rPr>
          <w:rFonts w:eastAsia="Times New Roman" w:cs="Arial"/>
          <w:color w:val="1F2328"/>
          <w:lang w:val="es-CO" w:eastAsia="es-CO"/>
        </w:rPr>
        <w:lastRenderedPageBreak/>
        <w:t xml:space="preserve">En los datasets se encontraron </w:t>
      </w:r>
      <w:r w:rsidR="00C22F8F" w:rsidRPr="001C601C">
        <w:rPr>
          <w:rFonts w:eastAsia="Times New Roman" w:cs="Arial"/>
          <w:color w:val="1F2328"/>
          <w:lang w:val="es-CO" w:eastAsia="es-CO"/>
        </w:rPr>
        <w:t>sitios con base de datos relacionales y también en muchos casos se encontró que las páginas ya no están o son proyectos que empezaron y están sin continuar o en desarrollo como se muestra en los pantallazos siguientes</w:t>
      </w:r>
    </w:p>
    <w:p w14:paraId="7E84B2A1" w14:textId="71BAC938" w:rsidR="00A82355" w:rsidRPr="008D07A2" w:rsidRDefault="00A82355" w:rsidP="008D07A2">
      <w:pPr>
        <w:rPr>
          <w:rFonts w:cs="Arial"/>
          <w:color w:val="5F6368"/>
          <w:bdr w:val="none" w:sz="0" w:space="0" w:color="auto" w:frame="1"/>
          <w:shd w:val="clear" w:color="auto" w:fill="FFFFFF"/>
        </w:rPr>
      </w:pPr>
      <w:r w:rsidRPr="008D07A2">
        <w:rPr>
          <w:rFonts w:cs="Arial"/>
          <w:noProof/>
        </w:rPr>
        <w:drawing>
          <wp:inline distT="0" distB="0" distL="0" distR="0" wp14:anchorId="25C66AD2" wp14:editId="451DCBC7">
            <wp:extent cx="4229100" cy="2356339"/>
            <wp:effectExtent l="0" t="0" r="0" b="6350"/>
            <wp:docPr id="2743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490" name=""/>
                    <pic:cNvPicPr/>
                  </pic:nvPicPr>
                  <pic:blipFill>
                    <a:blip r:embed="rId100"/>
                    <a:stretch>
                      <a:fillRect/>
                    </a:stretch>
                  </pic:blipFill>
                  <pic:spPr>
                    <a:xfrm>
                      <a:off x="0" y="0"/>
                      <a:ext cx="4235717" cy="2360026"/>
                    </a:xfrm>
                    <a:prstGeom prst="rect">
                      <a:avLst/>
                    </a:prstGeom>
                  </pic:spPr>
                </pic:pic>
              </a:graphicData>
            </a:graphic>
          </wp:inline>
        </w:drawing>
      </w:r>
    </w:p>
    <w:p w14:paraId="66C9C221" w14:textId="29EBCE93" w:rsidR="00DC442D" w:rsidRPr="008D07A2" w:rsidRDefault="00A82355" w:rsidP="008D07A2">
      <w:pPr>
        <w:rPr>
          <w:rFonts w:cs="Arial"/>
          <w:color w:val="5F6368"/>
          <w:bdr w:val="none" w:sz="0" w:space="0" w:color="auto" w:frame="1"/>
          <w:shd w:val="clear" w:color="auto" w:fill="FFFFFF"/>
        </w:rPr>
      </w:pPr>
      <w:r w:rsidRPr="008D07A2">
        <w:rPr>
          <w:rFonts w:cs="Arial"/>
          <w:noProof/>
        </w:rPr>
        <w:drawing>
          <wp:inline distT="0" distB="0" distL="0" distR="0" wp14:anchorId="5660A40F" wp14:editId="6827F921">
            <wp:extent cx="3923665" cy="1737939"/>
            <wp:effectExtent l="0" t="0" r="635" b="0"/>
            <wp:docPr id="805006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6119" name=""/>
                    <pic:cNvPicPr/>
                  </pic:nvPicPr>
                  <pic:blipFill>
                    <a:blip r:embed="rId101"/>
                    <a:stretch>
                      <a:fillRect/>
                    </a:stretch>
                  </pic:blipFill>
                  <pic:spPr>
                    <a:xfrm>
                      <a:off x="0" y="0"/>
                      <a:ext cx="3935436" cy="1743153"/>
                    </a:xfrm>
                    <a:prstGeom prst="rect">
                      <a:avLst/>
                    </a:prstGeom>
                  </pic:spPr>
                </pic:pic>
              </a:graphicData>
            </a:graphic>
          </wp:inline>
        </w:drawing>
      </w:r>
      <w:r w:rsidR="00DC442D" w:rsidRPr="008D07A2">
        <w:rPr>
          <w:rFonts w:cs="Arial"/>
          <w:color w:val="5F6368"/>
          <w:bdr w:val="none" w:sz="0" w:space="0" w:color="auto" w:frame="1"/>
          <w:shd w:val="clear" w:color="auto" w:fill="FFFFFF"/>
        </w:rPr>
        <w:t xml:space="preserve"> </w:t>
      </w:r>
    </w:p>
    <w:p w14:paraId="28F61238" w14:textId="7C8667B0" w:rsidR="00034FD5" w:rsidRPr="008D07A2" w:rsidRDefault="00034FD5" w:rsidP="001C601C">
      <w:pPr>
        <w:jc w:val="left"/>
        <w:rPr>
          <w:rFonts w:cs="Arial"/>
          <w:color w:val="5F6368"/>
          <w:bdr w:val="none" w:sz="0" w:space="0" w:color="auto" w:frame="1"/>
          <w:shd w:val="clear" w:color="auto" w:fill="FFFFFF"/>
          <w:lang w:val="es-CO"/>
        </w:rPr>
      </w:pPr>
      <w:r w:rsidRPr="008D07A2">
        <w:rPr>
          <w:rFonts w:cs="Arial"/>
          <w:color w:val="5F6368"/>
          <w:bdr w:val="none" w:sz="0" w:space="0" w:color="auto" w:frame="1"/>
          <w:shd w:val="clear" w:color="auto" w:fill="FFFFFF"/>
          <w:lang w:val="es-CO"/>
        </w:rPr>
        <w:br w:type="page"/>
      </w:r>
    </w:p>
    <w:p w14:paraId="26189985" w14:textId="3458ECF7" w:rsidR="00034FD5" w:rsidRPr="001C601C" w:rsidRDefault="00034FD5" w:rsidP="0037624D">
      <w:pPr>
        <w:pStyle w:val="Ttulo2"/>
      </w:pPr>
      <w:bookmarkStart w:id="820" w:name="_Toc159871906"/>
      <w:r w:rsidRPr="001C601C">
        <w:lastRenderedPageBreak/>
        <w:t>Anexo V Dataset Ideal</w:t>
      </w:r>
      <w:bookmarkEnd w:id="820"/>
    </w:p>
    <w:p w14:paraId="33192162" w14:textId="5988FAF4" w:rsidR="00034FD5" w:rsidRDefault="00034FD5" w:rsidP="00034FD5">
      <w:pPr>
        <w:rPr>
          <w:lang w:val="es-CO" w:eastAsia="es-ES"/>
        </w:rPr>
      </w:pPr>
      <w:r>
        <w:rPr>
          <w:lang w:val="es-CO" w:eastAsia="es-ES"/>
        </w:rPr>
        <w:t>Grafica realizada con código Python</w:t>
      </w:r>
      <w:r w:rsidR="004970FD">
        <w:rPr>
          <w:lang w:val="es-CO" w:eastAsia="es-ES"/>
        </w:rPr>
        <w:t xml:space="preserve"> </w:t>
      </w:r>
    </w:p>
    <w:p w14:paraId="21D20FAA" w14:textId="1E015145" w:rsidR="00034FD5" w:rsidRPr="00034FD5" w:rsidRDefault="00034FD5" w:rsidP="00034FD5">
      <w:pPr>
        <w:rPr>
          <w:lang w:val="es-CO" w:eastAsia="es-ES"/>
        </w:rPr>
      </w:pPr>
      <w:r>
        <w:rPr>
          <w:noProof/>
        </w:rPr>
        <w:drawing>
          <wp:inline distT="0" distB="0" distL="0" distR="0" wp14:anchorId="33977AD7" wp14:editId="3706DF8E">
            <wp:extent cx="4382619" cy="2825579"/>
            <wp:effectExtent l="0" t="0" r="0" b="0"/>
            <wp:docPr id="43677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7073" name=""/>
                    <pic:cNvPicPr/>
                  </pic:nvPicPr>
                  <pic:blipFill>
                    <a:blip r:embed="rId55"/>
                    <a:stretch>
                      <a:fillRect/>
                    </a:stretch>
                  </pic:blipFill>
                  <pic:spPr>
                    <a:xfrm>
                      <a:off x="0" y="0"/>
                      <a:ext cx="4391176" cy="2831096"/>
                    </a:xfrm>
                    <a:prstGeom prst="rect">
                      <a:avLst/>
                    </a:prstGeom>
                  </pic:spPr>
                </pic:pic>
              </a:graphicData>
            </a:graphic>
          </wp:inline>
        </w:drawing>
      </w:r>
    </w:p>
    <w:p w14:paraId="4B44B676" w14:textId="5C9B68DA" w:rsidR="00DC442D" w:rsidRDefault="00034FD5" w:rsidP="000418D7">
      <w:pPr>
        <w:rPr>
          <w:color w:val="5F6368"/>
          <w:bdr w:val="none" w:sz="0" w:space="0" w:color="auto" w:frame="1"/>
          <w:shd w:val="clear" w:color="auto" w:fill="FFFFFF"/>
          <w:lang w:val="es-CO"/>
        </w:rPr>
      </w:pPr>
      <w:r>
        <w:rPr>
          <w:noProof/>
        </w:rPr>
        <w:drawing>
          <wp:inline distT="0" distB="0" distL="0" distR="0" wp14:anchorId="3A945AD5" wp14:editId="5CBEB860">
            <wp:extent cx="4385432" cy="1383957"/>
            <wp:effectExtent l="0" t="0" r="0" b="6985"/>
            <wp:docPr id="167174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0274" name=""/>
                    <pic:cNvPicPr/>
                  </pic:nvPicPr>
                  <pic:blipFill>
                    <a:blip r:embed="rId102"/>
                    <a:stretch>
                      <a:fillRect/>
                    </a:stretch>
                  </pic:blipFill>
                  <pic:spPr>
                    <a:xfrm>
                      <a:off x="0" y="0"/>
                      <a:ext cx="4389841" cy="1385348"/>
                    </a:xfrm>
                    <a:prstGeom prst="rect">
                      <a:avLst/>
                    </a:prstGeom>
                  </pic:spPr>
                </pic:pic>
              </a:graphicData>
            </a:graphic>
          </wp:inline>
        </w:drawing>
      </w:r>
    </w:p>
    <w:p w14:paraId="5B0CE33C" w14:textId="28C627BD" w:rsidR="004970FD" w:rsidRPr="001C601C" w:rsidRDefault="00B17F3B" w:rsidP="0008286D">
      <w:pPr>
        <w:rPr>
          <w:rFonts w:cs="Arial"/>
          <w:color w:val="374151"/>
        </w:rPr>
      </w:pPr>
      <w:r w:rsidRPr="0008286D">
        <w:rPr>
          <w:rFonts w:cs="Arial"/>
          <w:color w:val="5F6368"/>
          <w:bdr w:val="none" w:sz="0" w:space="0" w:color="auto" w:frame="1"/>
          <w:shd w:val="clear" w:color="auto" w:fill="FFFFFF"/>
          <w:lang w:val="es-CO"/>
        </w:rPr>
        <w:t>S</w:t>
      </w:r>
      <w:r w:rsidR="004970FD" w:rsidRPr="0008286D">
        <w:rPr>
          <w:rFonts w:cs="Arial"/>
          <w:color w:val="5F6368"/>
          <w:bdr w:val="none" w:sz="0" w:space="0" w:color="auto" w:frame="1"/>
          <w:shd w:val="clear" w:color="auto" w:fill="FFFFFF"/>
          <w:lang w:val="es-CO"/>
        </w:rPr>
        <w:t xml:space="preserve">e utilizo </w:t>
      </w:r>
      <w:r w:rsidR="004970FD" w:rsidRPr="001C601C">
        <w:rPr>
          <w:rFonts w:cs="Arial"/>
          <w:color w:val="374151"/>
        </w:rPr>
        <w:t>la biblioteca NetworkX para crear un grafo sencillo y matplotlib para visualizarlo. El código queda revisar el en el sitio GitHub donde se ha trabajado la investigación</w:t>
      </w:r>
      <w:r w:rsidR="00427402" w:rsidRPr="001C601C">
        <w:rPr>
          <w:rFonts w:cs="Arial"/>
          <w:color w:val="374151"/>
        </w:rPr>
        <w:t>.</w:t>
      </w:r>
    </w:p>
    <w:p w14:paraId="4D6554BC" w14:textId="52B3ECB8" w:rsidR="00427402" w:rsidRPr="001C601C" w:rsidRDefault="00000000" w:rsidP="0008286D">
      <w:pPr>
        <w:rPr>
          <w:rFonts w:cs="Arial"/>
          <w:color w:val="374151"/>
        </w:rPr>
      </w:pPr>
      <w:sdt>
        <w:sdtPr>
          <w:rPr>
            <w:rFonts w:cs="Arial"/>
            <w:color w:val="374151"/>
          </w:rPr>
          <w:id w:val="141853066"/>
          <w:citation/>
        </w:sdtPr>
        <w:sdtContent>
          <w:r w:rsidR="00427402" w:rsidRPr="001C601C">
            <w:rPr>
              <w:rFonts w:cs="Arial"/>
              <w:color w:val="374151"/>
            </w:rPr>
            <w:fldChar w:fldCharType="begin"/>
          </w:r>
          <w:r w:rsidR="00427402" w:rsidRPr="001C601C">
            <w:rPr>
              <w:rFonts w:cs="Arial"/>
              <w:color w:val="374151"/>
              <w:lang w:val="es-CO"/>
            </w:rPr>
            <w:instrText xml:space="preserve"> CITATION Gon \l 1033 </w:instrText>
          </w:r>
          <w:r w:rsidR="00427402" w:rsidRPr="001C601C">
            <w:rPr>
              <w:rFonts w:cs="Arial"/>
              <w:color w:val="374151"/>
            </w:rPr>
            <w:fldChar w:fldCharType="separate"/>
          </w:r>
          <w:r w:rsidR="00427402" w:rsidRPr="001C601C">
            <w:rPr>
              <w:rFonts w:cs="Arial"/>
              <w:noProof/>
              <w:color w:val="374151"/>
              <w:lang w:val="es-CO"/>
            </w:rPr>
            <w:t>(Gonzalez, GitHub, n.d.)</w:t>
          </w:r>
          <w:r w:rsidR="00427402" w:rsidRPr="001C601C">
            <w:rPr>
              <w:rFonts w:cs="Arial"/>
              <w:color w:val="374151"/>
            </w:rPr>
            <w:fldChar w:fldCharType="end"/>
          </w:r>
        </w:sdtContent>
      </w:sdt>
    </w:p>
    <w:p w14:paraId="7BC8F1B2" w14:textId="110421AD" w:rsidR="00D76FDA" w:rsidRDefault="00D76FDA">
      <w:pPr>
        <w:spacing w:line="276" w:lineRule="auto"/>
        <w:jc w:val="left"/>
        <w:rPr>
          <w:color w:val="5F6368"/>
          <w:bdr w:val="none" w:sz="0" w:space="0" w:color="auto" w:frame="1"/>
          <w:shd w:val="clear" w:color="auto" w:fill="FFFFFF"/>
          <w:lang w:val="es-CO"/>
        </w:rPr>
      </w:pPr>
      <w:r>
        <w:rPr>
          <w:color w:val="5F6368"/>
          <w:bdr w:val="none" w:sz="0" w:space="0" w:color="auto" w:frame="1"/>
          <w:shd w:val="clear" w:color="auto" w:fill="FFFFFF"/>
          <w:lang w:val="es-CO"/>
        </w:rPr>
        <w:br w:type="page"/>
      </w:r>
    </w:p>
    <w:p w14:paraId="6A8AA69D" w14:textId="0A131BAD" w:rsidR="00D76FDA" w:rsidRPr="001C601C" w:rsidRDefault="00D76FDA" w:rsidP="0037624D">
      <w:pPr>
        <w:pStyle w:val="Ttulo2"/>
        <w:rPr>
          <w:rFonts w:eastAsia="Times New Roman"/>
          <w:lang w:val="es-CO" w:eastAsia="es-ES"/>
        </w:rPr>
      </w:pPr>
      <w:bookmarkStart w:id="821" w:name="_Toc159871907"/>
      <w:r w:rsidRPr="001C601C">
        <w:rPr>
          <w:rFonts w:eastAsia="Times New Roman"/>
          <w:lang w:val="es-CO" w:eastAsia="es-ES"/>
        </w:rPr>
        <w:lastRenderedPageBreak/>
        <w:t>Anexo VI Modelo de base de datos de grafo</w:t>
      </w:r>
      <w:bookmarkEnd w:id="821"/>
      <w:r w:rsidRPr="001C601C">
        <w:rPr>
          <w:rFonts w:eastAsia="Times New Roman"/>
          <w:lang w:val="es-CO" w:eastAsia="es-ES"/>
        </w:rPr>
        <w:t xml:space="preserve"> </w:t>
      </w:r>
    </w:p>
    <w:p w14:paraId="7D72E166" w14:textId="12EFE368" w:rsidR="00D76FDA" w:rsidRDefault="00B43A4C" w:rsidP="0008286D">
      <w:pPr>
        <w:rPr>
          <w:rFonts w:cs="Arial"/>
          <w:color w:val="0F0F0F"/>
        </w:rPr>
      </w:pPr>
      <w:r>
        <w:rPr>
          <w:rFonts w:cs="Arial"/>
          <w:color w:val="0F0F0F"/>
        </w:rPr>
        <w:t>Mo</w:t>
      </w:r>
      <w:r w:rsidR="00D76FDA" w:rsidRPr="001C601C">
        <w:rPr>
          <w:rFonts w:cs="Arial"/>
          <w:color w:val="0F0F0F"/>
        </w:rPr>
        <w:t>delo de base de datos de grafo</w:t>
      </w:r>
      <w:r>
        <w:rPr>
          <w:rFonts w:cs="Arial"/>
          <w:color w:val="0F0F0F"/>
        </w:rPr>
        <w:t xml:space="preserve"> con Neo4j </w:t>
      </w:r>
      <w:r w:rsidRPr="00B43A4C">
        <w:rPr>
          <w:rFonts w:cs="Arial"/>
          <w:color w:val="0F0F0F"/>
        </w:rPr>
        <w:t>para</w:t>
      </w:r>
      <w:r w:rsidR="00D76FDA" w:rsidRPr="001C601C">
        <w:rPr>
          <w:rFonts w:cs="Arial"/>
          <w:color w:val="0F0F0F"/>
        </w:rPr>
        <w:t xml:space="preserve"> la Biblia</w:t>
      </w:r>
      <w:r>
        <w:rPr>
          <w:rFonts w:cs="Arial"/>
          <w:color w:val="0F0F0F"/>
        </w:rPr>
        <w:t xml:space="preserve">. Se </w:t>
      </w:r>
      <w:r w:rsidR="00D76FDA" w:rsidRPr="001C601C">
        <w:rPr>
          <w:rFonts w:cs="Arial"/>
          <w:color w:val="0F0F0F"/>
        </w:rPr>
        <w:t>defin</w:t>
      </w:r>
      <w:r>
        <w:rPr>
          <w:rFonts w:cs="Arial"/>
          <w:color w:val="0F0F0F"/>
        </w:rPr>
        <w:t>e</w:t>
      </w:r>
      <w:r w:rsidR="00D76FDA" w:rsidRPr="001C601C">
        <w:rPr>
          <w:rFonts w:cs="Arial"/>
          <w:color w:val="0F0F0F"/>
        </w:rPr>
        <w:t xml:space="preserve"> nodos y relaciones que representen los elementos clave, como libros, capítulos, versículos, personajes y eventos. </w:t>
      </w:r>
    </w:p>
    <w:p w14:paraId="33220FF5" w14:textId="305AE052" w:rsidR="00B43A4C" w:rsidRPr="001C601C" w:rsidRDefault="00B43A4C" w:rsidP="0008286D">
      <w:pPr>
        <w:rPr>
          <w:rFonts w:cs="Arial"/>
          <w:b/>
          <w:bCs/>
          <w:i/>
          <w:iCs/>
          <w:color w:val="0F0F0F"/>
        </w:rPr>
      </w:pPr>
      <w:r w:rsidRPr="001C601C">
        <w:rPr>
          <w:rFonts w:cs="Arial"/>
          <w:b/>
          <w:bCs/>
          <w:i/>
          <w:iCs/>
          <w:color w:val="0F0F0F"/>
        </w:rPr>
        <w:t>Nodos:</w:t>
      </w:r>
    </w:p>
    <w:p w14:paraId="017979F8" w14:textId="679826E1" w:rsidR="00D76FDA" w:rsidRPr="001C601C" w:rsidRDefault="00D76FDA" w:rsidP="0008286D">
      <w:pPr>
        <w:rPr>
          <w:rFonts w:cs="Arial"/>
          <w:color w:val="0F0F0F"/>
        </w:rPr>
      </w:pPr>
      <w:r w:rsidRPr="001C601C">
        <w:rPr>
          <w:rFonts w:cs="Arial"/>
          <w:color w:val="0F0F0F"/>
        </w:rPr>
        <w:t>Libro</w:t>
      </w:r>
      <w:r w:rsidR="0008286D">
        <w:rPr>
          <w:rFonts w:cs="Arial"/>
          <w:color w:val="0F0F0F"/>
        </w:rPr>
        <w:t xml:space="preserve">: </w:t>
      </w:r>
      <w:r w:rsidRPr="001C601C">
        <w:rPr>
          <w:rFonts w:cs="Arial"/>
          <w:color w:val="0F0F0F"/>
        </w:rPr>
        <w:t>Cada libro de la Biblia puede ser representado como un nodo con la etiqueta `Libro`. Podrías asignar propiedades como `nombre` para el nombre del libro y `testamento` para indicar si pertenece al Antiguo o al Nuevo Testamento.</w:t>
      </w:r>
    </w:p>
    <w:p w14:paraId="08F86BC4" w14:textId="77777777" w:rsidR="00B43A4C" w:rsidRPr="00EB64F0" w:rsidRDefault="00B43A4C" w:rsidP="00B43A4C">
      <w:pPr>
        <w:rPr>
          <w:rFonts w:cs="Arial"/>
          <w:color w:val="0F0F0F"/>
        </w:rPr>
      </w:pPr>
      <w:r w:rsidRPr="00EB64F0">
        <w:rPr>
          <w:rFonts w:cs="Arial"/>
          <w:color w:val="0F0F0F"/>
        </w:rPr>
        <w:t>Capítulo</w:t>
      </w:r>
      <w:r>
        <w:rPr>
          <w:rFonts w:cs="Arial"/>
          <w:color w:val="0F0F0F"/>
        </w:rPr>
        <w:t xml:space="preserve">: </w:t>
      </w:r>
      <w:r w:rsidRPr="00EB64F0">
        <w:rPr>
          <w:rFonts w:cs="Arial"/>
          <w:color w:val="0F0F0F"/>
        </w:rPr>
        <w:t>Cada capítulo de un libro puede ser un nodo con la etiqueta `Capitulo`. Podrías asignar una propiedad `</w:t>
      </w:r>
      <w:proofErr w:type="spellStart"/>
      <w:r w:rsidRPr="00EB64F0">
        <w:rPr>
          <w:rFonts w:cs="Arial"/>
          <w:color w:val="0F0F0F"/>
        </w:rPr>
        <w:t>numero</w:t>
      </w:r>
      <w:proofErr w:type="spellEnd"/>
      <w:r w:rsidRPr="00EB64F0">
        <w:rPr>
          <w:rFonts w:cs="Arial"/>
          <w:color w:val="0F0F0F"/>
        </w:rPr>
        <w:t>` para indicar el número del capítulo.</w:t>
      </w:r>
    </w:p>
    <w:p w14:paraId="01033BD2" w14:textId="77777777" w:rsidR="00B43A4C" w:rsidRPr="00EB64F0" w:rsidRDefault="00B43A4C" w:rsidP="00B43A4C">
      <w:pPr>
        <w:rPr>
          <w:rFonts w:cs="Arial"/>
          <w:color w:val="0F0F0F"/>
        </w:rPr>
      </w:pPr>
      <w:r w:rsidRPr="00EB64F0">
        <w:rPr>
          <w:rFonts w:cs="Arial"/>
          <w:color w:val="0F0F0F"/>
        </w:rPr>
        <w:t>Versículo:</w:t>
      </w:r>
      <w:r>
        <w:rPr>
          <w:rFonts w:cs="Arial"/>
          <w:color w:val="0F0F0F"/>
        </w:rPr>
        <w:t xml:space="preserve"> </w:t>
      </w:r>
      <w:r w:rsidRPr="00EB64F0">
        <w:rPr>
          <w:rFonts w:cs="Arial"/>
          <w:color w:val="0F0F0F"/>
        </w:rPr>
        <w:t>Cada versículo dentro de un capítulo puede ser un nodo con la etiqueta `</w:t>
      </w:r>
      <w:proofErr w:type="spellStart"/>
      <w:r w:rsidRPr="00EB64F0">
        <w:rPr>
          <w:rFonts w:cs="Arial"/>
          <w:color w:val="0F0F0F"/>
        </w:rPr>
        <w:t>Versiculo</w:t>
      </w:r>
      <w:proofErr w:type="spellEnd"/>
      <w:r w:rsidRPr="00EB64F0">
        <w:rPr>
          <w:rFonts w:cs="Arial"/>
          <w:color w:val="0F0F0F"/>
        </w:rPr>
        <w:t>`. Podrías asignar una propiedad `</w:t>
      </w:r>
      <w:proofErr w:type="spellStart"/>
      <w:r w:rsidRPr="00EB64F0">
        <w:rPr>
          <w:rFonts w:cs="Arial"/>
          <w:color w:val="0F0F0F"/>
        </w:rPr>
        <w:t>numero</w:t>
      </w:r>
      <w:proofErr w:type="spellEnd"/>
      <w:r w:rsidRPr="00EB64F0">
        <w:rPr>
          <w:rFonts w:cs="Arial"/>
          <w:color w:val="0F0F0F"/>
        </w:rPr>
        <w:t>` para indicar el número del versículo.</w:t>
      </w:r>
    </w:p>
    <w:p w14:paraId="575DA542" w14:textId="77777777" w:rsidR="00B43A4C" w:rsidRPr="00EB64F0" w:rsidRDefault="00B43A4C" w:rsidP="00B43A4C">
      <w:pPr>
        <w:rPr>
          <w:rFonts w:cs="Arial"/>
          <w:color w:val="0F0F0F"/>
        </w:rPr>
      </w:pPr>
      <w:r w:rsidRPr="00EB64F0">
        <w:rPr>
          <w:rFonts w:cs="Arial"/>
          <w:color w:val="0F0F0F"/>
        </w:rPr>
        <w:t>Personaje:</w:t>
      </w:r>
      <w:r>
        <w:rPr>
          <w:rFonts w:cs="Arial"/>
          <w:color w:val="0F0F0F"/>
        </w:rPr>
        <w:t xml:space="preserve"> </w:t>
      </w:r>
      <w:r w:rsidRPr="00EB64F0">
        <w:rPr>
          <w:rFonts w:cs="Arial"/>
          <w:color w:val="0F0F0F"/>
        </w:rPr>
        <w:t>Cada personaje bíblico puede ser representado como un nodo con la etiqueta `Personaje`. Puedes asignar propiedades como `nombre` y `rol` para describir al personaje.</w:t>
      </w:r>
    </w:p>
    <w:p w14:paraId="2AC5412D" w14:textId="77777777" w:rsidR="003867FA" w:rsidRPr="00EB64F0" w:rsidRDefault="003867FA" w:rsidP="003867FA">
      <w:pPr>
        <w:rPr>
          <w:rFonts w:cs="Arial"/>
          <w:color w:val="0F0F0F"/>
        </w:rPr>
      </w:pPr>
      <w:r w:rsidRPr="00EB64F0">
        <w:rPr>
          <w:rFonts w:cs="Arial"/>
          <w:color w:val="0F0F0F"/>
        </w:rPr>
        <w:t>Evento:</w:t>
      </w:r>
      <w:r>
        <w:rPr>
          <w:rFonts w:cs="Arial"/>
          <w:color w:val="0F0F0F"/>
        </w:rPr>
        <w:t xml:space="preserve"> </w:t>
      </w:r>
      <w:r w:rsidRPr="00EB64F0">
        <w:rPr>
          <w:rFonts w:cs="Arial"/>
          <w:color w:val="0F0F0F"/>
        </w:rPr>
        <w:t>Cada evento importante puede ser un nodo con la etiqueta `Evento`. Puedes asignar propiedades como `nombre` y `fecha` para describir el evento.</w:t>
      </w:r>
    </w:p>
    <w:p w14:paraId="609DBADE" w14:textId="77777777" w:rsidR="003867FA" w:rsidRDefault="003867FA" w:rsidP="003867FA">
      <w:pPr>
        <w:rPr>
          <w:rFonts w:cs="Arial"/>
          <w:i/>
          <w:iCs/>
          <w:color w:val="0F0F0F"/>
        </w:rPr>
      </w:pPr>
      <w:r w:rsidRPr="00EB64F0">
        <w:rPr>
          <w:rFonts w:cs="Arial"/>
          <w:b/>
          <w:bCs/>
          <w:i/>
          <w:iCs/>
          <w:color w:val="0F0F0F"/>
        </w:rPr>
        <w:t>Relaciones</w:t>
      </w:r>
      <w:r w:rsidRPr="00EB64F0">
        <w:rPr>
          <w:rFonts w:cs="Arial"/>
          <w:i/>
          <w:iCs/>
          <w:color w:val="0F0F0F"/>
        </w:rPr>
        <w:t>:</w:t>
      </w:r>
    </w:p>
    <w:p w14:paraId="1E16B8A8" w14:textId="77777777" w:rsidR="003867FA" w:rsidRPr="00EB64F0" w:rsidRDefault="003867FA" w:rsidP="003867FA">
      <w:pPr>
        <w:rPr>
          <w:rFonts w:cs="Arial"/>
          <w:color w:val="0F0F0F"/>
        </w:rPr>
      </w:pPr>
      <w:r>
        <w:rPr>
          <w:rFonts w:cs="Arial"/>
          <w:color w:val="0F0F0F"/>
        </w:rPr>
        <w:t xml:space="preserve">Se puede </w:t>
      </w:r>
      <w:r w:rsidRPr="00EB64F0">
        <w:rPr>
          <w:rFonts w:cs="Arial"/>
          <w:color w:val="0F0F0F"/>
        </w:rPr>
        <w:t xml:space="preserve">establecer relaciones entre estos nodos para representar las conexiones. Por ejemplo, </w:t>
      </w:r>
      <w:r>
        <w:rPr>
          <w:rFonts w:cs="Arial"/>
          <w:color w:val="0F0F0F"/>
        </w:rPr>
        <w:t xml:space="preserve">se puede </w:t>
      </w:r>
      <w:r w:rsidRPr="00EB64F0">
        <w:rPr>
          <w:rFonts w:cs="Arial"/>
          <w:color w:val="0F0F0F"/>
        </w:rPr>
        <w:t>tener relaciones que conecten un Libro con sus</w:t>
      </w:r>
      <w:r>
        <w:rPr>
          <w:rFonts w:cs="Arial"/>
          <w:color w:val="0F0F0F"/>
        </w:rPr>
        <w:t xml:space="preserve"> </w:t>
      </w:r>
      <w:proofErr w:type="spellStart"/>
      <w:r w:rsidRPr="00EB64F0">
        <w:rPr>
          <w:rFonts w:cs="Arial"/>
          <w:color w:val="0F0F0F"/>
        </w:rPr>
        <w:t>Capitulo</w:t>
      </w:r>
      <w:r>
        <w:rPr>
          <w:rFonts w:cs="Arial"/>
          <w:color w:val="0F0F0F"/>
        </w:rPr>
        <w:t>s</w:t>
      </w:r>
      <w:proofErr w:type="spellEnd"/>
      <w:r>
        <w:rPr>
          <w:rFonts w:cs="Arial"/>
          <w:color w:val="0F0F0F"/>
        </w:rPr>
        <w:t xml:space="preserve"> </w:t>
      </w:r>
      <w:r w:rsidRPr="00EB64F0">
        <w:rPr>
          <w:rFonts w:cs="Arial"/>
          <w:color w:val="0F0F0F"/>
        </w:rPr>
        <w:t xml:space="preserve">y </w:t>
      </w:r>
      <w:r>
        <w:rPr>
          <w:rFonts w:cs="Arial"/>
          <w:color w:val="0F0F0F"/>
        </w:rPr>
        <w:t xml:space="preserve">los </w:t>
      </w:r>
      <w:proofErr w:type="spellStart"/>
      <w:r w:rsidRPr="00EB64F0">
        <w:rPr>
          <w:rFonts w:cs="Arial"/>
          <w:color w:val="0F0F0F"/>
        </w:rPr>
        <w:t>Capitulos</w:t>
      </w:r>
      <w:proofErr w:type="spellEnd"/>
      <w:r w:rsidRPr="00EB64F0">
        <w:rPr>
          <w:rFonts w:cs="Arial"/>
          <w:color w:val="0F0F0F"/>
        </w:rPr>
        <w:t xml:space="preserve"> con sus `</w:t>
      </w:r>
      <w:proofErr w:type="spellStart"/>
      <w:r w:rsidRPr="00EB64F0">
        <w:rPr>
          <w:rFonts w:cs="Arial"/>
          <w:color w:val="0F0F0F"/>
        </w:rPr>
        <w:t>Versiculos</w:t>
      </w:r>
      <w:proofErr w:type="spellEnd"/>
      <w:r w:rsidRPr="00EB64F0">
        <w:rPr>
          <w:rFonts w:cs="Arial"/>
          <w:color w:val="0F0F0F"/>
        </w:rPr>
        <w:t>`. También podrías tener relaciones que conecten `Personajes` con `Eventos` en los que participaron.</w:t>
      </w:r>
    </w:p>
    <w:p w14:paraId="01DCB00B" w14:textId="6C5BFCCD" w:rsidR="00D76FDA" w:rsidRPr="001C601C" w:rsidRDefault="00B43A4C" w:rsidP="0008286D">
      <w:pPr>
        <w:rPr>
          <w:rFonts w:cs="Arial"/>
          <w:color w:val="0F0F0F"/>
        </w:rPr>
      </w:pPr>
      <w:r>
        <w:rPr>
          <w:rFonts w:cs="Arial"/>
          <w:color w:val="0F0F0F"/>
        </w:rPr>
        <w:t>En código C</w:t>
      </w:r>
      <w:r w:rsidR="00D76FDA" w:rsidRPr="001C601C">
        <w:rPr>
          <w:rFonts w:cs="Arial"/>
          <w:color w:val="0F0F0F"/>
        </w:rPr>
        <w:t>ypher</w:t>
      </w:r>
      <w:r>
        <w:rPr>
          <w:rFonts w:cs="Arial"/>
          <w:color w:val="0F0F0F"/>
        </w:rPr>
        <w:t xml:space="preserve"> seria: </w:t>
      </w:r>
    </w:p>
    <w:p w14:paraId="43615879" w14:textId="770DE47E" w:rsidR="00D76FDA" w:rsidRPr="001C601C" w:rsidRDefault="00D76FDA" w:rsidP="0008286D">
      <w:pPr>
        <w:rPr>
          <w:rFonts w:cs="Arial"/>
          <w:color w:val="0F0F0F"/>
        </w:rPr>
      </w:pPr>
      <w:r w:rsidRPr="001C601C">
        <w:rPr>
          <w:rFonts w:cs="Arial"/>
          <w:color w:val="0F0F0F"/>
        </w:rPr>
        <w:t xml:space="preserve">   </w:t>
      </w:r>
      <w:proofErr w:type="gramStart"/>
      <w:r w:rsidRPr="001C601C">
        <w:rPr>
          <w:rFonts w:cs="Arial"/>
          <w:color w:val="0F0F0F"/>
        </w:rPr>
        <w:t>(:Libro</w:t>
      </w:r>
      <w:proofErr w:type="gramEnd"/>
      <w:r w:rsidRPr="001C601C">
        <w:rPr>
          <w:rFonts w:cs="Arial"/>
          <w:color w:val="0F0F0F"/>
        </w:rPr>
        <w:t xml:space="preserve"> {nombre: "Génesis", testamento: "Antiguo Testamento"})</w:t>
      </w:r>
    </w:p>
    <w:p w14:paraId="697AAF04" w14:textId="77777777" w:rsidR="00D76FDA" w:rsidRPr="001C601C" w:rsidRDefault="00D76FDA" w:rsidP="0008286D">
      <w:pPr>
        <w:rPr>
          <w:rFonts w:cs="Arial"/>
          <w:color w:val="0F0F0F"/>
        </w:rPr>
      </w:pPr>
      <w:r w:rsidRPr="001C601C">
        <w:rPr>
          <w:rFonts w:cs="Arial"/>
          <w:color w:val="0F0F0F"/>
        </w:rPr>
        <w:t xml:space="preserve">   </w:t>
      </w:r>
      <w:proofErr w:type="gramStart"/>
      <w:r w:rsidRPr="001C601C">
        <w:rPr>
          <w:rFonts w:cs="Arial"/>
          <w:color w:val="0F0F0F"/>
        </w:rPr>
        <w:t>(:Capitulo</w:t>
      </w:r>
      <w:proofErr w:type="gramEnd"/>
      <w:r w:rsidRPr="001C601C">
        <w:rPr>
          <w:rFonts w:cs="Arial"/>
          <w:color w:val="0F0F0F"/>
        </w:rPr>
        <w:t xml:space="preserve"> {numero: 1})</w:t>
      </w:r>
    </w:p>
    <w:p w14:paraId="0E7600AB" w14:textId="77777777" w:rsidR="00D76FDA" w:rsidRPr="001C601C" w:rsidRDefault="00D76FDA" w:rsidP="0008286D">
      <w:pPr>
        <w:rPr>
          <w:rFonts w:cs="Arial"/>
          <w:color w:val="0F0F0F"/>
        </w:rPr>
      </w:pPr>
      <w:r w:rsidRPr="001C601C">
        <w:rPr>
          <w:rFonts w:cs="Arial"/>
          <w:color w:val="0F0F0F"/>
        </w:rPr>
        <w:t xml:space="preserve">   </w:t>
      </w:r>
      <w:proofErr w:type="gramStart"/>
      <w:r w:rsidRPr="001C601C">
        <w:rPr>
          <w:rFonts w:cs="Arial"/>
          <w:color w:val="0F0F0F"/>
        </w:rPr>
        <w:t>(:</w:t>
      </w:r>
      <w:proofErr w:type="spellStart"/>
      <w:r w:rsidRPr="001C601C">
        <w:rPr>
          <w:rFonts w:cs="Arial"/>
          <w:color w:val="0F0F0F"/>
        </w:rPr>
        <w:t>Versiculo</w:t>
      </w:r>
      <w:proofErr w:type="spellEnd"/>
      <w:proofErr w:type="gramEnd"/>
      <w:r w:rsidRPr="001C601C">
        <w:rPr>
          <w:rFonts w:cs="Arial"/>
          <w:color w:val="0F0F0F"/>
        </w:rPr>
        <w:t xml:space="preserve"> {numero: 1, texto: "En el principio creó Dios los cielos y la tierra."})</w:t>
      </w:r>
    </w:p>
    <w:p w14:paraId="0A33ABDE" w14:textId="52A7F7D8" w:rsidR="00D76FDA" w:rsidRPr="001C601C" w:rsidRDefault="00D76FDA" w:rsidP="0008286D">
      <w:pPr>
        <w:rPr>
          <w:rFonts w:cs="Arial"/>
          <w:color w:val="0F0F0F"/>
        </w:rPr>
      </w:pPr>
      <w:r w:rsidRPr="001C601C">
        <w:rPr>
          <w:rFonts w:cs="Arial"/>
          <w:color w:val="0F0F0F"/>
        </w:rPr>
        <w:t xml:space="preserve">  </w:t>
      </w:r>
      <w:proofErr w:type="gramStart"/>
      <w:r w:rsidRPr="001C601C">
        <w:rPr>
          <w:rFonts w:cs="Arial"/>
          <w:color w:val="0F0F0F"/>
        </w:rPr>
        <w:t>(:Personaje</w:t>
      </w:r>
      <w:proofErr w:type="gramEnd"/>
      <w:r w:rsidRPr="001C601C">
        <w:rPr>
          <w:rFonts w:cs="Arial"/>
          <w:color w:val="0F0F0F"/>
        </w:rPr>
        <w:t xml:space="preserve"> {nombre: "Moisés", rol: "Profeta"})</w:t>
      </w:r>
    </w:p>
    <w:p w14:paraId="1A1720B9" w14:textId="77777777" w:rsidR="00D76FDA" w:rsidRPr="001C601C" w:rsidRDefault="00D76FDA" w:rsidP="0008286D">
      <w:pPr>
        <w:rPr>
          <w:rFonts w:cs="Arial"/>
          <w:color w:val="0F0F0F"/>
        </w:rPr>
      </w:pPr>
      <w:r w:rsidRPr="001C601C">
        <w:rPr>
          <w:rFonts w:cs="Arial"/>
          <w:color w:val="0F0F0F"/>
        </w:rPr>
        <w:t xml:space="preserve">   </w:t>
      </w:r>
      <w:proofErr w:type="gramStart"/>
      <w:r w:rsidRPr="001C601C">
        <w:rPr>
          <w:rFonts w:cs="Arial"/>
          <w:color w:val="0F0F0F"/>
        </w:rPr>
        <w:t>(:Evento</w:t>
      </w:r>
      <w:proofErr w:type="gramEnd"/>
      <w:r w:rsidRPr="001C601C">
        <w:rPr>
          <w:rFonts w:cs="Arial"/>
          <w:color w:val="0F0F0F"/>
        </w:rPr>
        <w:t xml:space="preserve"> {nombre: "Éxodo", fecha: "Siglo XIII a.C."})</w:t>
      </w:r>
    </w:p>
    <w:p w14:paraId="27538EDF" w14:textId="77777777" w:rsidR="00D76FDA" w:rsidRPr="001C601C" w:rsidRDefault="00D76FDA" w:rsidP="0008286D">
      <w:pPr>
        <w:rPr>
          <w:rFonts w:cs="Arial"/>
          <w:color w:val="0F0F0F"/>
        </w:rPr>
      </w:pPr>
      <w:r w:rsidRPr="001C601C">
        <w:rPr>
          <w:rFonts w:cs="Arial"/>
          <w:color w:val="0F0F0F"/>
        </w:rPr>
        <w:t xml:space="preserve">   // Relación entre Libro y Capitulo</w:t>
      </w:r>
    </w:p>
    <w:p w14:paraId="4B9CDAB3" w14:textId="77777777" w:rsidR="00D76FDA" w:rsidRPr="001C601C" w:rsidRDefault="00D76FDA" w:rsidP="0008286D">
      <w:pPr>
        <w:rPr>
          <w:rFonts w:cs="Arial"/>
          <w:color w:val="0F0F0F"/>
        </w:rPr>
      </w:pPr>
      <w:r w:rsidRPr="001C601C">
        <w:rPr>
          <w:rFonts w:cs="Arial"/>
          <w:color w:val="0F0F0F"/>
        </w:rPr>
        <w:lastRenderedPageBreak/>
        <w:t xml:space="preserve">   </w:t>
      </w:r>
      <w:proofErr w:type="gramStart"/>
      <w:r w:rsidRPr="001C601C">
        <w:rPr>
          <w:rFonts w:cs="Arial"/>
          <w:color w:val="0F0F0F"/>
        </w:rPr>
        <w:t>(:Libro</w:t>
      </w:r>
      <w:proofErr w:type="gramEnd"/>
      <w:r w:rsidRPr="001C601C">
        <w:rPr>
          <w:rFonts w:cs="Arial"/>
          <w:color w:val="0F0F0F"/>
        </w:rPr>
        <w:t>)-[:TIENE]-&gt;(:Capitulo)</w:t>
      </w:r>
    </w:p>
    <w:p w14:paraId="2FA88042" w14:textId="77777777" w:rsidR="00D76FDA" w:rsidRPr="001C601C" w:rsidRDefault="00D76FDA" w:rsidP="0008286D">
      <w:pPr>
        <w:rPr>
          <w:rFonts w:cs="Arial"/>
          <w:color w:val="0F0F0F"/>
        </w:rPr>
      </w:pPr>
      <w:r w:rsidRPr="001C601C">
        <w:rPr>
          <w:rFonts w:cs="Arial"/>
          <w:color w:val="0F0F0F"/>
        </w:rPr>
        <w:t xml:space="preserve">   // Relación entre Capitulo y </w:t>
      </w:r>
      <w:proofErr w:type="spellStart"/>
      <w:r w:rsidRPr="001C601C">
        <w:rPr>
          <w:rFonts w:cs="Arial"/>
          <w:color w:val="0F0F0F"/>
        </w:rPr>
        <w:t>Versiculo</w:t>
      </w:r>
      <w:proofErr w:type="spellEnd"/>
    </w:p>
    <w:p w14:paraId="6E4D3173" w14:textId="77777777" w:rsidR="00D76FDA" w:rsidRPr="001C601C" w:rsidRDefault="00D76FDA" w:rsidP="0008286D">
      <w:pPr>
        <w:rPr>
          <w:rFonts w:cs="Arial"/>
          <w:color w:val="0F0F0F"/>
        </w:rPr>
      </w:pPr>
      <w:r w:rsidRPr="001C601C">
        <w:rPr>
          <w:rFonts w:cs="Arial"/>
          <w:color w:val="0F0F0F"/>
        </w:rPr>
        <w:t xml:space="preserve">   </w:t>
      </w:r>
      <w:proofErr w:type="gramStart"/>
      <w:r w:rsidRPr="001C601C">
        <w:rPr>
          <w:rFonts w:cs="Arial"/>
          <w:color w:val="0F0F0F"/>
        </w:rPr>
        <w:t>(:Capitulo</w:t>
      </w:r>
      <w:proofErr w:type="gramEnd"/>
      <w:r w:rsidRPr="001C601C">
        <w:rPr>
          <w:rFonts w:cs="Arial"/>
          <w:color w:val="0F0F0F"/>
        </w:rPr>
        <w:t>)-[:CONTIENE]-&gt;(:</w:t>
      </w:r>
      <w:proofErr w:type="spellStart"/>
      <w:r w:rsidRPr="001C601C">
        <w:rPr>
          <w:rFonts w:cs="Arial"/>
          <w:color w:val="0F0F0F"/>
        </w:rPr>
        <w:t>Versiculo</w:t>
      </w:r>
      <w:proofErr w:type="spellEnd"/>
      <w:r w:rsidRPr="001C601C">
        <w:rPr>
          <w:rFonts w:cs="Arial"/>
          <w:color w:val="0F0F0F"/>
        </w:rPr>
        <w:t>)</w:t>
      </w:r>
    </w:p>
    <w:p w14:paraId="17AA2317" w14:textId="77777777" w:rsidR="00D76FDA" w:rsidRPr="001C601C" w:rsidRDefault="00D76FDA" w:rsidP="0008286D">
      <w:pPr>
        <w:rPr>
          <w:rFonts w:cs="Arial"/>
          <w:color w:val="0F0F0F"/>
        </w:rPr>
      </w:pPr>
      <w:r w:rsidRPr="001C601C">
        <w:rPr>
          <w:rFonts w:cs="Arial"/>
          <w:color w:val="0F0F0F"/>
        </w:rPr>
        <w:t xml:space="preserve">   // Relación entre Personaje y Evento</w:t>
      </w:r>
    </w:p>
    <w:p w14:paraId="7510E718" w14:textId="77777777" w:rsidR="00D76FDA" w:rsidRPr="001C601C" w:rsidRDefault="00D76FDA" w:rsidP="0008286D">
      <w:pPr>
        <w:rPr>
          <w:rFonts w:cs="Arial"/>
          <w:color w:val="0F0F0F"/>
        </w:rPr>
      </w:pPr>
      <w:r w:rsidRPr="001C601C">
        <w:rPr>
          <w:rFonts w:cs="Arial"/>
          <w:color w:val="0F0F0F"/>
        </w:rPr>
        <w:t xml:space="preserve">   </w:t>
      </w:r>
      <w:proofErr w:type="gramStart"/>
      <w:r w:rsidRPr="001C601C">
        <w:rPr>
          <w:rFonts w:cs="Arial"/>
          <w:color w:val="0F0F0F"/>
        </w:rPr>
        <w:t>(:Personaje</w:t>
      </w:r>
      <w:proofErr w:type="gramEnd"/>
      <w:r w:rsidRPr="001C601C">
        <w:rPr>
          <w:rFonts w:cs="Arial"/>
          <w:color w:val="0F0F0F"/>
        </w:rPr>
        <w:t>)-[:PARTICIPA_EN]-&gt;(:Evento)</w:t>
      </w:r>
    </w:p>
    <w:p w14:paraId="6850B7E2" w14:textId="54957BE0" w:rsidR="006978BF" w:rsidRPr="0008286D" w:rsidRDefault="00D76FDA" w:rsidP="0008286D">
      <w:pPr>
        <w:rPr>
          <w:rFonts w:cs="Arial"/>
          <w:color w:val="5F6368"/>
          <w:bdr w:val="none" w:sz="0" w:space="0" w:color="auto" w:frame="1"/>
          <w:shd w:val="clear" w:color="auto" w:fill="FFFFFF"/>
          <w:lang w:val="es-CO"/>
        </w:rPr>
      </w:pPr>
      <w:r w:rsidRPr="001C601C">
        <w:rPr>
          <w:rFonts w:cs="Arial"/>
          <w:color w:val="0F0F0F"/>
        </w:rPr>
        <w:t xml:space="preserve">   </w:t>
      </w:r>
    </w:p>
    <w:p w14:paraId="748B79AA" w14:textId="77777777" w:rsidR="006978BF" w:rsidRPr="0008286D" w:rsidRDefault="006978BF" w:rsidP="0008286D">
      <w:pPr>
        <w:rPr>
          <w:rFonts w:cs="Arial"/>
          <w:color w:val="5F6368"/>
          <w:bdr w:val="none" w:sz="0" w:space="0" w:color="auto" w:frame="1"/>
          <w:shd w:val="clear" w:color="auto" w:fill="FFFFFF"/>
          <w:lang w:val="es-CO"/>
        </w:rPr>
      </w:pPr>
    </w:p>
    <w:p w14:paraId="6DB6B399" w14:textId="1514D624" w:rsidR="006978BF" w:rsidRDefault="006978BF" w:rsidP="001C601C">
      <w:pPr>
        <w:jc w:val="left"/>
        <w:rPr>
          <w:color w:val="5F6368"/>
          <w:bdr w:val="none" w:sz="0" w:space="0" w:color="auto" w:frame="1"/>
          <w:shd w:val="clear" w:color="auto" w:fill="FFFFFF"/>
          <w:lang w:val="es-CO"/>
        </w:rPr>
      </w:pPr>
      <w:r w:rsidRPr="0008286D">
        <w:rPr>
          <w:rFonts w:cs="Arial"/>
          <w:color w:val="5F6368"/>
          <w:bdr w:val="none" w:sz="0" w:space="0" w:color="auto" w:frame="1"/>
          <w:shd w:val="clear" w:color="auto" w:fill="FFFFFF"/>
          <w:lang w:val="es-CO"/>
        </w:rPr>
        <w:br w:type="page"/>
      </w:r>
    </w:p>
    <w:p w14:paraId="5B67E9BC" w14:textId="63CED654" w:rsidR="006978BF" w:rsidRDefault="006978BF" w:rsidP="0037624D">
      <w:pPr>
        <w:pStyle w:val="Ttulo2"/>
        <w:rPr>
          <w:bdr w:val="none" w:sz="0" w:space="0" w:color="auto" w:frame="1"/>
          <w:shd w:val="clear" w:color="auto" w:fill="FFFFFF"/>
          <w:lang w:val="es-CO"/>
        </w:rPr>
      </w:pPr>
      <w:bookmarkStart w:id="822" w:name="_Toc159871908"/>
      <w:r>
        <w:rPr>
          <w:bdr w:val="none" w:sz="0" w:space="0" w:color="auto" w:frame="1"/>
          <w:shd w:val="clear" w:color="auto" w:fill="FFFFFF"/>
          <w:lang w:val="es-CO"/>
        </w:rPr>
        <w:lastRenderedPageBreak/>
        <w:t xml:space="preserve">Anexo </w:t>
      </w:r>
      <w:r w:rsidRPr="001C601C">
        <w:t>VII</w:t>
      </w:r>
      <w:r>
        <w:rPr>
          <w:bdr w:val="none" w:sz="0" w:space="0" w:color="auto" w:frame="1"/>
          <w:shd w:val="clear" w:color="auto" w:fill="FFFFFF"/>
          <w:lang w:val="es-CO"/>
        </w:rPr>
        <w:t xml:space="preserve"> Código Cypher</w:t>
      </w:r>
      <w:bookmarkEnd w:id="822"/>
    </w:p>
    <w:p w14:paraId="51AC7206" w14:textId="32562A54" w:rsidR="006978BF" w:rsidRDefault="00ED3562" w:rsidP="009C0501">
      <w:pPr>
        <w:pBdr>
          <w:bottom w:val="single" w:sz="12" w:space="1" w:color="auto"/>
        </w:pBdr>
        <w:rPr>
          <w:b/>
          <w:bCs/>
          <w:lang w:val="es-CO"/>
        </w:rPr>
      </w:pPr>
      <w:r>
        <w:rPr>
          <w:b/>
          <w:bCs/>
          <w:lang w:val="es-CO"/>
        </w:rPr>
        <w:t>Ejemplo p</w:t>
      </w:r>
      <w:r w:rsidR="006978BF" w:rsidRPr="00262E01">
        <w:rPr>
          <w:b/>
          <w:bCs/>
          <w:lang w:val="es-CO"/>
        </w:rPr>
        <w:t>ara crear el libro de Nehemías.</w:t>
      </w:r>
    </w:p>
    <w:p w14:paraId="06ED916D" w14:textId="77777777" w:rsidR="00ED3562" w:rsidRPr="009C0501" w:rsidRDefault="00ED3562" w:rsidP="00ED3562">
      <w:pPr>
        <w:rPr>
          <w:b/>
          <w:bCs/>
          <w:lang w:val="es-CO"/>
        </w:rPr>
      </w:pPr>
      <w:r w:rsidRPr="009C0501">
        <w:rPr>
          <w:b/>
          <w:bCs/>
          <w:lang w:val="es-CO"/>
        </w:rPr>
        <w:t>// Crear los versículos del capítulo 1 de Nehemías con su texto</w:t>
      </w:r>
    </w:p>
    <w:p w14:paraId="62F0BDCA" w14:textId="77777777" w:rsidR="00ED3562" w:rsidRPr="00ED3562" w:rsidRDefault="00ED3562" w:rsidP="00ED3562">
      <w:pPr>
        <w:rPr>
          <w:lang w:val="es-CO"/>
        </w:rPr>
      </w:pPr>
      <w:r w:rsidRPr="00ED3562">
        <w:rPr>
          <w:lang w:val="es-CO"/>
        </w:rPr>
        <w:t>CREATE (v</w:t>
      </w:r>
      <w:proofErr w:type="gramStart"/>
      <w:r w:rsidRPr="00ED3562">
        <w:rPr>
          <w:lang w:val="es-CO"/>
        </w:rPr>
        <w:t>1:Versiculo</w:t>
      </w:r>
      <w:proofErr w:type="gramEnd"/>
      <w:r w:rsidRPr="00ED3562">
        <w:rPr>
          <w:lang w:val="es-CO"/>
        </w:rPr>
        <w:t xml:space="preserve"> {numero: 1, texto: 'Palabras de Nehemías hijo de </w:t>
      </w:r>
      <w:proofErr w:type="spellStart"/>
      <w:r w:rsidRPr="00ED3562">
        <w:rPr>
          <w:lang w:val="es-CO"/>
        </w:rPr>
        <w:t>Hacalías</w:t>
      </w:r>
      <w:proofErr w:type="spellEnd"/>
      <w:r w:rsidRPr="00ED3562">
        <w:rPr>
          <w:lang w:val="es-CO"/>
        </w:rPr>
        <w:t xml:space="preserve">. Aconteció en el mes de </w:t>
      </w:r>
      <w:proofErr w:type="spellStart"/>
      <w:r w:rsidRPr="00ED3562">
        <w:rPr>
          <w:lang w:val="es-CO"/>
        </w:rPr>
        <w:t>Quisleu</w:t>
      </w:r>
      <w:proofErr w:type="spellEnd"/>
      <w:r w:rsidRPr="00ED3562">
        <w:rPr>
          <w:lang w:val="es-CO"/>
        </w:rPr>
        <w:t>, en el año veinte, estando yo en Susa, capital del reino,'})</w:t>
      </w:r>
    </w:p>
    <w:p w14:paraId="48ADDB41" w14:textId="77777777" w:rsidR="00ED3562" w:rsidRPr="00ED3562" w:rsidRDefault="00ED3562" w:rsidP="00ED3562">
      <w:pPr>
        <w:rPr>
          <w:lang w:val="es-CO"/>
        </w:rPr>
      </w:pPr>
      <w:r w:rsidRPr="00ED3562">
        <w:rPr>
          <w:lang w:val="es-CO"/>
        </w:rPr>
        <w:t>CREATE (v</w:t>
      </w:r>
      <w:proofErr w:type="gramStart"/>
      <w:r w:rsidRPr="00ED3562">
        <w:rPr>
          <w:lang w:val="es-CO"/>
        </w:rPr>
        <w:t>2:Versiculo</w:t>
      </w:r>
      <w:proofErr w:type="gramEnd"/>
      <w:r w:rsidRPr="00ED3562">
        <w:rPr>
          <w:lang w:val="es-CO"/>
        </w:rPr>
        <w:t xml:space="preserve"> {numero: 2, texto: 'que vino </w:t>
      </w:r>
      <w:proofErr w:type="spellStart"/>
      <w:r w:rsidRPr="00ED3562">
        <w:rPr>
          <w:lang w:val="es-CO"/>
        </w:rPr>
        <w:t>Hanani</w:t>
      </w:r>
      <w:proofErr w:type="spellEnd"/>
      <w:r w:rsidRPr="00ED3562">
        <w:rPr>
          <w:lang w:val="es-CO"/>
        </w:rPr>
        <w:t>, uno de mis hermanos, con algunos hombres de Judá. Y les pregunté por los judíos que habían escapado, que habían quedado de la cautividad, y por Jerusalén.'})</w:t>
      </w:r>
    </w:p>
    <w:p w14:paraId="50C12388" w14:textId="77777777" w:rsidR="00ED3562" w:rsidRPr="00ED3562" w:rsidRDefault="00ED3562" w:rsidP="00ED3562">
      <w:pPr>
        <w:rPr>
          <w:lang w:val="es-CO"/>
        </w:rPr>
      </w:pPr>
      <w:r w:rsidRPr="00ED3562">
        <w:rPr>
          <w:lang w:val="es-CO"/>
        </w:rPr>
        <w:t>CREATE (v</w:t>
      </w:r>
      <w:proofErr w:type="gramStart"/>
      <w:r w:rsidRPr="00ED3562">
        <w:rPr>
          <w:lang w:val="es-CO"/>
        </w:rPr>
        <w:t>3:Versiculo</w:t>
      </w:r>
      <w:proofErr w:type="gramEnd"/>
      <w:r w:rsidRPr="00ED3562">
        <w:rPr>
          <w:lang w:val="es-CO"/>
        </w:rPr>
        <w:t xml:space="preserve"> {numero: 3, texto: 'Y me dijeron: El remanente, los que quedaron de la cautividad, allí en la provincia, están en gran mal y afrenta, y el muro de Jerusalén derribado, y sus puertas quemadas a fuego.'})</w:t>
      </w:r>
    </w:p>
    <w:p w14:paraId="1C7CE6DC" w14:textId="77777777" w:rsidR="00ED3562" w:rsidRPr="00ED3562" w:rsidRDefault="00ED3562" w:rsidP="00ED3562">
      <w:pPr>
        <w:rPr>
          <w:lang w:val="es-CO"/>
        </w:rPr>
      </w:pPr>
      <w:r w:rsidRPr="00ED3562">
        <w:rPr>
          <w:lang w:val="es-CO"/>
        </w:rPr>
        <w:t>CREATE (v</w:t>
      </w:r>
      <w:proofErr w:type="gramStart"/>
      <w:r w:rsidRPr="00ED3562">
        <w:rPr>
          <w:lang w:val="es-CO"/>
        </w:rPr>
        <w:t>4:Versiculo</w:t>
      </w:r>
      <w:proofErr w:type="gramEnd"/>
      <w:r w:rsidRPr="00ED3562">
        <w:rPr>
          <w:lang w:val="es-CO"/>
        </w:rPr>
        <w:t xml:space="preserve"> {numero: 4, texto: 'Aconteció que cuando oí estas palabras, me senté y lloré, y estuve de duelo por algunos días, y ayuné y oré delante del Dios de los cielos,'})</w:t>
      </w:r>
    </w:p>
    <w:p w14:paraId="70F963F5" w14:textId="77777777" w:rsidR="00ED3562" w:rsidRPr="009C0501" w:rsidRDefault="00ED3562" w:rsidP="00ED3562">
      <w:pPr>
        <w:rPr>
          <w:b/>
          <w:bCs/>
          <w:lang w:val="es-CO"/>
        </w:rPr>
      </w:pPr>
      <w:r w:rsidRPr="009C0501">
        <w:rPr>
          <w:b/>
          <w:bCs/>
          <w:lang w:val="es-CO"/>
        </w:rPr>
        <w:t>// Crear el capítulo 1 de Nehemías y asociar los versículos</w:t>
      </w:r>
    </w:p>
    <w:p w14:paraId="2A7C9016" w14:textId="77777777" w:rsidR="00ED3562" w:rsidRPr="00ED3562" w:rsidRDefault="00ED3562" w:rsidP="00ED3562">
      <w:pPr>
        <w:rPr>
          <w:lang w:val="es-CO"/>
        </w:rPr>
      </w:pPr>
      <w:r w:rsidRPr="00ED3562">
        <w:rPr>
          <w:lang w:val="es-CO"/>
        </w:rPr>
        <w:t>CREATE (capitulo</w:t>
      </w:r>
      <w:proofErr w:type="gramStart"/>
      <w:r w:rsidRPr="00ED3562">
        <w:rPr>
          <w:lang w:val="es-CO"/>
        </w:rPr>
        <w:t>1:Capitulo</w:t>
      </w:r>
      <w:proofErr w:type="gramEnd"/>
      <w:r w:rsidRPr="00ED3562">
        <w:rPr>
          <w:lang w:val="es-CO"/>
        </w:rPr>
        <w:t xml:space="preserve"> {numero: 1})</w:t>
      </w:r>
    </w:p>
    <w:p w14:paraId="07B06CFE" w14:textId="77777777" w:rsidR="00ED3562" w:rsidRPr="00ED3562" w:rsidRDefault="00ED3562" w:rsidP="00ED3562">
      <w:pPr>
        <w:rPr>
          <w:lang w:val="es-CO"/>
        </w:rPr>
      </w:pPr>
      <w:r w:rsidRPr="00ED3562">
        <w:rPr>
          <w:lang w:val="es-CO"/>
        </w:rPr>
        <w:t>WITH capitulo1</w:t>
      </w:r>
    </w:p>
    <w:p w14:paraId="16520D50" w14:textId="77777777" w:rsidR="00ED3562" w:rsidRPr="00ED3562" w:rsidRDefault="00ED3562" w:rsidP="00ED3562">
      <w:pPr>
        <w:rPr>
          <w:lang w:val="en-US"/>
        </w:rPr>
      </w:pPr>
      <w:r w:rsidRPr="00ED3562">
        <w:rPr>
          <w:lang w:val="en-US"/>
        </w:rPr>
        <w:t xml:space="preserve">UNWIND [1, 2, 3, 4] AS </w:t>
      </w:r>
      <w:proofErr w:type="spellStart"/>
      <w:r w:rsidRPr="00ED3562">
        <w:rPr>
          <w:lang w:val="en-US"/>
        </w:rPr>
        <w:t>verseNumber</w:t>
      </w:r>
      <w:proofErr w:type="spellEnd"/>
    </w:p>
    <w:p w14:paraId="64D58303" w14:textId="77777777" w:rsidR="00ED3562" w:rsidRPr="00ED3562" w:rsidRDefault="00ED3562" w:rsidP="00ED3562">
      <w:pPr>
        <w:rPr>
          <w:lang w:val="en-US"/>
        </w:rPr>
      </w:pPr>
      <w:r w:rsidRPr="00ED3562">
        <w:rPr>
          <w:lang w:val="en-US"/>
        </w:rPr>
        <w:t>CREATE (</w:t>
      </w:r>
      <w:proofErr w:type="spellStart"/>
      <w:proofErr w:type="gramStart"/>
      <w:r w:rsidRPr="00ED3562">
        <w:rPr>
          <w:lang w:val="en-US"/>
        </w:rPr>
        <w:t>v:Versiculo</w:t>
      </w:r>
      <w:proofErr w:type="spellEnd"/>
      <w:proofErr w:type="gramEnd"/>
      <w:r w:rsidRPr="00ED3562">
        <w:rPr>
          <w:lang w:val="en-US"/>
        </w:rPr>
        <w:t xml:space="preserve"> {</w:t>
      </w:r>
      <w:proofErr w:type="spellStart"/>
      <w:r w:rsidRPr="00ED3562">
        <w:rPr>
          <w:lang w:val="en-US"/>
        </w:rPr>
        <w:t>numero</w:t>
      </w:r>
      <w:proofErr w:type="spellEnd"/>
      <w:r w:rsidRPr="00ED3562">
        <w:rPr>
          <w:lang w:val="en-US"/>
        </w:rPr>
        <w:t xml:space="preserve">: </w:t>
      </w:r>
      <w:proofErr w:type="spellStart"/>
      <w:r w:rsidRPr="00ED3562">
        <w:rPr>
          <w:lang w:val="en-US"/>
        </w:rPr>
        <w:t>verseNumber</w:t>
      </w:r>
      <w:proofErr w:type="spellEnd"/>
      <w:r w:rsidRPr="00ED3562">
        <w:rPr>
          <w:lang w:val="en-US"/>
        </w:rPr>
        <w:t>})</w:t>
      </w:r>
    </w:p>
    <w:p w14:paraId="6E0FF8D5" w14:textId="77777777" w:rsidR="00ED3562" w:rsidRPr="00ED3562" w:rsidRDefault="00ED3562" w:rsidP="00ED3562">
      <w:pPr>
        <w:rPr>
          <w:lang w:val="es-CO"/>
        </w:rPr>
      </w:pPr>
      <w:r w:rsidRPr="00ED3562">
        <w:rPr>
          <w:lang w:val="es-CO"/>
        </w:rPr>
        <w:t>CREATE (capitulo1)-</w:t>
      </w:r>
      <w:proofErr w:type="gramStart"/>
      <w:r w:rsidRPr="00ED3562">
        <w:rPr>
          <w:lang w:val="es-CO"/>
        </w:rPr>
        <w:t>[:CONTIENE</w:t>
      </w:r>
      <w:proofErr w:type="gramEnd"/>
      <w:r w:rsidRPr="00ED3562">
        <w:rPr>
          <w:lang w:val="es-CO"/>
        </w:rPr>
        <w:t>]-&gt;(v)</w:t>
      </w:r>
    </w:p>
    <w:p w14:paraId="5EE4A04F" w14:textId="77777777" w:rsidR="00ED3562" w:rsidRPr="009C0501" w:rsidRDefault="00ED3562" w:rsidP="00ED3562">
      <w:pPr>
        <w:rPr>
          <w:b/>
          <w:bCs/>
          <w:lang w:val="es-CO"/>
        </w:rPr>
      </w:pPr>
      <w:r w:rsidRPr="009C0501">
        <w:rPr>
          <w:b/>
          <w:bCs/>
          <w:lang w:val="es-CO"/>
        </w:rPr>
        <w:t>// Crear los personajes y eventos relacionados</w:t>
      </w:r>
    </w:p>
    <w:p w14:paraId="03E6E7C5" w14:textId="77777777" w:rsidR="00ED3562" w:rsidRPr="00ED3562" w:rsidRDefault="00ED3562" w:rsidP="00ED3562">
      <w:pPr>
        <w:rPr>
          <w:lang w:val="es-CO"/>
        </w:rPr>
      </w:pPr>
      <w:r w:rsidRPr="00ED3562">
        <w:rPr>
          <w:lang w:val="es-CO"/>
        </w:rPr>
        <w:t xml:space="preserve">CREATE </w:t>
      </w:r>
      <w:proofErr w:type="gramStart"/>
      <w:r w:rsidRPr="00ED3562">
        <w:rPr>
          <w:lang w:val="es-CO"/>
        </w:rPr>
        <w:t>(:Personaje</w:t>
      </w:r>
      <w:proofErr w:type="gramEnd"/>
      <w:r w:rsidRPr="00ED3562">
        <w:rPr>
          <w:lang w:val="es-CO"/>
        </w:rPr>
        <w:t xml:space="preserve"> {nombre: 'Nehemías'})</w:t>
      </w:r>
    </w:p>
    <w:p w14:paraId="4C5627B7" w14:textId="77777777" w:rsidR="00ED3562" w:rsidRPr="00ED3562" w:rsidRDefault="00ED3562" w:rsidP="00ED3562">
      <w:pPr>
        <w:rPr>
          <w:lang w:val="es-CO"/>
        </w:rPr>
      </w:pPr>
      <w:r w:rsidRPr="00ED3562">
        <w:rPr>
          <w:lang w:val="es-CO"/>
        </w:rPr>
        <w:t xml:space="preserve">CREATE </w:t>
      </w:r>
      <w:proofErr w:type="gramStart"/>
      <w:r w:rsidRPr="00ED3562">
        <w:rPr>
          <w:lang w:val="es-CO"/>
        </w:rPr>
        <w:t>(:Personaje</w:t>
      </w:r>
      <w:proofErr w:type="gramEnd"/>
      <w:r w:rsidRPr="00ED3562">
        <w:rPr>
          <w:lang w:val="es-CO"/>
        </w:rPr>
        <w:t xml:space="preserve"> {nombre: '</w:t>
      </w:r>
      <w:proofErr w:type="spellStart"/>
      <w:r w:rsidRPr="00ED3562">
        <w:rPr>
          <w:lang w:val="es-CO"/>
        </w:rPr>
        <w:t>Hanani</w:t>
      </w:r>
      <w:proofErr w:type="spellEnd"/>
      <w:r w:rsidRPr="00ED3562">
        <w:rPr>
          <w:lang w:val="es-CO"/>
        </w:rPr>
        <w:t>'})</w:t>
      </w:r>
    </w:p>
    <w:p w14:paraId="203E6555" w14:textId="77777777" w:rsidR="00ED3562" w:rsidRPr="00ED3562" w:rsidRDefault="00ED3562" w:rsidP="00ED3562">
      <w:pPr>
        <w:rPr>
          <w:lang w:val="es-CO"/>
        </w:rPr>
      </w:pPr>
      <w:r w:rsidRPr="00ED3562">
        <w:rPr>
          <w:lang w:val="es-CO"/>
        </w:rPr>
        <w:t xml:space="preserve">CREATE </w:t>
      </w:r>
      <w:proofErr w:type="gramStart"/>
      <w:r w:rsidRPr="00ED3562">
        <w:rPr>
          <w:lang w:val="es-CO"/>
        </w:rPr>
        <w:t>(:Evento</w:t>
      </w:r>
      <w:proofErr w:type="gramEnd"/>
      <w:r w:rsidRPr="00ED3562">
        <w:rPr>
          <w:lang w:val="es-CO"/>
        </w:rPr>
        <w:t xml:space="preserve"> {nombre: 'Conversación con </w:t>
      </w:r>
      <w:proofErr w:type="spellStart"/>
      <w:r w:rsidRPr="00ED3562">
        <w:rPr>
          <w:lang w:val="es-CO"/>
        </w:rPr>
        <w:t>Hanani</w:t>
      </w:r>
      <w:proofErr w:type="spellEnd"/>
      <w:r w:rsidRPr="00ED3562">
        <w:rPr>
          <w:lang w:val="es-CO"/>
        </w:rPr>
        <w:t>'})</w:t>
      </w:r>
    </w:p>
    <w:p w14:paraId="14C23D28" w14:textId="77777777" w:rsidR="00ED3562" w:rsidRPr="00ED3562" w:rsidRDefault="00ED3562" w:rsidP="00ED3562">
      <w:pPr>
        <w:rPr>
          <w:lang w:val="es-CO"/>
        </w:rPr>
      </w:pPr>
      <w:r w:rsidRPr="00ED3562">
        <w:rPr>
          <w:lang w:val="es-CO"/>
        </w:rPr>
        <w:t xml:space="preserve">CREATE </w:t>
      </w:r>
      <w:proofErr w:type="gramStart"/>
      <w:r w:rsidRPr="00ED3562">
        <w:rPr>
          <w:lang w:val="es-CO"/>
        </w:rPr>
        <w:t>(:Evento</w:t>
      </w:r>
      <w:proofErr w:type="gramEnd"/>
      <w:r w:rsidRPr="00ED3562">
        <w:rPr>
          <w:lang w:val="es-CO"/>
        </w:rPr>
        <w:t xml:space="preserve"> {nombre: 'Reconstrucción del muro de Jerusalén'})</w:t>
      </w:r>
    </w:p>
    <w:p w14:paraId="6ED161C2" w14:textId="77777777" w:rsidR="00ED3562" w:rsidRPr="009C0501" w:rsidRDefault="00ED3562" w:rsidP="00ED3562">
      <w:pPr>
        <w:rPr>
          <w:b/>
          <w:bCs/>
          <w:lang w:val="es-CO"/>
        </w:rPr>
      </w:pPr>
      <w:r w:rsidRPr="009C0501">
        <w:rPr>
          <w:b/>
          <w:bCs/>
          <w:lang w:val="es-CO"/>
        </w:rPr>
        <w:t>// Asociar los personajes y eventos a los versículos pertinentes</w:t>
      </w:r>
    </w:p>
    <w:p w14:paraId="71A0359A" w14:textId="77777777" w:rsidR="00ED3562" w:rsidRPr="00ED3562" w:rsidRDefault="00ED3562" w:rsidP="00ED3562">
      <w:pPr>
        <w:rPr>
          <w:lang w:val="en-US"/>
        </w:rPr>
      </w:pPr>
      <w:r w:rsidRPr="00ED3562">
        <w:rPr>
          <w:lang w:val="en-US"/>
        </w:rPr>
        <w:t>WITH 1 AS ignored</w:t>
      </w:r>
    </w:p>
    <w:p w14:paraId="2A3544F7" w14:textId="77777777" w:rsidR="00ED3562" w:rsidRPr="00ED3562" w:rsidRDefault="00ED3562" w:rsidP="00ED3562">
      <w:pPr>
        <w:rPr>
          <w:lang w:val="en-US"/>
        </w:rPr>
      </w:pPr>
      <w:r w:rsidRPr="00ED3562">
        <w:rPr>
          <w:lang w:val="en-US"/>
        </w:rPr>
        <w:lastRenderedPageBreak/>
        <w:t>MATCH (v</w:t>
      </w:r>
      <w:proofErr w:type="gramStart"/>
      <w:r w:rsidRPr="00ED3562">
        <w:rPr>
          <w:lang w:val="en-US"/>
        </w:rPr>
        <w:t>1:Versiculo</w:t>
      </w:r>
      <w:proofErr w:type="gramEnd"/>
      <w:r w:rsidRPr="00ED3562">
        <w:rPr>
          <w:lang w:val="en-US"/>
        </w:rPr>
        <w:t xml:space="preserve"> {</w:t>
      </w:r>
      <w:proofErr w:type="spellStart"/>
      <w:r w:rsidRPr="00ED3562">
        <w:rPr>
          <w:lang w:val="en-US"/>
        </w:rPr>
        <w:t>numero</w:t>
      </w:r>
      <w:proofErr w:type="spellEnd"/>
      <w:r w:rsidRPr="00ED3562">
        <w:rPr>
          <w:lang w:val="en-US"/>
        </w:rPr>
        <w:t>: 1})</w:t>
      </w:r>
    </w:p>
    <w:p w14:paraId="58A3807C" w14:textId="77777777" w:rsidR="00ED3562" w:rsidRPr="00ED3562" w:rsidRDefault="00ED3562" w:rsidP="00ED3562">
      <w:pPr>
        <w:rPr>
          <w:lang w:val="es-CO"/>
        </w:rPr>
      </w:pPr>
      <w:r w:rsidRPr="00ED3562">
        <w:rPr>
          <w:lang w:val="es-CO"/>
        </w:rPr>
        <w:t>MATCH (</w:t>
      </w:r>
      <w:proofErr w:type="spellStart"/>
      <w:proofErr w:type="gramStart"/>
      <w:r w:rsidRPr="00ED3562">
        <w:rPr>
          <w:lang w:val="es-CO"/>
        </w:rPr>
        <w:t>nehemias:Personaje</w:t>
      </w:r>
      <w:proofErr w:type="spellEnd"/>
      <w:proofErr w:type="gramEnd"/>
      <w:r w:rsidRPr="00ED3562">
        <w:rPr>
          <w:lang w:val="es-CO"/>
        </w:rPr>
        <w:t xml:space="preserve"> {nombre: 'Nehemías'})</w:t>
      </w:r>
    </w:p>
    <w:p w14:paraId="1384FD33" w14:textId="77777777" w:rsidR="00ED3562" w:rsidRPr="00ED3562" w:rsidRDefault="00ED3562" w:rsidP="00ED3562">
      <w:pPr>
        <w:rPr>
          <w:lang w:val="es-CO"/>
        </w:rPr>
      </w:pPr>
      <w:r w:rsidRPr="00ED3562">
        <w:rPr>
          <w:lang w:val="es-CO"/>
        </w:rPr>
        <w:t>MATCH (</w:t>
      </w:r>
      <w:proofErr w:type="spellStart"/>
      <w:proofErr w:type="gramStart"/>
      <w:r w:rsidRPr="00ED3562">
        <w:rPr>
          <w:lang w:val="es-CO"/>
        </w:rPr>
        <w:t>hanani:Personaje</w:t>
      </w:r>
      <w:proofErr w:type="spellEnd"/>
      <w:proofErr w:type="gramEnd"/>
      <w:r w:rsidRPr="00ED3562">
        <w:rPr>
          <w:lang w:val="es-CO"/>
        </w:rPr>
        <w:t xml:space="preserve"> {nombre: '</w:t>
      </w:r>
      <w:proofErr w:type="spellStart"/>
      <w:r w:rsidRPr="00ED3562">
        <w:rPr>
          <w:lang w:val="es-CO"/>
        </w:rPr>
        <w:t>Hanani</w:t>
      </w:r>
      <w:proofErr w:type="spellEnd"/>
      <w:r w:rsidRPr="00ED3562">
        <w:rPr>
          <w:lang w:val="es-CO"/>
        </w:rPr>
        <w:t>'})</w:t>
      </w:r>
    </w:p>
    <w:p w14:paraId="6FF2536F" w14:textId="77777777" w:rsidR="00ED3562" w:rsidRPr="00ED3562" w:rsidRDefault="00ED3562" w:rsidP="00ED3562">
      <w:pPr>
        <w:rPr>
          <w:lang w:val="es-CO"/>
        </w:rPr>
      </w:pPr>
      <w:r w:rsidRPr="00ED3562">
        <w:rPr>
          <w:lang w:val="es-CO"/>
        </w:rPr>
        <w:t>MATCH (</w:t>
      </w:r>
      <w:proofErr w:type="spellStart"/>
      <w:proofErr w:type="gramStart"/>
      <w:r w:rsidRPr="00ED3562">
        <w:rPr>
          <w:lang w:val="es-CO"/>
        </w:rPr>
        <w:t>conversacion:Evento</w:t>
      </w:r>
      <w:proofErr w:type="spellEnd"/>
      <w:proofErr w:type="gramEnd"/>
      <w:r w:rsidRPr="00ED3562">
        <w:rPr>
          <w:lang w:val="es-CO"/>
        </w:rPr>
        <w:t xml:space="preserve"> {nombre: 'Conversación con </w:t>
      </w:r>
      <w:proofErr w:type="spellStart"/>
      <w:r w:rsidRPr="00ED3562">
        <w:rPr>
          <w:lang w:val="es-CO"/>
        </w:rPr>
        <w:t>Hanani</w:t>
      </w:r>
      <w:proofErr w:type="spellEnd"/>
      <w:r w:rsidRPr="00ED3562">
        <w:rPr>
          <w:lang w:val="es-CO"/>
        </w:rPr>
        <w:t>'})</w:t>
      </w:r>
    </w:p>
    <w:p w14:paraId="3E77B539" w14:textId="77777777" w:rsidR="00ED3562" w:rsidRPr="00ED3562" w:rsidRDefault="00ED3562" w:rsidP="00ED3562">
      <w:pPr>
        <w:rPr>
          <w:lang w:val="es-CO"/>
        </w:rPr>
      </w:pPr>
      <w:r w:rsidRPr="00ED3562">
        <w:rPr>
          <w:lang w:val="es-CO"/>
        </w:rPr>
        <w:t>MERGE (v1)-</w:t>
      </w:r>
      <w:proofErr w:type="gramStart"/>
      <w:r w:rsidRPr="00ED3562">
        <w:rPr>
          <w:lang w:val="es-CO"/>
        </w:rPr>
        <w:t>[:MENCIONA</w:t>
      </w:r>
      <w:proofErr w:type="gramEnd"/>
      <w:r w:rsidRPr="00ED3562">
        <w:rPr>
          <w:lang w:val="es-CO"/>
        </w:rPr>
        <w:t>_PERSONAJE]-&gt;(</w:t>
      </w:r>
      <w:proofErr w:type="spellStart"/>
      <w:r w:rsidRPr="00ED3562">
        <w:rPr>
          <w:lang w:val="es-CO"/>
        </w:rPr>
        <w:t>nehemias</w:t>
      </w:r>
      <w:proofErr w:type="spellEnd"/>
      <w:r w:rsidRPr="00ED3562">
        <w:rPr>
          <w:lang w:val="es-CO"/>
        </w:rPr>
        <w:t>)</w:t>
      </w:r>
    </w:p>
    <w:p w14:paraId="117014C4" w14:textId="77777777" w:rsidR="00ED3562" w:rsidRPr="00ED3562" w:rsidRDefault="00ED3562" w:rsidP="00ED3562">
      <w:pPr>
        <w:rPr>
          <w:lang w:val="es-CO"/>
        </w:rPr>
      </w:pPr>
      <w:r w:rsidRPr="00ED3562">
        <w:rPr>
          <w:lang w:val="es-CO"/>
        </w:rPr>
        <w:t>MERGE (v2)-</w:t>
      </w:r>
      <w:proofErr w:type="gramStart"/>
      <w:r w:rsidRPr="00ED3562">
        <w:rPr>
          <w:lang w:val="es-CO"/>
        </w:rPr>
        <w:t>[:MENCIONA</w:t>
      </w:r>
      <w:proofErr w:type="gramEnd"/>
      <w:r w:rsidRPr="00ED3562">
        <w:rPr>
          <w:lang w:val="es-CO"/>
        </w:rPr>
        <w:t>_PERSONAJE]-&gt;(</w:t>
      </w:r>
      <w:proofErr w:type="spellStart"/>
      <w:r w:rsidRPr="00ED3562">
        <w:rPr>
          <w:lang w:val="es-CO"/>
        </w:rPr>
        <w:t>hanani</w:t>
      </w:r>
      <w:proofErr w:type="spellEnd"/>
      <w:r w:rsidRPr="00ED3562">
        <w:rPr>
          <w:lang w:val="es-CO"/>
        </w:rPr>
        <w:t>)</w:t>
      </w:r>
    </w:p>
    <w:p w14:paraId="13D95A81" w14:textId="77777777" w:rsidR="00ED3562" w:rsidRPr="00ED3562" w:rsidRDefault="00ED3562" w:rsidP="00ED3562">
      <w:pPr>
        <w:rPr>
          <w:lang w:val="es-CO"/>
        </w:rPr>
      </w:pPr>
      <w:r w:rsidRPr="00ED3562">
        <w:rPr>
          <w:lang w:val="es-CO"/>
        </w:rPr>
        <w:t>MERGE (v1)-</w:t>
      </w:r>
      <w:proofErr w:type="gramStart"/>
      <w:r w:rsidRPr="00ED3562">
        <w:rPr>
          <w:lang w:val="es-CO"/>
        </w:rPr>
        <w:t>[:MENCIONA</w:t>
      </w:r>
      <w:proofErr w:type="gramEnd"/>
      <w:r w:rsidRPr="00ED3562">
        <w:rPr>
          <w:lang w:val="es-CO"/>
        </w:rPr>
        <w:t>_EVENTO]-&gt;(</w:t>
      </w:r>
      <w:proofErr w:type="spellStart"/>
      <w:r w:rsidRPr="00ED3562">
        <w:rPr>
          <w:lang w:val="es-CO"/>
        </w:rPr>
        <w:t>conversacion</w:t>
      </w:r>
      <w:proofErr w:type="spellEnd"/>
      <w:r w:rsidRPr="00ED3562">
        <w:rPr>
          <w:lang w:val="es-CO"/>
        </w:rPr>
        <w:t>)</w:t>
      </w:r>
    </w:p>
    <w:p w14:paraId="6A5129EA" w14:textId="77777777" w:rsidR="00ED3562" w:rsidRPr="009C0501" w:rsidRDefault="00ED3562" w:rsidP="00ED3562">
      <w:pPr>
        <w:rPr>
          <w:b/>
          <w:bCs/>
          <w:lang w:val="es-CO"/>
        </w:rPr>
      </w:pPr>
      <w:r w:rsidRPr="009C0501">
        <w:rPr>
          <w:b/>
          <w:bCs/>
          <w:lang w:val="es-CO"/>
        </w:rPr>
        <w:t xml:space="preserve">// Asociar la fecha del evento 'Conversación con </w:t>
      </w:r>
      <w:proofErr w:type="spellStart"/>
      <w:r w:rsidRPr="009C0501">
        <w:rPr>
          <w:b/>
          <w:bCs/>
          <w:lang w:val="es-CO"/>
        </w:rPr>
        <w:t>Hanani</w:t>
      </w:r>
      <w:proofErr w:type="spellEnd"/>
      <w:r w:rsidRPr="009C0501">
        <w:rPr>
          <w:b/>
          <w:bCs/>
          <w:lang w:val="es-CO"/>
        </w:rPr>
        <w:t>' al versículo 1</w:t>
      </w:r>
    </w:p>
    <w:p w14:paraId="5F362B80" w14:textId="46C1D757" w:rsidR="006978BF" w:rsidRDefault="00ED3562" w:rsidP="00ED3562">
      <w:pPr>
        <w:pBdr>
          <w:bottom w:val="single" w:sz="6" w:space="1" w:color="auto"/>
        </w:pBdr>
        <w:rPr>
          <w:lang w:val="es-CO"/>
        </w:rPr>
      </w:pPr>
      <w:r w:rsidRPr="00ED3562">
        <w:rPr>
          <w:lang w:val="es-CO"/>
        </w:rPr>
        <w:t xml:space="preserve">CREATE </w:t>
      </w:r>
      <w:proofErr w:type="gramStart"/>
      <w:r w:rsidRPr="00ED3562">
        <w:rPr>
          <w:lang w:val="es-CO"/>
        </w:rPr>
        <w:t>(:Fecha</w:t>
      </w:r>
      <w:proofErr w:type="gramEnd"/>
      <w:r w:rsidRPr="00ED3562">
        <w:rPr>
          <w:lang w:val="es-CO"/>
        </w:rPr>
        <w:t xml:space="preserve"> {nombre: 'Mes de </w:t>
      </w:r>
      <w:proofErr w:type="spellStart"/>
      <w:r w:rsidRPr="00ED3562">
        <w:rPr>
          <w:lang w:val="es-CO"/>
        </w:rPr>
        <w:t>Quisleu</w:t>
      </w:r>
      <w:proofErr w:type="spellEnd"/>
      <w:r w:rsidRPr="00ED3562">
        <w:rPr>
          <w:lang w:val="es-CO"/>
        </w:rPr>
        <w:t>, año veinte'})-[:OCURRE_EN]-&gt;(</w:t>
      </w:r>
      <w:proofErr w:type="spellStart"/>
      <w:r w:rsidRPr="00ED3562">
        <w:rPr>
          <w:lang w:val="es-CO"/>
        </w:rPr>
        <w:t>conversacion</w:t>
      </w:r>
      <w:proofErr w:type="spellEnd"/>
      <w:r w:rsidRPr="00ED3562">
        <w:rPr>
          <w:lang w:val="es-CO"/>
        </w:rPr>
        <w:t>)</w:t>
      </w:r>
    </w:p>
    <w:p w14:paraId="7FE717B0" w14:textId="77777777" w:rsidR="009C0501" w:rsidRDefault="009C0501" w:rsidP="00ED3562">
      <w:pPr>
        <w:rPr>
          <w:lang w:val="es-CO"/>
        </w:rPr>
      </w:pPr>
    </w:p>
    <w:p w14:paraId="31E36744" w14:textId="77777777" w:rsidR="00ED3562" w:rsidRDefault="00ED3562" w:rsidP="00ED3562">
      <w:pPr>
        <w:rPr>
          <w:lang w:val="es-CO"/>
        </w:rPr>
      </w:pPr>
    </w:p>
    <w:p w14:paraId="460621FF" w14:textId="77777777" w:rsidR="00ED3562" w:rsidRPr="00034FD5" w:rsidRDefault="00ED3562" w:rsidP="00ED3562">
      <w:pPr>
        <w:rPr>
          <w:color w:val="5F6368"/>
          <w:bdr w:val="none" w:sz="0" w:space="0" w:color="auto" w:frame="1"/>
          <w:shd w:val="clear" w:color="auto" w:fill="FFFFFF"/>
          <w:lang w:val="es-CO"/>
        </w:rPr>
      </w:pPr>
    </w:p>
    <w:sectPr w:rsidR="00ED3562" w:rsidRPr="00034FD5" w:rsidSect="00AD2754">
      <w:headerReference w:type="default" r:id="rId103"/>
      <w:footerReference w:type="default" r:id="rId104"/>
      <w:pgSz w:w="11906" w:h="16838"/>
      <w:pgMar w:top="1411" w:right="850" w:bottom="1411" w:left="1987"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BD56E" w14:textId="77777777" w:rsidR="00AD2754" w:rsidRDefault="00AD2754" w:rsidP="00320A2D">
      <w:pPr>
        <w:spacing w:after="0" w:line="240" w:lineRule="auto"/>
      </w:pPr>
      <w:r>
        <w:separator/>
      </w:r>
    </w:p>
  </w:endnote>
  <w:endnote w:type="continuationSeparator" w:id="0">
    <w:p w14:paraId="06DEAE78" w14:textId="77777777" w:rsidR="00AD2754" w:rsidRDefault="00AD2754"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77777777" w:rsidR="00356D64" w:rsidRPr="00EB510A" w:rsidRDefault="00356D64">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780433" w:rsidRPr="00780433">
          <w:rPr>
            <w:noProof/>
            <w:sz w:val="18"/>
            <w:szCs w:val="18"/>
            <w:lang w:val="es-ES"/>
          </w:rPr>
          <w:t>18</w:t>
        </w:r>
        <w:r w:rsidRPr="00EB510A">
          <w:rPr>
            <w:sz w:val="18"/>
            <w:szCs w:val="18"/>
          </w:rPr>
          <w:fldChar w:fldCharType="end"/>
        </w:r>
      </w:p>
    </w:sdtContent>
  </w:sdt>
  <w:p w14:paraId="552A8FBF" w14:textId="36D55EF7" w:rsidR="00356D64" w:rsidRPr="008313B7" w:rsidRDefault="00A44D9D" w:rsidP="00A44D9D">
    <w:pPr>
      <w:pStyle w:val="Piedepgina"/>
      <w:contextualSpacing/>
      <w:rPr>
        <w:sz w:val="18"/>
        <w:szCs w:val="18"/>
      </w:rPr>
    </w:pPr>
    <w:r w:rsidRPr="00395F82">
      <w:rPr>
        <w:sz w:val="18"/>
        <w:szCs w:val="18"/>
      </w:rPr>
      <w:t>Análisis de la Cronología y relaciones entre personajes bíblicos y eventos a través del tiempo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209B3" w14:textId="77777777" w:rsidR="00AD2754" w:rsidRDefault="00AD2754" w:rsidP="00320A2D">
      <w:pPr>
        <w:spacing w:after="0" w:line="240" w:lineRule="auto"/>
      </w:pPr>
      <w:r>
        <w:separator/>
      </w:r>
    </w:p>
  </w:footnote>
  <w:footnote w:type="continuationSeparator" w:id="0">
    <w:p w14:paraId="10A3C03C" w14:textId="77777777" w:rsidR="00AD2754" w:rsidRDefault="00AD2754"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7F2D4D4D" w:rsidR="00356D64" w:rsidRDefault="009F6A8C" w:rsidP="001259FB">
    <w:pPr>
      <w:pStyle w:val="Encabezado"/>
      <w:contextualSpacing/>
      <w:jc w:val="right"/>
      <w:rPr>
        <w:sz w:val="18"/>
        <w:szCs w:val="18"/>
      </w:rPr>
    </w:pPr>
    <w:r>
      <w:rPr>
        <w:sz w:val="18"/>
        <w:szCs w:val="18"/>
      </w:rPr>
      <w:t>David González Cano</w:t>
    </w:r>
    <w:r w:rsidR="00356D64" w:rsidRPr="00EB510A">
      <w:rPr>
        <w:sz w:val="18"/>
        <w:szCs w:val="18"/>
      </w:rPr>
      <w:ptab w:relativeTo="margin" w:alignment="right" w:leader="none"/>
    </w:r>
    <w:r w:rsidR="00356D64" w:rsidRPr="00EB510A">
      <w:rPr>
        <w:sz w:val="18"/>
        <w:szCs w:val="18"/>
      </w:rPr>
      <w:t xml:space="preserve">Máster Universitario en </w:t>
    </w:r>
    <w:r w:rsidR="00BC659E">
      <w:rPr>
        <w:sz w:val="18"/>
        <w:szCs w:val="18"/>
      </w:rPr>
      <w:t>Análisis y Visualización de Datos Masivos</w:t>
    </w:r>
  </w:p>
  <w:p w14:paraId="3CC7D297" w14:textId="77777777" w:rsidR="00BC659E" w:rsidRPr="00EB510A" w:rsidRDefault="00BC659E"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5E5"/>
    <w:multiLevelType w:val="multilevel"/>
    <w:tmpl w:val="3B6A99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23D40"/>
    <w:multiLevelType w:val="multilevel"/>
    <w:tmpl w:val="DFCE8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E4B73"/>
    <w:multiLevelType w:val="multilevel"/>
    <w:tmpl w:val="75ACDD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3B3F52"/>
    <w:multiLevelType w:val="multilevel"/>
    <w:tmpl w:val="F35EFB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5304E"/>
    <w:multiLevelType w:val="hybridMultilevel"/>
    <w:tmpl w:val="CDB2C8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A501DF8"/>
    <w:multiLevelType w:val="hybridMultilevel"/>
    <w:tmpl w:val="A5AE84C6"/>
    <w:lvl w:ilvl="0" w:tplc="240A000F">
      <w:start w:val="1"/>
      <w:numFmt w:val="decimal"/>
      <w:lvlText w:val="%1."/>
      <w:lvlJc w:val="left"/>
      <w:pPr>
        <w:ind w:left="360" w:hanging="360"/>
      </w:pPr>
      <w:rPr>
        <w:rFonts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1A957135"/>
    <w:multiLevelType w:val="multilevel"/>
    <w:tmpl w:val="85020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247171"/>
    <w:multiLevelType w:val="hybridMultilevel"/>
    <w:tmpl w:val="753CEF2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E715FB0"/>
    <w:multiLevelType w:val="hybridMultilevel"/>
    <w:tmpl w:val="597089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4056592"/>
    <w:multiLevelType w:val="hybridMultilevel"/>
    <w:tmpl w:val="144612F8"/>
    <w:lvl w:ilvl="0" w:tplc="4FACEC54">
      <w:start w:val="2"/>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A260241"/>
    <w:multiLevelType w:val="hybridMultilevel"/>
    <w:tmpl w:val="49A497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A965070"/>
    <w:multiLevelType w:val="multilevel"/>
    <w:tmpl w:val="4AA8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B00C34"/>
    <w:multiLevelType w:val="hybridMultilevel"/>
    <w:tmpl w:val="D5E66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97B39B0"/>
    <w:multiLevelType w:val="multilevel"/>
    <w:tmpl w:val="A1DC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7514F40"/>
    <w:multiLevelType w:val="multilevel"/>
    <w:tmpl w:val="161A5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344D2D"/>
    <w:multiLevelType w:val="hybridMultilevel"/>
    <w:tmpl w:val="0F2C8D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B607D8A"/>
    <w:multiLevelType w:val="hybridMultilevel"/>
    <w:tmpl w:val="899456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F7D4FCE"/>
    <w:multiLevelType w:val="hybridMultilevel"/>
    <w:tmpl w:val="A8F0A576"/>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76F6121A"/>
    <w:multiLevelType w:val="multilevel"/>
    <w:tmpl w:val="32B82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333B93"/>
    <w:multiLevelType w:val="hybridMultilevel"/>
    <w:tmpl w:val="7ACEC10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7BC6315E"/>
    <w:multiLevelType w:val="multilevel"/>
    <w:tmpl w:val="2C16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42554074">
    <w:abstractNumId w:val="12"/>
  </w:num>
  <w:num w:numId="2" w16cid:durableId="874972954">
    <w:abstractNumId w:val="7"/>
  </w:num>
  <w:num w:numId="3" w16cid:durableId="825240479">
    <w:abstractNumId w:val="10"/>
  </w:num>
  <w:num w:numId="4" w16cid:durableId="1207374012">
    <w:abstractNumId w:val="8"/>
  </w:num>
  <w:num w:numId="5" w16cid:durableId="714236119">
    <w:abstractNumId w:val="15"/>
  </w:num>
  <w:num w:numId="6" w16cid:durableId="1066949882">
    <w:abstractNumId w:val="5"/>
  </w:num>
  <w:num w:numId="7" w16cid:durableId="968823858">
    <w:abstractNumId w:val="14"/>
  </w:num>
  <w:num w:numId="8" w16cid:durableId="447548015">
    <w:abstractNumId w:val="17"/>
  </w:num>
  <w:num w:numId="9" w16cid:durableId="1936088397">
    <w:abstractNumId w:val="18"/>
  </w:num>
  <w:num w:numId="10" w16cid:durableId="781458181">
    <w:abstractNumId w:val="2"/>
  </w:num>
  <w:num w:numId="11" w16cid:durableId="1610817264">
    <w:abstractNumId w:val="0"/>
  </w:num>
  <w:num w:numId="12" w16cid:durableId="1113401902">
    <w:abstractNumId w:val="16"/>
  </w:num>
  <w:num w:numId="13" w16cid:durableId="265961149">
    <w:abstractNumId w:val="4"/>
  </w:num>
  <w:num w:numId="14" w16cid:durableId="1218279602">
    <w:abstractNumId w:val="9"/>
  </w:num>
  <w:num w:numId="15" w16cid:durableId="415444589">
    <w:abstractNumId w:val="20"/>
  </w:num>
  <w:num w:numId="16" w16cid:durableId="1836257627">
    <w:abstractNumId w:val="11"/>
  </w:num>
  <w:num w:numId="17" w16cid:durableId="870149560">
    <w:abstractNumId w:val="6"/>
  </w:num>
  <w:num w:numId="18" w16cid:durableId="1115906701">
    <w:abstractNumId w:val="3"/>
  </w:num>
  <w:num w:numId="19" w16cid:durableId="1926331347">
    <w:abstractNumId w:val="13"/>
  </w:num>
  <w:num w:numId="20" w16cid:durableId="701979183">
    <w:abstractNumId w:val="19"/>
  </w:num>
  <w:num w:numId="21" w16cid:durableId="1719671952">
    <w:abstractNumId w:val="1"/>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gonzalez cano">
    <w15:presenceInfo w15:providerId="AD" w15:userId="S::david.gonzalez342@comunidadunir.net::a1e3c4ce-c84c-4c23-9d6b-5f8e040c41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21CD"/>
    <w:rsid w:val="00002CF1"/>
    <w:rsid w:val="000044C6"/>
    <w:rsid w:val="0000474A"/>
    <w:rsid w:val="00004DF9"/>
    <w:rsid w:val="00006027"/>
    <w:rsid w:val="000107BA"/>
    <w:rsid w:val="00012B83"/>
    <w:rsid w:val="0001321C"/>
    <w:rsid w:val="000150FA"/>
    <w:rsid w:val="000168D3"/>
    <w:rsid w:val="00016A54"/>
    <w:rsid w:val="00023563"/>
    <w:rsid w:val="00025FEA"/>
    <w:rsid w:val="000279AA"/>
    <w:rsid w:val="0003435B"/>
    <w:rsid w:val="00034FD5"/>
    <w:rsid w:val="00037C44"/>
    <w:rsid w:val="00037E1C"/>
    <w:rsid w:val="0004126F"/>
    <w:rsid w:val="000418D7"/>
    <w:rsid w:val="000426D8"/>
    <w:rsid w:val="000466DC"/>
    <w:rsid w:val="0004719B"/>
    <w:rsid w:val="00050343"/>
    <w:rsid w:val="00053135"/>
    <w:rsid w:val="000539A1"/>
    <w:rsid w:val="000550B7"/>
    <w:rsid w:val="000558C7"/>
    <w:rsid w:val="00057232"/>
    <w:rsid w:val="00065D16"/>
    <w:rsid w:val="000673BE"/>
    <w:rsid w:val="00072E74"/>
    <w:rsid w:val="00073B8A"/>
    <w:rsid w:val="000756BC"/>
    <w:rsid w:val="000764CD"/>
    <w:rsid w:val="00077958"/>
    <w:rsid w:val="00081813"/>
    <w:rsid w:val="0008286D"/>
    <w:rsid w:val="000928C2"/>
    <w:rsid w:val="00095B5D"/>
    <w:rsid w:val="00096FFE"/>
    <w:rsid w:val="000A5504"/>
    <w:rsid w:val="000A6A76"/>
    <w:rsid w:val="000A6AF5"/>
    <w:rsid w:val="000B2143"/>
    <w:rsid w:val="000B217E"/>
    <w:rsid w:val="000B462A"/>
    <w:rsid w:val="000B52F1"/>
    <w:rsid w:val="000B6BB5"/>
    <w:rsid w:val="000C515E"/>
    <w:rsid w:val="000D1421"/>
    <w:rsid w:val="000D1655"/>
    <w:rsid w:val="000D69E8"/>
    <w:rsid w:val="000E2338"/>
    <w:rsid w:val="000E249C"/>
    <w:rsid w:val="000E7B4F"/>
    <w:rsid w:val="000F10A1"/>
    <w:rsid w:val="000F14A3"/>
    <w:rsid w:val="000F3D38"/>
    <w:rsid w:val="000F4EB1"/>
    <w:rsid w:val="000F5340"/>
    <w:rsid w:val="000F56AD"/>
    <w:rsid w:val="000F57C2"/>
    <w:rsid w:val="000F7688"/>
    <w:rsid w:val="001016E7"/>
    <w:rsid w:val="001032E0"/>
    <w:rsid w:val="0010366C"/>
    <w:rsid w:val="00107885"/>
    <w:rsid w:val="00107E17"/>
    <w:rsid w:val="00112160"/>
    <w:rsid w:val="00112650"/>
    <w:rsid w:val="00112ED1"/>
    <w:rsid w:val="00114421"/>
    <w:rsid w:val="00114929"/>
    <w:rsid w:val="0012243D"/>
    <w:rsid w:val="00123EB1"/>
    <w:rsid w:val="00124A0F"/>
    <w:rsid w:val="001259FB"/>
    <w:rsid w:val="001300A3"/>
    <w:rsid w:val="001372E0"/>
    <w:rsid w:val="00141D24"/>
    <w:rsid w:val="00141D93"/>
    <w:rsid w:val="00143E3F"/>
    <w:rsid w:val="00145B17"/>
    <w:rsid w:val="001468FC"/>
    <w:rsid w:val="00150C92"/>
    <w:rsid w:val="001534DF"/>
    <w:rsid w:val="00155ADB"/>
    <w:rsid w:val="001571F3"/>
    <w:rsid w:val="001571FF"/>
    <w:rsid w:val="001578AA"/>
    <w:rsid w:val="00160F92"/>
    <w:rsid w:val="00162F98"/>
    <w:rsid w:val="001635D2"/>
    <w:rsid w:val="00163F9A"/>
    <w:rsid w:val="00166B94"/>
    <w:rsid w:val="00166DB8"/>
    <w:rsid w:val="00173FE0"/>
    <w:rsid w:val="00175D3F"/>
    <w:rsid w:val="00177270"/>
    <w:rsid w:val="00180142"/>
    <w:rsid w:val="00180261"/>
    <w:rsid w:val="00181F73"/>
    <w:rsid w:val="00186CA0"/>
    <w:rsid w:val="00191798"/>
    <w:rsid w:val="001942D0"/>
    <w:rsid w:val="00197279"/>
    <w:rsid w:val="001A2CEA"/>
    <w:rsid w:val="001A5B47"/>
    <w:rsid w:val="001A680C"/>
    <w:rsid w:val="001B6625"/>
    <w:rsid w:val="001B6C29"/>
    <w:rsid w:val="001C1DC2"/>
    <w:rsid w:val="001C32C5"/>
    <w:rsid w:val="001C5807"/>
    <w:rsid w:val="001C5866"/>
    <w:rsid w:val="001C601C"/>
    <w:rsid w:val="001D132D"/>
    <w:rsid w:val="001D1BB8"/>
    <w:rsid w:val="001D32F4"/>
    <w:rsid w:val="001D3738"/>
    <w:rsid w:val="001D5957"/>
    <w:rsid w:val="001D6070"/>
    <w:rsid w:val="001D6683"/>
    <w:rsid w:val="001D73E0"/>
    <w:rsid w:val="001D778B"/>
    <w:rsid w:val="001E0DCD"/>
    <w:rsid w:val="001E117E"/>
    <w:rsid w:val="001E24F5"/>
    <w:rsid w:val="001E2DF9"/>
    <w:rsid w:val="001E4ECD"/>
    <w:rsid w:val="001E5794"/>
    <w:rsid w:val="001E6067"/>
    <w:rsid w:val="001F3D2C"/>
    <w:rsid w:val="001F7329"/>
    <w:rsid w:val="002018DC"/>
    <w:rsid w:val="00201D4F"/>
    <w:rsid w:val="00212F5A"/>
    <w:rsid w:val="002134C1"/>
    <w:rsid w:val="00213E27"/>
    <w:rsid w:val="002144D1"/>
    <w:rsid w:val="00214B1B"/>
    <w:rsid w:val="00215D50"/>
    <w:rsid w:val="0022104C"/>
    <w:rsid w:val="00222702"/>
    <w:rsid w:val="0022305E"/>
    <w:rsid w:val="002267C6"/>
    <w:rsid w:val="0022722F"/>
    <w:rsid w:val="00233D72"/>
    <w:rsid w:val="00235F6A"/>
    <w:rsid w:val="00237570"/>
    <w:rsid w:val="00237924"/>
    <w:rsid w:val="002435CF"/>
    <w:rsid w:val="00243DA0"/>
    <w:rsid w:val="0024507B"/>
    <w:rsid w:val="002517F1"/>
    <w:rsid w:val="00254FBD"/>
    <w:rsid w:val="00256BAD"/>
    <w:rsid w:val="00256F18"/>
    <w:rsid w:val="002600D8"/>
    <w:rsid w:val="00260502"/>
    <w:rsid w:val="00261B6F"/>
    <w:rsid w:val="00262D97"/>
    <w:rsid w:val="00262E01"/>
    <w:rsid w:val="0026470F"/>
    <w:rsid w:val="00264BD2"/>
    <w:rsid w:val="00265CC1"/>
    <w:rsid w:val="002711AC"/>
    <w:rsid w:val="00271B6B"/>
    <w:rsid w:val="002737B2"/>
    <w:rsid w:val="00274201"/>
    <w:rsid w:val="002762E3"/>
    <w:rsid w:val="00277805"/>
    <w:rsid w:val="00277E65"/>
    <w:rsid w:val="00280F8A"/>
    <w:rsid w:val="00282EC3"/>
    <w:rsid w:val="00284351"/>
    <w:rsid w:val="00284F7C"/>
    <w:rsid w:val="0028618A"/>
    <w:rsid w:val="0028732A"/>
    <w:rsid w:val="002876F4"/>
    <w:rsid w:val="00291FA4"/>
    <w:rsid w:val="00294236"/>
    <w:rsid w:val="00296AE8"/>
    <w:rsid w:val="00297208"/>
    <w:rsid w:val="002A116B"/>
    <w:rsid w:val="002A3C45"/>
    <w:rsid w:val="002A5920"/>
    <w:rsid w:val="002A5ED1"/>
    <w:rsid w:val="002A68DD"/>
    <w:rsid w:val="002B2F58"/>
    <w:rsid w:val="002B46AA"/>
    <w:rsid w:val="002B4CD2"/>
    <w:rsid w:val="002B4FCF"/>
    <w:rsid w:val="002C0532"/>
    <w:rsid w:val="002C0EF5"/>
    <w:rsid w:val="002C12A9"/>
    <w:rsid w:val="002C14B3"/>
    <w:rsid w:val="002C28E5"/>
    <w:rsid w:val="002C3745"/>
    <w:rsid w:val="002C67B1"/>
    <w:rsid w:val="002C6EEA"/>
    <w:rsid w:val="002D12BF"/>
    <w:rsid w:val="002D1BCD"/>
    <w:rsid w:val="002D5F0D"/>
    <w:rsid w:val="002D61B3"/>
    <w:rsid w:val="002D7831"/>
    <w:rsid w:val="002D7921"/>
    <w:rsid w:val="002E03F2"/>
    <w:rsid w:val="002E1368"/>
    <w:rsid w:val="002E1D62"/>
    <w:rsid w:val="002E28DB"/>
    <w:rsid w:val="002E3682"/>
    <w:rsid w:val="002E3717"/>
    <w:rsid w:val="002E5850"/>
    <w:rsid w:val="002E6CA1"/>
    <w:rsid w:val="002E7F3B"/>
    <w:rsid w:val="002F22F0"/>
    <w:rsid w:val="002F3D80"/>
    <w:rsid w:val="002F4FC8"/>
    <w:rsid w:val="002F5647"/>
    <w:rsid w:val="002F73D3"/>
    <w:rsid w:val="00302FE4"/>
    <w:rsid w:val="003058F4"/>
    <w:rsid w:val="00306024"/>
    <w:rsid w:val="0030676B"/>
    <w:rsid w:val="00306EB0"/>
    <w:rsid w:val="00307415"/>
    <w:rsid w:val="0031296F"/>
    <w:rsid w:val="00312C31"/>
    <w:rsid w:val="0031307B"/>
    <w:rsid w:val="00313215"/>
    <w:rsid w:val="0031399A"/>
    <w:rsid w:val="00315498"/>
    <w:rsid w:val="003158C3"/>
    <w:rsid w:val="00316273"/>
    <w:rsid w:val="00320A2D"/>
    <w:rsid w:val="00321162"/>
    <w:rsid w:val="0032153B"/>
    <w:rsid w:val="003215BA"/>
    <w:rsid w:val="00324AD5"/>
    <w:rsid w:val="00330989"/>
    <w:rsid w:val="00331832"/>
    <w:rsid w:val="0033274F"/>
    <w:rsid w:val="00332DB2"/>
    <w:rsid w:val="0033385D"/>
    <w:rsid w:val="00334939"/>
    <w:rsid w:val="0033692F"/>
    <w:rsid w:val="00337C05"/>
    <w:rsid w:val="0034032C"/>
    <w:rsid w:val="00341DBB"/>
    <w:rsid w:val="003462D5"/>
    <w:rsid w:val="00347069"/>
    <w:rsid w:val="0035055A"/>
    <w:rsid w:val="00350C4B"/>
    <w:rsid w:val="00351236"/>
    <w:rsid w:val="00352773"/>
    <w:rsid w:val="00353EC3"/>
    <w:rsid w:val="0035464B"/>
    <w:rsid w:val="00356D64"/>
    <w:rsid w:val="00356FED"/>
    <w:rsid w:val="003608E2"/>
    <w:rsid w:val="00360FBF"/>
    <w:rsid w:val="00362721"/>
    <w:rsid w:val="00363769"/>
    <w:rsid w:val="0036453D"/>
    <w:rsid w:val="0036457D"/>
    <w:rsid w:val="00364F73"/>
    <w:rsid w:val="00366664"/>
    <w:rsid w:val="003668A8"/>
    <w:rsid w:val="00366C13"/>
    <w:rsid w:val="00367CC9"/>
    <w:rsid w:val="0037006B"/>
    <w:rsid w:val="00373828"/>
    <w:rsid w:val="00373BC8"/>
    <w:rsid w:val="0037624D"/>
    <w:rsid w:val="00376711"/>
    <w:rsid w:val="003774A4"/>
    <w:rsid w:val="00380E5D"/>
    <w:rsid w:val="00380F01"/>
    <w:rsid w:val="0038166E"/>
    <w:rsid w:val="003825B7"/>
    <w:rsid w:val="003835B5"/>
    <w:rsid w:val="00383D36"/>
    <w:rsid w:val="003857A4"/>
    <w:rsid w:val="003867FA"/>
    <w:rsid w:val="00387975"/>
    <w:rsid w:val="003909A5"/>
    <w:rsid w:val="00392DEC"/>
    <w:rsid w:val="00394DFD"/>
    <w:rsid w:val="00395270"/>
    <w:rsid w:val="00395F82"/>
    <w:rsid w:val="0039764F"/>
    <w:rsid w:val="00397E36"/>
    <w:rsid w:val="003A186D"/>
    <w:rsid w:val="003A68E4"/>
    <w:rsid w:val="003A76AC"/>
    <w:rsid w:val="003B4A4B"/>
    <w:rsid w:val="003C051E"/>
    <w:rsid w:val="003C47AA"/>
    <w:rsid w:val="003C74F0"/>
    <w:rsid w:val="003D32CB"/>
    <w:rsid w:val="003D34F8"/>
    <w:rsid w:val="003D3911"/>
    <w:rsid w:val="003D55A1"/>
    <w:rsid w:val="003E48E9"/>
    <w:rsid w:val="003F1073"/>
    <w:rsid w:val="003F551D"/>
    <w:rsid w:val="003F57E0"/>
    <w:rsid w:val="003F6097"/>
    <w:rsid w:val="003F7155"/>
    <w:rsid w:val="003F76B9"/>
    <w:rsid w:val="003F7AF8"/>
    <w:rsid w:val="00403225"/>
    <w:rsid w:val="004046E9"/>
    <w:rsid w:val="00404CB1"/>
    <w:rsid w:val="00405E81"/>
    <w:rsid w:val="00405F16"/>
    <w:rsid w:val="00407E31"/>
    <w:rsid w:val="0041484B"/>
    <w:rsid w:val="00417D99"/>
    <w:rsid w:val="004213FE"/>
    <w:rsid w:val="00421C97"/>
    <w:rsid w:val="00422AB1"/>
    <w:rsid w:val="00423DE7"/>
    <w:rsid w:val="00424759"/>
    <w:rsid w:val="00427402"/>
    <w:rsid w:val="00433D85"/>
    <w:rsid w:val="00435ABB"/>
    <w:rsid w:val="00437546"/>
    <w:rsid w:val="00440800"/>
    <w:rsid w:val="00440AD7"/>
    <w:rsid w:val="00442897"/>
    <w:rsid w:val="004430D2"/>
    <w:rsid w:val="004462D5"/>
    <w:rsid w:val="00446660"/>
    <w:rsid w:val="00450B13"/>
    <w:rsid w:val="0045170F"/>
    <w:rsid w:val="00451F67"/>
    <w:rsid w:val="00462805"/>
    <w:rsid w:val="0046398F"/>
    <w:rsid w:val="0046503C"/>
    <w:rsid w:val="00470A92"/>
    <w:rsid w:val="00470DAA"/>
    <w:rsid w:val="004722A9"/>
    <w:rsid w:val="00482121"/>
    <w:rsid w:val="00483633"/>
    <w:rsid w:val="00484742"/>
    <w:rsid w:val="00485737"/>
    <w:rsid w:val="00485B7F"/>
    <w:rsid w:val="00486476"/>
    <w:rsid w:val="00486B2F"/>
    <w:rsid w:val="00486DFB"/>
    <w:rsid w:val="00487351"/>
    <w:rsid w:val="00487B84"/>
    <w:rsid w:val="00487D4B"/>
    <w:rsid w:val="00487E55"/>
    <w:rsid w:val="0049185C"/>
    <w:rsid w:val="00491E5A"/>
    <w:rsid w:val="00492B83"/>
    <w:rsid w:val="00492B8B"/>
    <w:rsid w:val="00492BEA"/>
    <w:rsid w:val="00493989"/>
    <w:rsid w:val="00493FC4"/>
    <w:rsid w:val="004949F4"/>
    <w:rsid w:val="00494BFD"/>
    <w:rsid w:val="004956A2"/>
    <w:rsid w:val="00495A5A"/>
    <w:rsid w:val="0049679D"/>
    <w:rsid w:val="004970FD"/>
    <w:rsid w:val="004977A3"/>
    <w:rsid w:val="004A0694"/>
    <w:rsid w:val="004A1C6C"/>
    <w:rsid w:val="004A3A54"/>
    <w:rsid w:val="004A3B5B"/>
    <w:rsid w:val="004A5645"/>
    <w:rsid w:val="004A60D6"/>
    <w:rsid w:val="004A79A6"/>
    <w:rsid w:val="004B03F1"/>
    <w:rsid w:val="004B158F"/>
    <w:rsid w:val="004B3DF1"/>
    <w:rsid w:val="004B433E"/>
    <w:rsid w:val="004B49AF"/>
    <w:rsid w:val="004B4C7F"/>
    <w:rsid w:val="004B6122"/>
    <w:rsid w:val="004C1D86"/>
    <w:rsid w:val="004C3AC8"/>
    <w:rsid w:val="004C6917"/>
    <w:rsid w:val="004C6E27"/>
    <w:rsid w:val="004D000B"/>
    <w:rsid w:val="004D2490"/>
    <w:rsid w:val="004D7E02"/>
    <w:rsid w:val="004E0515"/>
    <w:rsid w:val="004E35D5"/>
    <w:rsid w:val="004E4146"/>
    <w:rsid w:val="004E4637"/>
    <w:rsid w:val="004E7902"/>
    <w:rsid w:val="004F06E8"/>
    <w:rsid w:val="004F1809"/>
    <w:rsid w:val="004F39B8"/>
    <w:rsid w:val="004F7724"/>
    <w:rsid w:val="004F79A6"/>
    <w:rsid w:val="005013FA"/>
    <w:rsid w:val="00502B24"/>
    <w:rsid w:val="00503792"/>
    <w:rsid w:val="00507666"/>
    <w:rsid w:val="00512338"/>
    <w:rsid w:val="00516A69"/>
    <w:rsid w:val="00516EA3"/>
    <w:rsid w:val="005178DD"/>
    <w:rsid w:val="00520EBB"/>
    <w:rsid w:val="0052187F"/>
    <w:rsid w:val="00522E2B"/>
    <w:rsid w:val="00530CFE"/>
    <w:rsid w:val="00532183"/>
    <w:rsid w:val="00532331"/>
    <w:rsid w:val="00533D83"/>
    <w:rsid w:val="00533DAB"/>
    <w:rsid w:val="0053676D"/>
    <w:rsid w:val="0053679E"/>
    <w:rsid w:val="00537EBC"/>
    <w:rsid w:val="00540198"/>
    <w:rsid w:val="00544320"/>
    <w:rsid w:val="00546555"/>
    <w:rsid w:val="005514FA"/>
    <w:rsid w:val="00551836"/>
    <w:rsid w:val="00551A52"/>
    <w:rsid w:val="00553F1C"/>
    <w:rsid w:val="00554CC2"/>
    <w:rsid w:val="00560078"/>
    <w:rsid w:val="005604C1"/>
    <w:rsid w:val="00560885"/>
    <w:rsid w:val="005613B6"/>
    <w:rsid w:val="00561587"/>
    <w:rsid w:val="00561CD5"/>
    <w:rsid w:val="0056407E"/>
    <w:rsid w:val="00566467"/>
    <w:rsid w:val="00567369"/>
    <w:rsid w:val="0057151E"/>
    <w:rsid w:val="00572843"/>
    <w:rsid w:val="00574585"/>
    <w:rsid w:val="005747D4"/>
    <w:rsid w:val="00575090"/>
    <w:rsid w:val="0057720F"/>
    <w:rsid w:val="005827EF"/>
    <w:rsid w:val="005842F6"/>
    <w:rsid w:val="005849DD"/>
    <w:rsid w:val="00585B70"/>
    <w:rsid w:val="00585C53"/>
    <w:rsid w:val="005864E5"/>
    <w:rsid w:val="00586D7B"/>
    <w:rsid w:val="0058709F"/>
    <w:rsid w:val="005903EF"/>
    <w:rsid w:val="005918C7"/>
    <w:rsid w:val="005947B7"/>
    <w:rsid w:val="005A08AD"/>
    <w:rsid w:val="005A0C28"/>
    <w:rsid w:val="005A236E"/>
    <w:rsid w:val="005A2BF1"/>
    <w:rsid w:val="005A332F"/>
    <w:rsid w:val="005A4A29"/>
    <w:rsid w:val="005A5089"/>
    <w:rsid w:val="005A7BF8"/>
    <w:rsid w:val="005A7F5B"/>
    <w:rsid w:val="005C032B"/>
    <w:rsid w:val="005C03B8"/>
    <w:rsid w:val="005C1F14"/>
    <w:rsid w:val="005C278E"/>
    <w:rsid w:val="005C3F37"/>
    <w:rsid w:val="005C47F6"/>
    <w:rsid w:val="005D011D"/>
    <w:rsid w:val="005D2178"/>
    <w:rsid w:val="005D2CDF"/>
    <w:rsid w:val="005D77AF"/>
    <w:rsid w:val="005E05CE"/>
    <w:rsid w:val="005E0B1B"/>
    <w:rsid w:val="005E0EF0"/>
    <w:rsid w:val="005E0F77"/>
    <w:rsid w:val="005E417D"/>
    <w:rsid w:val="005E47C9"/>
    <w:rsid w:val="005E7C42"/>
    <w:rsid w:val="005F0D1E"/>
    <w:rsid w:val="005F1798"/>
    <w:rsid w:val="005F1BA2"/>
    <w:rsid w:val="005F2375"/>
    <w:rsid w:val="005F44A2"/>
    <w:rsid w:val="005F6503"/>
    <w:rsid w:val="006008B5"/>
    <w:rsid w:val="00600CF4"/>
    <w:rsid w:val="006032DF"/>
    <w:rsid w:val="006033CD"/>
    <w:rsid w:val="00603849"/>
    <w:rsid w:val="00606472"/>
    <w:rsid w:val="006107D6"/>
    <w:rsid w:val="0061080A"/>
    <w:rsid w:val="0061104F"/>
    <w:rsid w:val="006129AD"/>
    <w:rsid w:val="00612E8D"/>
    <w:rsid w:val="00613336"/>
    <w:rsid w:val="006162D4"/>
    <w:rsid w:val="00617991"/>
    <w:rsid w:val="00621707"/>
    <w:rsid w:val="00621B30"/>
    <w:rsid w:val="006235A7"/>
    <w:rsid w:val="006238FF"/>
    <w:rsid w:val="00624233"/>
    <w:rsid w:val="0062495C"/>
    <w:rsid w:val="006255C2"/>
    <w:rsid w:val="006271AF"/>
    <w:rsid w:val="006306F4"/>
    <w:rsid w:val="006353CF"/>
    <w:rsid w:val="006364B3"/>
    <w:rsid w:val="00636B45"/>
    <w:rsid w:val="0064163E"/>
    <w:rsid w:val="00643577"/>
    <w:rsid w:val="00643BD1"/>
    <w:rsid w:val="0065009D"/>
    <w:rsid w:val="00650320"/>
    <w:rsid w:val="00651515"/>
    <w:rsid w:val="006545E9"/>
    <w:rsid w:val="006557B6"/>
    <w:rsid w:val="00657329"/>
    <w:rsid w:val="006611BA"/>
    <w:rsid w:val="00662A96"/>
    <w:rsid w:val="006672CB"/>
    <w:rsid w:val="00670641"/>
    <w:rsid w:val="0067155C"/>
    <w:rsid w:val="00672C59"/>
    <w:rsid w:val="00673995"/>
    <w:rsid w:val="00675181"/>
    <w:rsid w:val="006769D6"/>
    <w:rsid w:val="00680438"/>
    <w:rsid w:val="00680B36"/>
    <w:rsid w:val="00683A42"/>
    <w:rsid w:val="00686B36"/>
    <w:rsid w:val="00693544"/>
    <w:rsid w:val="006978BF"/>
    <w:rsid w:val="00697969"/>
    <w:rsid w:val="006A3888"/>
    <w:rsid w:val="006A3C08"/>
    <w:rsid w:val="006A3F8A"/>
    <w:rsid w:val="006A541C"/>
    <w:rsid w:val="006A6A78"/>
    <w:rsid w:val="006A75A3"/>
    <w:rsid w:val="006A7C74"/>
    <w:rsid w:val="006B043E"/>
    <w:rsid w:val="006B05B1"/>
    <w:rsid w:val="006B4340"/>
    <w:rsid w:val="006B48C0"/>
    <w:rsid w:val="006B54AD"/>
    <w:rsid w:val="006B6A40"/>
    <w:rsid w:val="006B6B80"/>
    <w:rsid w:val="006B6E24"/>
    <w:rsid w:val="006C0A5D"/>
    <w:rsid w:val="006C0C78"/>
    <w:rsid w:val="006C1989"/>
    <w:rsid w:val="006C3856"/>
    <w:rsid w:val="006C4A63"/>
    <w:rsid w:val="006C4D4F"/>
    <w:rsid w:val="006C4F0A"/>
    <w:rsid w:val="006C6F4B"/>
    <w:rsid w:val="006C7FEA"/>
    <w:rsid w:val="006D2B55"/>
    <w:rsid w:val="006D334A"/>
    <w:rsid w:val="006D5AC7"/>
    <w:rsid w:val="006D5B0E"/>
    <w:rsid w:val="006D65CC"/>
    <w:rsid w:val="006D66F2"/>
    <w:rsid w:val="006D7C11"/>
    <w:rsid w:val="006E0B6D"/>
    <w:rsid w:val="006E21D2"/>
    <w:rsid w:val="006E6ACB"/>
    <w:rsid w:val="006E750F"/>
    <w:rsid w:val="006E7BEC"/>
    <w:rsid w:val="006F018E"/>
    <w:rsid w:val="006F2C15"/>
    <w:rsid w:val="006F6BBF"/>
    <w:rsid w:val="006F75A2"/>
    <w:rsid w:val="00703117"/>
    <w:rsid w:val="00704429"/>
    <w:rsid w:val="00704A0E"/>
    <w:rsid w:val="00707B83"/>
    <w:rsid w:val="007105F0"/>
    <w:rsid w:val="00712D62"/>
    <w:rsid w:val="00713548"/>
    <w:rsid w:val="00714027"/>
    <w:rsid w:val="007218CC"/>
    <w:rsid w:val="007249CC"/>
    <w:rsid w:val="00726AC2"/>
    <w:rsid w:val="007316A4"/>
    <w:rsid w:val="00733C8F"/>
    <w:rsid w:val="00735F8C"/>
    <w:rsid w:val="007362CD"/>
    <w:rsid w:val="00736FA8"/>
    <w:rsid w:val="00742E8A"/>
    <w:rsid w:val="00746195"/>
    <w:rsid w:val="00747F0B"/>
    <w:rsid w:val="00752B9E"/>
    <w:rsid w:val="00753C41"/>
    <w:rsid w:val="00753F42"/>
    <w:rsid w:val="00756EF4"/>
    <w:rsid w:val="00757B2F"/>
    <w:rsid w:val="0076098A"/>
    <w:rsid w:val="00761D5D"/>
    <w:rsid w:val="00761E3D"/>
    <w:rsid w:val="00763116"/>
    <w:rsid w:val="007642DF"/>
    <w:rsid w:val="007707D6"/>
    <w:rsid w:val="007725B2"/>
    <w:rsid w:val="00773898"/>
    <w:rsid w:val="00773C86"/>
    <w:rsid w:val="00773EAA"/>
    <w:rsid w:val="00774EA5"/>
    <w:rsid w:val="007803E4"/>
    <w:rsid w:val="00780433"/>
    <w:rsid w:val="00781F78"/>
    <w:rsid w:val="00785E47"/>
    <w:rsid w:val="0078634A"/>
    <w:rsid w:val="0078639A"/>
    <w:rsid w:val="007866E8"/>
    <w:rsid w:val="00787966"/>
    <w:rsid w:val="00792C84"/>
    <w:rsid w:val="00793C44"/>
    <w:rsid w:val="007A0BB3"/>
    <w:rsid w:val="007A52A9"/>
    <w:rsid w:val="007A6316"/>
    <w:rsid w:val="007B1BB6"/>
    <w:rsid w:val="007B2C11"/>
    <w:rsid w:val="007B565C"/>
    <w:rsid w:val="007B7FD8"/>
    <w:rsid w:val="007C40BA"/>
    <w:rsid w:val="007C45CB"/>
    <w:rsid w:val="007D5A3D"/>
    <w:rsid w:val="007D5C8E"/>
    <w:rsid w:val="007D5E49"/>
    <w:rsid w:val="007E01F7"/>
    <w:rsid w:val="007E3D89"/>
    <w:rsid w:val="007E5D59"/>
    <w:rsid w:val="007F12C2"/>
    <w:rsid w:val="007F3071"/>
    <w:rsid w:val="007F4D7E"/>
    <w:rsid w:val="007F5151"/>
    <w:rsid w:val="007F7A40"/>
    <w:rsid w:val="00800003"/>
    <w:rsid w:val="00800A15"/>
    <w:rsid w:val="00803AC2"/>
    <w:rsid w:val="00804837"/>
    <w:rsid w:val="00807C1D"/>
    <w:rsid w:val="00812260"/>
    <w:rsid w:val="00813643"/>
    <w:rsid w:val="008179D3"/>
    <w:rsid w:val="00822424"/>
    <w:rsid w:val="00822CE1"/>
    <w:rsid w:val="00825263"/>
    <w:rsid w:val="00825F0C"/>
    <w:rsid w:val="008271E2"/>
    <w:rsid w:val="008274D9"/>
    <w:rsid w:val="00827899"/>
    <w:rsid w:val="008313B7"/>
    <w:rsid w:val="008326A4"/>
    <w:rsid w:val="00832B9E"/>
    <w:rsid w:val="00832D2B"/>
    <w:rsid w:val="008333A4"/>
    <w:rsid w:val="00834CB0"/>
    <w:rsid w:val="00835960"/>
    <w:rsid w:val="00836623"/>
    <w:rsid w:val="00840FB2"/>
    <w:rsid w:val="00844A22"/>
    <w:rsid w:val="008466E1"/>
    <w:rsid w:val="0084780E"/>
    <w:rsid w:val="00853113"/>
    <w:rsid w:val="00854D58"/>
    <w:rsid w:val="00856A85"/>
    <w:rsid w:val="00857F7B"/>
    <w:rsid w:val="00860A25"/>
    <w:rsid w:val="008615C4"/>
    <w:rsid w:val="00862020"/>
    <w:rsid w:val="00862790"/>
    <w:rsid w:val="00862964"/>
    <w:rsid w:val="00863B9F"/>
    <w:rsid w:val="0086468B"/>
    <w:rsid w:val="008649E6"/>
    <w:rsid w:val="0086640B"/>
    <w:rsid w:val="0087461C"/>
    <w:rsid w:val="00881B67"/>
    <w:rsid w:val="00883BBF"/>
    <w:rsid w:val="008853DE"/>
    <w:rsid w:val="0089416F"/>
    <w:rsid w:val="00894A81"/>
    <w:rsid w:val="00895E90"/>
    <w:rsid w:val="00897358"/>
    <w:rsid w:val="008A0455"/>
    <w:rsid w:val="008A1B21"/>
    <w:rsid w:val="008A3230"/>
    <w:rsid w:val="008A3F4B"/>
    <w:rsid w:val="008A4419"/>
    <w:rsid w:val="008A4E66"/>
    <w:rsid w:val="008A5F15"/>
    <w:rsid w:val="008A7DAF"/>
    <w:rsid w:val="008B51C3"/>
    <w:rsid w:val="008B7093"/>
    <w:rsid w:val="008B710F"/>
    <w:rsid w:val="008C1ED9"/>
    <w:rsid w:val="008C4408"/>
    <w:rsid w:val="008C59E2"/>
    <w:rsid w:val="008C6D0E"/>
    <w:rsid w:val="008C7D53"/>
    <w:rsid w:val="008D0427"/>
    <w:rsid w:val="008D0737"/>
    <w:rsid w:val="008D07A2"/>
    <w:rsid w:val="008D1535"/>
    <w:rsid w:val="008D33AF"/>
    <w:rsid w:val="008D3513"/>
    <w:rsid w:val="008D3DB0"/>
    <w:rsid w:val="008E5FF0"/>
    <w:rsid w:val="008E7256"/>
    <w:rsid w:val="008E72CB"/>
    <w:rsid w:val="008F5886"/>
    <w:rsid w:val="00903590"/>
    <w:rsid w:val="00903F6D"/>
    <w:rsid w:val="00911E95"/>
    <w:rsid w:val="00915EFC"/>
    <w:rsid w:val="00921DD3"/>
    <w:rsid w:val="00921ED2"/>
    <w:rsid w:val="00922DE1"/>
    <w:rsid w:val="00923E13"/>
    <w:rsid w:val="0092589B"/>
    <w:rsid w:val="00926A79"/>
    <w:rsid w:val="0092725E"/>
    <w:rsid w:val="00931C46"/>
    <w:rsid w:val="0093261E"/>
    <w:rsid w:val="0093289F"/>
    <w:rsid w:val="00935BC5"/>
    <w:rsid w:val="00936907"/>
    <w:rsid w:val="00941D7E"/>
    <w:rsid w:val="00944A9E"/>
    <w:rsid w:val="00945B24"/>
    <w:rsid w:val="00947A14"/>
    <w:rsid w:val="00952D8E"/>
    <w:rsid w:val="00953418"/>
    <w:rsid w:val="0095363D"/>
    <w:rsid w:val="00956C62"/>
    <w:rsid w:val="009618B9"/>
    <w:rsid w:val="00961AFD"/>
    <w:rsid w:val="00962266"/>
    <w:rsid w:val="0096347F"/>
    <w:rsid w:val="00963FDA"/>
    <w:rsid w:val="009670C4"/>
    <w:rsid w:val="00970916"/>
    <w:rsid w:val="0097253A"/>
    <w:rsid w:val="0097425A"/>
    <w:rsid w:val="009745B6"/>
    <w:rsid w:val="009769E1"/>
    <w:rsid w:val="009811B2"/>
    <w:rsid w:val="00990AC9"/>
    <w:rsid w:val="00990D68"/>
    <w:rsid w:val="009914A2"/>
    <w:rsid w:val="00992963"/>
    <w:rsid w:val="009945ED"/>
    <w:rsid w:val="00997030"/>
    <w:rsid w:val="009A0768"/>
    <w:rsid w:val="009A6CEB"/>
    <w:rsid w:val="009A6EA9"/>
    <w:rsid w:val="009B1720"/>
    <w:rsid w:val="009B5F8D"/>
    <w:rsid w:val="009C0501"/>
    <w:rsid w:val="009C109A"/>
    <w:rsid w:val="009C2C6A"/>
    <w:rsid w:val="009C35D8"/>
    <w:rsid w:val="009C6987"/>
    <w:rsid w:val="009D2DD8"/>
    <w:rsid w:val="009D3F4F"/>
    <w:rsid w:val="009D7A87"/>
    <w:rsid w:val="009D7D58"/>
    <w:rsid w:val="009E2E70"/>
    <w:rsid w:val="009E3153"/>
    <w:rsid w:val="009E3753"/>
    <w:rsid w:val="009E5895"/>
    <w:rsid w:val="009F4454"/>
    <w:rsid w:val="009F5523"/>
    <w:rsid w:val="009F57A6"/>
    <w:rsid w:val="009F5FF9"/>
    <w:rsid w:val="009F62BD"/>
    <w:rsid w:val="009F699F"/>
    <w:rsid w:val="009F6A8C"/>
    <w:rsid w:val="00A01603"/>
    <w:rsid w:val="00A0401C"/>
    <w:rsid w:val="00A1506D"/>
    <w:rsid w:val="00A1747C"/>
    <w:rsid w:val="00A20B10"/>
    <w:rsid w:val="00A2294A"/>
    <w:rsid w:val="00A23534"/>
    <w:rsid w:val="00A23B0B"/>
    <w:rsid w:val="00A278FD"/>
    <w:rsid w:val="00A31AA1"/>
    <w:rsid w:val="00A31B55"/>
    <w:rsid w:val="00A34D5E"/>
    <w:rsid w:val="00A35189"/>
    <w:rsid w:val="00A36133"/>
    <w:rsid w:val="00A36ACC"/>
    <w:rsid w:val="00A40E8D"/>
    <w:rsid w:val="00A41477"/>
    <w:rsid w:val="00A43A4F"/>
    <w:rsid w:val="00A440C5"/>
    <w:rsid w:val="00A44D9D"/>
    <w:rsid w:val="00A45073"/>
    <w:rsid w:val="00A51957"/>
    <w:rsid w:val="00A5230D"/>
    <w:rsid w:val="00A53974"/>
    <w:rsid w:val="00A54B7F"/>
    <w:rsid w:val="00A55D32"/>
    <w:rsid w:val="00A636A6"/>
    <w:rsid w:val="00A64FF5"/>
    <w:rsid w:val="00A67A48"/>
    <w:rsid w:val="00A700C6"/>
    <w:rsid w:val="00A7064B"/>
    <w:rsid w:val="00A71F0C"/>
    <w:rsid w:val="00A72265"/>
    <w:rsid w:val="00A731F7"/>
    <w:rsid w:val="00A7328B"/>
    <w:rsid w:val="00A733EB"/>
    <w:rsid w:val="00A74AC7"/>
    <w:rsid w:val="00A74E45"/>
    <w:rsid w:val="00A74EE8"/>
    <w:rsid w:val="00A751D5"/>
    <w:rsid w:val="00A82355"/>
    <w:rsid w:val="00A82E4E"/>
    <w:rsid w:val="00A8328E"/>
    <w:rsid w:val="00A846B1"/>
    <w:rsid w:val="00A84A12"/>
    <w:rsid w:val="00A84A71"/>
    <w:rsid w:val="00A91024"/>
    <w:rsid w:val="00A91FFB"/>
    <w:rsid w:val="00A92353"/>
    <w:rsid w:val="00A954EC"/>
    <w:rsid w:val="00A95CCB"/>
    <w:rsid w:val="00A971AB"/>
    <w:rsid w:val="00A9775B"/>
    <w:rsid w:val="00AA1327"/>
    <w:rsid w:val="00AA2DF6"/>
    <w:rsid w:val="00AA3D5E"/>
    <w:rsid w:val="00AA50D7"/>
    <w:rsid w:val="00AA517B"/>
    <w:rsid w:val="00AB2227"/>
    <w:rsid w:val="00AB4BDD"/>
    <w:rsid w:val="00AB4F24"/>
    <w:rsid w:val="00AB77E8"/>
    <w:rsid w:val="00AC0E8E"/>
    <w:rsid w:val="00AC1537"/>
    <w:rsid w:val="00AC27E1"/>
    <w:rsid w:val="00AC671E"/>
    <w:rsid w:val="00AD1A03"/>
    <w:rsid w:val="00AD2754"/>
    <w:rsid w:val="00AD5829"/>
    <w:rsid w:val="00AF0BA8"/>
    <w:rsid w:val="00AF250A"/>
    <w:rsid w:val="00AF2AD5"/>
    <w:rsid w:val="00AF6743"/>
    <w:rsid w:val="00B00B30"/>
    <w:rsid w:val="00B016F1"/>
    <w:rsid w:val="00B020BC"/>
    <w:rsid w:val="00B02120"/>
    <w:rsid w:val="00B03CF0"/>
    <w:rsid w:val="00B04CE4"/>
    <w:rsid w:val="00B057E7"/>
    <w:rsid w:val="00B067FA"/>
    <w:rsid w:val="00B1030C"/>
    <w:rsid w:val="00B10310"/>
    <w:rsid w:val="00B1183F"/>
    <w:rsid w:val="00B12C6A"/>
    <w:rsid w:val="00B136BC"/>
    <w:rsid w:val="00B17F3B"/>
    <w:rsid w:val="00B21514"/>
    <w:rsid w:val="00B22917"/>
    <w:rsid w:val="00B23252"/>
    <w:rsid w:val="00B27609"/>
    <w:rsid w:val="00B30D4B"/>
    <w:rsid w:val="00B33D6E"/>
    <w:rsid w:val="00B35A59"/>
    <w:rsid w:val="00B3636E"/>
    <w:rsid w:val="00B40687"/>
    <w:rsid w:val="00B41201"/>
    <w:rsid w:val="00B43A4C"/>
    <w:rsid w:val="00B44A88"/>
    <w:rsid w:val="00B4584C"/>
    <w:rsid w:val="00B459A6"/>
    <w:rsid w:val="00B50739"/>
    <w:rsid w:val="00B51996"/>
    <w:rsid w:val="00B51F09"/>
    <w:rsid w:val="00B52123"/>
    <w:rsid w:val="00B52C55"/>
    <w:rsid w:val="00B56613"/>
    <w:rsid w:val="00B5708F"/>
    <w:rsid w:val="00B619BF"/>
    <w:rsid w:val="00B64755"/>
    <w:rsid w:val="00B66DE7"/>
    <w:rsid w:val="00B704B3"/>
    <w:rsid w:val="00B70880"/>
    <w:rsid w:val="00B73324"/>
    <w:rsid w:val="00B73D63"/>
    <w:rsid w:val="00B74553"/>
    <w:rsid w:val="00B75107"/>
    <w:rsid w:val="00B76854"/>
    <w:rsid w:val="00B776C3"/>
    <w:rsid w:val="00B80D91"/>
    <w:rsid w:val="00B8281B"/>
    <w:rsid w:val="00B83278"/>
    <w:rsid w:val="00B83472"/>
    <w:rsid w:val="00B85817"/>
    <w:rsid w:val="00B86870"/>
    <w:rsid w:val="00B95B6B"/>
    <w:rsid w:val="00BA0F0A"/>
    <w:rsid w:val="00BA20E2"/>
    <w:rsid w:val="00BA2D11"/>
    <w:rsid w:val="00BA5509"/>
    <w:rsid w:val="00BA5FE1"/>
    <w:rsid w:val="00BA7E7E"/>
    <w:rsid w:val="00BB0B56"/>
    <w:rsid w:val="00BB221A"/>
    <w:rsid w:val="00BB2BD2"/>
    <w:rsid w:val="00BB4FD4"/>
    <w:rsid w:val="00BB507C"/>
    <w:rsid w:val="00BC10C3"/>
    <w:rsid w:val="00BC322B"/>
    <w:rsid w:val="00BC56B6"/>
    <w:rsid w:val="00BC5BFF"/>
    <w:rsid w:val="00BC659E"/>
    <w:rsid w:val="00BD08B1"/>
    <w:rsid w:val="00BD2EB7"/>
    <w:rsid w:val="00BD4269"/>
    <w:rsid w:val="00BE2773"/>
    <w:rsid w:val="00BE46EB"/>
    <w:rsid w:val="00BE67CF"/>
    <w:rsid w:val="00BE6A36"/>
    <w:rsid w:val="00BE77D3"/>
    <w:rsid w:val="00BF252F"/>
    <w:rsid w:val="00BF2FEC"/>
    <w:rsid w:val="00BF4504"/>
    <w:rsid w:val="00BF607F"/>
    <w:rsid w:val="00BF63B7"/>
    <w:rsid w:val="00BF6DFC"/>
    <w:rsid w:val="00C0100A"/>
    <w:rsid w:val="00C03B4B"/>
    <w:rsid w:val="00C061EB"/>
    <w:rsid w:val="00C07663"/>
    <w:rsid w:val="00C0799C"/>
    <w:rsid w:val="00C129C9"/>
    <w:rsid w:val="00C152EF"/>
    <w:rsid w:val="00C17A19"/>
    <w:rsid w:val="00C21E44"/>
    <w:rsid w:val="00C22F8F"/>
    <w:rsid w:val="00C24ECE"/>
    <w:rsid w:val="00C253BE"/>
    <w:rsid w:val="00C31C21"/>
    <w:rsid w:val="00C3405D"/>
    <w:rsid w:val="00C340CE"/>
    <w:rsid w:val="00C36FDA"/>
    <w:rsid w:val="00C37617"/>
    <w:rsid w:val="00C419F9"/>
    <w:rsid w:val="00C42378"/>
    <w:rsid w:val="00C429CE"/>
    <w:rsid w:val="00C43097"/>
    <w:rsid w:val="00C45A30"/>
    <w:rsid w:val="00C479A3"/>
    <w:rsid w:val="00C53C31"/>
    <w:rsid w:val="00C550B2"/>
    <w:rsid w:val="00C57F61"/>
    <w:rsid w:val="00C60322"/>
    <w:rsid w:val="00C6060E"/>
    <w:rsid w:val="00C60FDE"/>
    <w:rsid w:val="00C62A7C"/>
    <w:rsid w:val="00C662D9"/>
    <w:rsid w:val="00C67300"/>
    <w:rsid w:val="00C728FC"/>
    <w:rsid w:val="00C72DF1"/>
    <w:rsid w:val="00C7361C"/>
    <w:rsid w:val="00C73A1B"/>
    <w:rsid w:val="00C75A91"/>
    <w:rsid w:val="00C76C20"/>
    <w:rsid w:val="00C80053"/>
    <w:rsid w:val="00C80443"/>
    <w:rsid w:val="00C810C0"/>
    <w:rsid w:val="00C81386"/>
    <w:rsid w:val="00C82752"/>
    <w:rsid w:val="00C840DC"/>
    <w:rsid w:val="00C87191"/>
    <w:rsid w:val="00C87599"/>
    <w:rsid w:val="00C87E49"/>
    <w:rsid w:val="00C87F58"/>
    <w:rsid w:val="00C900AE"/>
    <w:rsid w:val="00C902FC"/>
    <w:rsid w:val="00C913FF"/>
    <w:rsid w:val="00C9193D"/>
    <w:rsid w:val="00C92730"/>
    <w:rsid w:val="00C929ED"/>
    <w:rsid w:val="00C93895"/>
    <w:rsid w:val="00C94627"/>
    <w:rsid w:val="00C94C9A"/>
    <w:rsid w:val="00C95E7C"/>
    <w:rsid w:val="00C96529"/>
    <w:rsid w:val="00C973A6"/>
    <w:rsid w:val="00C97572"/>
    <w:rsid w:val="00CA297C"/>
    <w:rsid w:val="00CA377C"/>
    <w:rsid w:val="00CA481D"/>
    <w:rsid w:val="00CA4E1D"/>
    <w:rsid w:val="00CA5062"/>
    <w:rsid w:val="00CA5624"/>
    <w:rsid w:val="00CA7850"/>
    <w:rsid w:val="00CB03A0"/>
    <w:rsid w:val="00CB3143"/>
    <w:rsid w:val="00CB4671"/>
    <w:rsid w:val="00CB6FB5"/>
    <w:rsid w:val="00CC1B12"/>
    <w:rsid w:val="00CC1C87"/>
    <w:rsid w:val="00CC5E90"/>
    <w:rsid w:val="00CC79FD"/>
    <w:rsid w:val="00CD07F0"/>
    <w:rsid w:val="00CD0A29"/>
    <w:rsid w:val="00CD6291"/>
    <w:rsid w:val="00CD76EA"/>
    <w:rsid w:val="00CE1EE6"/>
    <w:rsid w:val="00CE60C8"/>
    <w:rsid w:val="00CE6984"/>
    <w:rsid w:val="00CF0EF1"/>
    <w:rsid w:val="00CF3813"/>
    <w:rsid w:val="00CF499A"/>
    <w:rsid w:val="00D00495"/>
    <w:rsid w:val="00D014C6"/>
    <w:rsid w:val="00D01849"/>
    <w:rsid w:val="00D01E37"/>
    <w:rsid w:val="00D06992"/>
    <w:rsid w:val="00D10FB2"/>
    <w:rsid w:val="00D11D7C"/>
    <w:rsid w:val="00D12C9A"/>
    <w:rsid w:val="00D20D21"/>
    <w:rsid w:val="00D26680"/>
    <w:rsid w:val="00D2743D"/>
    <w:rsid w:val="00D276EA"/>
    <w:rsid w:val="00D321E2"/>
    <w:rsid w:val="00D328B8"/>
    <w:rsid w:val="00D35C73"/>
    <w:rsid w:val="00D3661D"/>
    <w:rsid w:val="00D3750D"/>
    <w:rsid w:val="00D375F4"/>
    <w:rsid w:val="00D42960"/>
    <w:rsid w:val="00D42DCB"/>
    <w:rsid w:val="00D42F67"/>
    <w:rsid w:val="00D43789"/>
    <w:rsid w:val="00D451FB"/>
    <w:rsid w:val="00D45D8B"/>
    <w:rsid w:val="00D50377"/>
    <w:rsid w:val="00D50D40"/>
    <w:rsid w:val="00D51805"/>
    <w:rsid w:val="00D54524"/>
    <w:rsid w:val="00D54854"/>
    <w:rsid w:val="00D557B5"/>
    <w:rsid w:val="00D56178"/>
    <w:rsid w:val="00D634F1"/>
    <w:rsid w:val="00D6353E"/>
    <w:rsid w:val="00D642B5"/>
    <w:rsid w:val="00D64F84"/>
    <w:rsid w:val="00D66AF3"/>
    <w:rsid w:val="00D71474"/>
    <w:rsid w:val="00D71FD0"/>
    <w:rsid w:val="00D740B4"/>
    <w:rsid w:val="00D7419F"/>
    <w:rsid w:val="00D74659"/>
    <w:rsid w:val="00D7511D"/>
    <w:rsid w:val="00D76AE3"/>
    <w:rsid w:val="00D76FDA"/>
    <w:rsid w:val="00D77D4E"/>
    <w:rsid w:val="00D82043"/>
    <w:rsid w:val="00D83578"/>
    <w:rsid w:val="00D84745"/>
    <w:rsid w:val="00D84C2F"/>
    <w:rsid w:val="00D85F91"/>
    <w:rsid w:val="00D911A6"/>
    <w:rsid w:val="00D95D41"/>
    <w:rsid w:val="00DA738D"/>
    <w:rsid w:val="00DA7A92"/>
    <w:rsid w:val="00DB01C4"/>
    <w:rsid w:val="00DB2E2A"/>
    <w:rsid w:val="00DB4127"/>
    <w:rsid w:val="00DC078D"/>
    <w:rsid w:val="00DC3BB0"/>
    <w:rsid w:val="00DC42F5"/>
    <w:rsid w:val="00DC442D"/>
    <w:rsid w:val="00DC4FE8"/>
    <w:rsid w:val="00DC7144"/>
    <w:rsid w:val="00DC71B4"/>
    <w:rsid w:val="00DC7D89"/>
    <w:rsid w:val="00DD58FD"/>
    <w:rsid w:val="00DD6CE3"/>
    <w:rsid w:val="00DD7A8F"/>
    <w:rsid w:val="00DE298F"/>
    <w:rsid w:val="00DE2F2B"/>
    <w:rsid w:val="00DE3F27"/>
    <w:rsid w:val="00DE4AAA"/>
    <w:rsid w:val="00DF1BB5"/>
    <w:rsid w:val="00DF1FF6"/>
    <w:rsid w:val="00DF294E"/>
    <w:rsid w:val="00DF6E59"/>
    <w:rsid w:val="00E00CC5"/>
    <w:rsid w:val="00E025EA"/>
    <w:rsid w:val="00E067A5"/>
    <w:rsid w:val="00E10ED8"/>
    <w:rsid w:val="00E1271B"/>
    <w:rsid w:val="00E12A2C"/>
    <w:rsid w:val="00E17079"/>
    <w:rsid w:val="00E17425"/>
    <w:rsid w:val="00E212E7"/>
    <w:rsid w:val="00E22FC2"/>
    <w:rsid w:val="00E230E7"/>
    <w:rsid w:val="00E23678"/>
    <w:rsid w:val="00E24AA1"/>
    <w:rsid w:val="00E25F8D"/>
    <w:rsid w:val="00E26470"/>
    <w:rsid w:val="00E268AA"/>
    <w:rsid w:val="00E33D19"/>
    <w:rsid w:val="00E363C8"/>
    <w:rsid w:val="00E41EBC"/>
    <w:rsid w:val="00E41F32"/>
    <w:rsid w:val="00E42C77"/>
    <w:rsid w:val="00E456CF"/>
    <w:rsid w:val="00E45FE7"/>
    <w:rsid w:val="00E464E0"/>
    <w:rsid w:val="00E47769"/>
    <w:rsid w:val="00E50591"/>
    <w:rsid w:val="00E523CB"/>
    <w:rsid w:val="00E5372D"/>
    <w:rsid w:val="00E545C8"/>
    <w:rsid w:val="00E57196"/>
    <w:rsid w:val="00E6102E"/>
    <w:rsid w:val="00E617AF"/>
    <w:rsid w:val="00E61C7B"/>
    <w:rsid w:val="00E624E9"/>
    <w:rsid w:val="00E63922"/>
    <w:rsid w:val="00E67AB0"/>
    <w:rsid w:val="00E72B06"/>
    <w:rsid w:val="00E72C3D"/>
    <w:rsid w:val="00E72F38"/>
    <w:rsid w:val="00E7304D"/>
    <w:rsid w:val="00E7409D"/>
    <w:rsid w:val="00E74C1C"/>
    <w:rsid w:val="00E77C92"/>
    <w:rsid w:val="00E807BB"/>
    <w:rsid w:val="00E81EDA"/>
    <w:rsid w:val="00E86633"/>
    <w:rsid w:val="00E90E14"/>
    <w:rsid w:val="00E91C28"/>
    <w:rsid w:val="00E91E50"/>
    <w:rsid w:val="00E920F4"/>
    <w:rsid w:val="00E92E32"/>
    <w:rsid w:val="00E934D8"/>
    <w:rsid w:val="00E94B02"/>
    <w:rsid w:val="00E9613E"/>
    <w:rsid w:val="00E96E7B"/>
    <w:rsid w:val="00E977E3"/>
    <w:rsid w:val="00EA01EB"/>
    <w:rsid w:val="00EA132D"/>
    <w:rsid w:val="00EA3276"/>
    <w:rsid w:val="00EA5CDE"/>
    <w:rsid w:val="00EA766B"/>
    <w:rsid w:val="00EB0700"/>
    <w:rsid w:val="00EB297A"/>
    <w:rsid w:val="00EB32EE"/>
    <w:rsid w:val="00EB4B43"/>
    <w:rsid w:val="00EB4DA0"/>
    <w:rsid w:val="00EB510A"/>
    <w:rsid w:val="00EB52AF"/>
    <w:rsid w:val="00EB5B20"/>
    <w:rsid w:val="00EC0290"/>
    <w:rsid w:val="00EC12FD"/>
    <w:rsid w:val="00EC1CA8"/>
    <w:rsid w:val="00EC5D48"/>
    <w:rsid w:val="00EC6539"/>
    <w:rsid w:val="00ED16FA"/>
    <w:rsid w:val="00ED1933"/>
    <w:rsid w:val="00ED1CAE"/>
    <w:rsid w:val="00ED2F68"/>
    <w:rsid w:val="00ED3562"/>
    <w:rsid w:val="00ED3D30"/>
    <w:rsid w:val="00ED40DC"/>
    <w:rsid w:val="00ED411A"/>
    <w:rsid w:val="00ED4DEA"/>
    <w:rsid w:val="00EE04BD"/>
    <w:rsid w:val="00EE086C"/>
    <w:rsid w:val="00EE48AF"/>
    <w:rsid w:val="00EE4E26"/>
    <w:rsid w:val="00EE6CA9"/>
    <w:rsid w:val="00EF1782"/>
    <w:rsid w:val="00EF19D5"/>
    <w:rsid w:val="00EF3D65"/>
    <w:rsid w:val="00EF48F8"/>
    <w:rsid w:val="00EF5D5A"/>
    <w:rsid w:val="00EF6D17"/>
    <w:rsid w:val="00EF6DEC"/>
    <w:rsid w:val="00EF7AE4"/>
    <w:rsid w:val="00F023D8"/>
    <w:rsid w:val="00F0504B"/>
    <w:rsid w:val="00F05437"/>
    <w:rsid w:val="00F059DE"/>
    <w:rsid w:val="00F060B8"/>
    <w:rsid w:val="00F06FAF"/>
    <w:rsid w:val="00F110DD"/>
    <w:rsid w:val="00F140B4"/>
    <w:rsid w:val="00F1522A"/>
    <w:rsid w:val="00F160B1"/>
    <w:rsid w:val="00F1667A"/>
    <w:rsid w:val="00F20609"/>
    <w:rsid w:val="00F21890"/>
    <w:rsid w:val="00F22585"/>
    <w:rsid w:val="00F242C5"/>
    <w:rsid w:val="00F27C86"/>
    <w:rsid w:val="00F306BE"/>
    <w:rsid w:val="00F31DE3"/>
    <w:rsid w:val="00F35C8E"/>
    <w:rsid w:val="00F3693B"/>
    <w:rsid w:val="00F374AC"/>
    <w:rsid w:val="00F37783"/>
    <w:rsid w:val="00F449E2"/>
    <w:rsid w:val="00F45572"/>
    <w:rsid w:val="00F47B84"/>
    <w:rsid w:val="00F55185"/>
    <w:rsid w:val="00F568AA"/>
    <w:rsid w:val="00F56B07"/>
    <w:rsid w:val="00F57F84"/>
    <w:rsid w:val="00F62454"/>
    <w:rsid w:val="00F637FA"/>
    <w:rsid w:val="00F67462"/>
    <w:rsid w:val="00F70001"/>
    <w:rsid w:val="00F70187"/>
    <w:rsid w:val="00F707E9"/>
    <w:rsid w:val="00F70C33"/>
    <w:rsid w:val="00F712AC"/>
    <w:rsid w:val="00F72857"/>
    <w:rsid w:val="00F72D6D"/>
    <w:rsid w:val="00F72F24"/>
    <w:rsid w:val="00F7428B"/>
    <w:rsid w:val="00F809F3"/>
    <w:rsid w:val="00F814DA"/>
    <w:rsid w:val="00F8671F"/>
    <w:rsid w:val="00F876A3"/>
    <w:rsid w:val="00F940A1"/>
    <w:rsid w:val="00F964F6"/>
    <w:rsid w:val="00FA35E7"/>
    <w:rsid w:val="00FA5BA7"/>
    <w:rsid w:val="00FA6597"/>
    <w:rsid w:val="00FA6B5A"/>
    <w:rsid w:val="00FA7A62"/>
    <w:rsid w:val="00FA7A6F"/>
    <w:rsid w:val="00FB0A3C"/>
    <w:rsid w:val="00FB1AAE"/>
    <w:rsid w:val="00FB1AF6"/>
    <w:rsid w:val="00FB4895"/>
    <w:rsid w:val="00FB73CF"/>
    <w:rsid w:val="00FC0518"/>
    <w:rsid w:val="00FC1820"/>
    <w:rsid w:val="00FC2496"/>
    <w:rsid w:val="00FC7E7B"/>
    <w:rsid w:val="00FD074B"/>
    <w:rsid w:val="00FD0812"/>
    <w:rsid w:val="00FD12B5"/>
    <w:rsid w:val="00FD1616"/>
    <w:rsid w:val="00FD2F62"/>
    <w:rsid w:val="00FD5C4E"/>
    <w:rsid w:val="00FE515A"/>
    <w:rsid w:val="00FE5CE5"/>
    <w:rsid w:val="00FF5ACC"/>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E2D85410-BDA7-4AA0-9887-12BD49539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1C3"/>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uiPriority w:val="9"/>
    <w:unhideWhenUsed/>
    <w:qFormat/>
    <w:rsid w:val="00F21890"/>
    <w:pPr>
      <w:keepNext/>
      <w:keepLines/>
      <w:spacing w:before="40" w:after="0"/>
      <w:outlineLvl w:val="3"/>
    </w:pPr>
    <w:rPr>
      <w:rFonts w:eastAsiaTheme="majorEastAsia" w:cstheme="majorBidi"/>
      <w:b/>
      <w:iCs/>
      <w:color w:val="000000" w:themeColor="text1"/>
      <w:sz w:val="28"/>
    </w:rPr>
  </w:style>
  <w:style w:type="paragraph" w:styleId="Ttulo5">
    <w:name w:val="heading 5"/>
    <w:basedOn w:val="Normal"/>
    <w:next w:val="Normal"/>
    <w:link w:val="Ttulo5Car"/>
    <w:uiPriority w:val="9"/>
    <w:unhideWhenUsed/>
    <w:qFormat/>
    <w:rsid w:val="00CD0A29"/>
    <w:pPr>
      <w:keepNext/>
      <w:keepLines/>
      <w:spacing w:before="40" w:after="0"/>
      <w:outlineLvl w:val="4"/>
    </w:pPr>
    <w:rPr>
      <w:rFonts w:eastAsiaTheme="majorEastAsia" w:cstheme="majorBidi"/>
      <w:b/>
      <w:color w:val="000000" w:themeColor="text1"/>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character" w:customStyle="1" w:styleId="Ttulo4Car">
    <w:name w:val="Título 4 Car"/>
    <w:basedOn w:val="Fuentedeprrafopredeter"/>
    <w:link w:val="Ttulo4"/>
    <w:uiPriority w:val="9"/>
    <w:rsid w:val="00F21890"/>
    <w:rPr>
      <w:rFonts w:ascii="Arial" w:eastAsiaTheme="majorEastAsia" w:hAnsi="Arial" w:cstheme="majorBidi"/>
      <w:b/>
      <w:iCs/>
      <w:color w:val="000000" w:themeColor="text1"/>
      <w:sz w:val="28"/>
    </w:rPr>
  </w:style>
  <w:style w:type="character" w:customStyle="1" w:styleId="Ttulo5Car">
    <w:name w:val="Título 5 Car"/>
    <w:basedOn w:val="Fuentedeprrafopredeter"/>
    <w:link w:val="Ttulo5"/>
    <w:uiPriority w:val="9"/>
    <w:rsid w:val="00CD0A29"/>
    <w:rPr>
      <w:rFonts w:ascii="Arial" w:eastAsiaTheme="majorEastAsia" w:hAnsi="Arial" w:cstheme="majorBidi"/>
      <w:b/>
      <w:color w:val="000000" w:themeColor="text1"/>
      <w:sz w:val="28"/>
    </w:rPr>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742E8A"/>
    <w:pPr>
      <w:tabs>
        <w:tab w:val="right" w:leader="dot" w:pos="9059"/>
      </w:tabs>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03435B"/>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C17A19"/>
    <w:pPr>
      <w:tabs>
        <w:tab w:val="right" w:leader="dot" w:pos="9059"/>
      </w:tabs>
      <w:spacing w:before="120" w:after="120"/>
      <w:ind w:left="658"/>
      <w:pPrChange w:id="0" w:author="david gonzalez cano" w:date="2024-02-26T22:15:00Z">
        <w:pPr>
          <w:tabs>
            <w:tab w:val="right" w:leader="dot" w:pos="9059"/>
          </w:tabs>
          <w:spacing w:before="120" w:after="120" w:line="360" w:lineRule="auto"/>
          <w:ind w:left="658"/>
          <w:jc w:val="both"/>
        </w:pPr>
      </w:pPrChange>
    </w:pPr>
    <w:rPr>
      <w:rFonts w:eastAsia="Calibri" w:cs="Times New Roman"/>
      <w:lang w:val="es-ES"/>
      <w:rPrChange w:id="0" w:author="david gonzalez cano" w:date="2024-02-26T22:15:00Z">
        <w:rPr>
          <w:rFonts w:ascii="Arial" w:eastAsia="Calibri" w:hAnsi="Arial"/>
          <w:sz w:val="22"/>
          <w:szCs w:val="22"/>
          <w:lang w:val="es-ES" w:eastAsia="en-US" w:bidi="ar-SA"/>
        </w:rPr>
      </w:rPrChange>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E464E0"/>
    <w:pPr>
      <w:spacing w:line="240" w:lineRule="auto"/>
    </w:pPr>
    <w:rPr>
      <w:rFonts w:eastAsia="Calibri" w:cs="Times New Roman"/>
      <w:i/>
      <w:iCs/>
      <w:color w:val="44546A" w:themeColor="text2"/>
      <w:sz w:val="18"/>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C17A19"/>
    <w:pPr>
      <w:tabs>
        <w:tab w:val="right" w:leader="dot" w:pos="9059"/>
      </w:tabs>
      <w:spacing w:after="100" w:line="276" w:lineRule="auto"/>
      <w:ind w:left="880"/>
      <w:pPrChange w:id="1" w:author="david gonzalez cano" w:date="2024-02-26T22:15:00Z">
        <w:pPr>
          <w:tabs>
            <w:tab w:val="right" w:leader="dot" w:pos="9059"/>
          </w:tabs>
          <w:spacing w:after="100" w:line="276" w:lineRule="auto"/>
          <w:ind w:left="880"/>
        </w:pPr>
      </w:pPrChange>
    </w:pPr>
    <w:rPr>
      <w:rFonts w:cs="Arial"/>
      <w:noProof/>
      <w:lang w:val="es-ES" w:eastAsia="es-ES"/>
      <w:rPrChange w:id="1" w:author="david gonzalez cano" w:date="2024-02-26T22:15:00Z">
        <w:rPr>
          <w:rFonts w:asciiTheme="minorHAnsi" w:eastAsiaTheme="minorEastAsia" w:hAnsiTheme="minorHAnsi" w:cstheme="minorBidi"/>
          <w:sz w:val="22"/>
          <w:szCs w:val="22"/>
          <w:lang w:val="es-ES" w:eastAsia="es-ES" w:bidi="ar-SA"/>
        </w:rPr>
      </w:rPrChange>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paragraph" w:styleId="HTMLconformatoprevio">
    <w:name w:val="HTML Preformatted"/>
    <w:basedOn w:val="Normal"/>
    <w:link w:val="HTMLconformatoprevioCar"/>
    <w:uiPriority w:val="99"/>
    <w:semiHidden/>
    <w:unhideWhenUsed/>
    <w:rsid w:val="00437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437546"/>
    <w:rPr>
      <w:rFonts w:ascii="Courier New" w:eastAsia="Times New Roman" w:hAnsi="Courier New" w:cs="Courier New"/>
      <w:sz w:val="20"/>
      <w:szCs w:val="20"/>
      <w:lang w:val="es-CO" w:eastAsia="es-CO"/>
    </w:rPr>
  </w:style>
  <w:style w:type="character" w:customStyle="1" w:styleId="y2iqfc">
    <w:name w:val="y2iqfc"/>
    <w:basedOn w:val="Fuentedeprrafopredeter"/>
    <w:rsid w:val="00437546"/>
  </w:style>
  <w:style w:type="character" w:styleId="Mencinsinresolver">
    <w:name w:val="Unresolved Mention"/>
    <w:basedOn w:val="Fuentedeprrafopredeter"/>
    <w:uiPriority w:val="99"/>
    <w:semiHidden/>
    <w:unhideWhenUsed/>
    <w:rsid w:val="00F940A1"/>
    <w:rPr>
      <w:color w:val="605E5C"/>
      <w:shd w:val="clear" w:color="auto" w:fill="E1DFDD"/>
    </w:rPr>
  </w:style>
  <w:style w:type="table" w:styleId="Tablanormal1">
    <w:name w:val="Plain Table 1"/>
    <w:basedOn w:val="Tablanormal"/>
    <w:uiPriority w:val="41"/>
    <w:rsid w:val="00A2294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z-Principiodelformulario">
    <w:name w:val="HTML Top of Form"/>
    <w:basedOn w:val="Normal"/>
    <w:next w:val="Normal"/>
    <w:link w:val="z-PrincipiodelformularioCar"/>
    <w:hidden/>
    <w:uiPriority w:val="99"/>
    <w:semiHidden/>
    <w:unhideWhenUsed/>
    <w:rsid w:val="007C40BA"/>
    <w:pPr>
      <w:pBdr>
        <w:bottom w:val="single" w:sz="6" w:space="1" w:color="auto"/>
      </w:pBdr>
      <w:spacing w:after="0" w:line="240" w:lineRule="auto"/>
      <w:jc w:val="center"/>
    </w:pPr>
    <w:rPr>
      <w:rFonts w:eastAsia="Times New Roman" w:cs="Arial"/>
      <w:vanish/>
      <w:sz w:val="16"/>
      <w:szCs w:val="16"/>
      <w:lang w:val="es-CO" w:eastAsia="es-CO"/>
    </w:rPr>
  </w:style>
  <w:style w:type="character" w:customStyle="1" w:styleId="z-PrincipiodelformularioCar">
    <w:name w:val="z-Principio del formulario Car"/>
    <w:basedOn w:val="Fuentedeprrafopredeter"/>
    <w:link w:val="z-Principiodelformulario"/>
    <w:uiPriority w:val="99"/>
    <w:semiHidden/>
    <w:rsid w:val="007C40BA"/>
    <w:rPr>
      <w:rFonts w:ascii="Arial" w:eastAsia="Times New Roman" w:hAnsi="Arial" w:cs="Arial"/>
      <w:vanish/>
      <w:sz w:val="16"/>
      <w:szCs w:val="16"/>
      <w:lang w:val="es-CO" w:eastAsia="es-CO"/>
    </w:rPr>
  </w:style>
  <w:style w:type="character" w:customStyle="1" w:styleId="cskcde">
    <w:name w:val="cskcde"/>
    <w:basedOn w:val="Fuentedeprrafopredeter"/>
    <w:rsid w:val="001A2CEA"/>
  </w:style>
  <w:style w:type="character" w:customStyle="1" w:styleId="hgkelc">
    <w:name w:val="hgkelc"/>
    <w:basedOn w:val="Fuentedeprrafopredeter"/>
    <w:rsid w:val="001A2CEA"/>
  </w:style>
  <w:style w:type="character" w:styleId="Refdecomentario">
    <w:name w:val="annotation reference"/>
    <w:basedOn w:val="Fuentedeprrafopredeter"/>
    <w:uiPriority w:val="99"/>
    <w:semiHidden/>
    <w:unhideWhenUsed/>
    <w:rsid w:val="00D84C2F"/>
    <w:rPr>
      <w:sz w:val="16"/>
      <w:szCs w:val="16"/>
    </w:rPr>
  </w:style>
  <w:style w:type="paragraph" w:styleId="Textocomentario">
    <w:name w:val="annotation text"/>
    <w:basedOn w:val="Normal"/>
    <w:link w:val="TextocomentarioCar"/>
    <w:uiPriority w:val="99"/>
    <w:semiHidden/>
    <w:unhideWhenUsed/>
    <w:rsid w:val="00D84C2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84C2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D84C2F"/>
    <w:rPr>
      <w:b/>
      <w:bCs/>
    </w:rPr>
  </w:style>
  <w:style w:type="character" w:customStyle="1" w:styleId="AsuntodelcomentarioCar">
    <w:name w:val="Asunto del comentario Car"/>
    <w:basedOn w:val="TextocomentarioCar"/>
    <w:link w:val="Asuntodelcomentario"/>
    <w:uiPriority w:val="99"/>
    <w:semiHidden/>
    <w:rsid w:val="00D84C2F"/>
    <w:rPr>
      <w:rFonts w:ascii="Arial" w:hAnsi="Arial"/>
      <w:b/>
      <w:bCs/>
      <w:sz w:val="20"/>
      <w:szCs w:val="20"/>
    </w:rPr>
  </w:style>
  <w:style w:type="character" w:styleId="CdigoHTML">
    <w:name w:val="HTML Code"/>
    <w:basedOn w:val="Fuentedeprrafopredeter"/>
    <w:uiPriority w:val="99"/>
    <w:semiHidden/>
    <w:unhideWhenUsed/>
    <w:rsid w:val="00F3693B"/>
    <w:rPr>
      <w:rFonts w:ascii="Courier New" w:eastAsia="Times New Roman" w:hAnsi="Courier New" w:cs="Courier New"/>
      <w:sz w:val="20"/>
      <w:szCs w:val="20"/>
    </w:rPr>
  </w:style>
  <w:style w:type="character" w:customStyle="1" w:styleId="sc-djgmql">
    <w:name w:val="sc-djgmql"/>
    <w:basedOn w:val="Fuentedeprrafopredeter"/>
    <w:rsid w:val="00704A0E"/>
  </w:style>
  <w:style w:type="paragraph" w:styleId="Ttulo">
    <w:name w:val="Title"/>
    <w:basedOn w:val="Normal"/>
    <w:next w:val="Normal"/>
    <w:link w:val="TtuloCar"/>
    <w:uiPriority w:val="10"/>
    <w:qFormat/>
    <w:rsid w:val="004E41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E4146"/>
    <w:rPr>
      <w:rFonts w:asciiTheme="majorHAnsi" w:eastAsiaTheme="majorEastAsia" w:hAnsiTheme="majorHAnsi" w:cstheme="majorBidi"/>
      <w:spacing w:val="-10"/>
      <w:kern w:val="28"/>
      <w:sz w:val="56"/>
      <w:szCs w:val="56"/>
    </w:rPr>
  </w:style>
  <w:style w:type="paragraph" w:styleId="Revisin">
    <w:name w:val="Revision"/>
    <w:hidden/>
    <w:uiPriority w:val="99"/>
    <w:semiHidden/>
    <w:rsid w:val="00B83278"/>
    <w:pPr>
      <w:spacing w:after="0" w:line="240" w:lineRule="auto"/>
    </w:pPr>
    <w:rPr>
      <w:rFonts w:ascii="Arial" w:hAnsi="Arial"/>
    </w:rPr>
  </w:style>
  <w:style w:type="character" w:customStyle="1" w:styleId="bxtddb">
    <w:name w:val="bxtddb"/>
    <w:basedOn w:val="Fuentedeprrafopredeter"/>
    <w:rsid w:val="00C21E44"/>
  </w:style>
  <w:style w:type="character" w:customStyle="1" w:styleId="suxvcd">
    <w:name w:val="suxvcd"/>
    <w:basedOn w:val="Fuentedeprrafopredeter"/>
    <w:rsid w:val="00540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912">
      <w:bodyDiv w:val="1"/>
      <w:marLeft w:val="0"/>
      <w:marRight w:val="0"/>
      <w:marTop w:val="0"/>
      <w:marBottom w:val="0"/>
      <w:divBdr>
        <w:top w:val="none" w:sz="0" w:space="0" w:color="auto"/>
        <w:left w:val="none" w:sz="0" w:space="0" w:color="auto"/>
        <w:bottom w:val="none" w:sz="0" w:space="0" w:color="auto"/>
        <w:right w:val="none" w:sz="0" w:space="0" w:color="auto"/>
      </w:divBdr>
    </w:div>
    <w:div w:id="595373">
      <w:bodyDiv w:val="1"/>
      <w:marLeft w:val="0"/>
      <w:marRight w:val="0"/>
      <w:marTop w:val="0"/>
      <w:marBottom w:val="0"/>
      <w:divBdr>
        <w:top w:val="none" w:sz="0" w:space="0" w:color="auto"/>
        <w:left w:val="none" w:sz="0" w:space="0" w:color="auto"/>
        <w:bottom w:val="none" w:sz="0" w:space="0" w:color="auto"/>
        <w:right w:val="none" w:sz="0" w:space="0" w:color="auto"/>
      </w:divBdr>
    </w:div>
    <w:div w:id="1858234">
      <w:bodyDiv w:val="1"/>
      <w:marLeft w:val="0"/>
      <w:marRight w:val="0"/>
      <w:marTop w:val="0"/>
      <w:marBottom w:val="0"/>
      <w:divBdr>
        <w:top w:val="none" w:sz="0" w:space="0" w:color="auto"/>
        <w:left w:val="none" w:sz="0" w:space="0" w:color="auto"/>
        <w:bottom w:val="none" w:sz="0" w:space="0" w:color="auto"/>
        <w:right w:val="none" w:sz="0" w:space="0" w:color="auto"/>
      </w:divBdr>
    </w:div>
    <w:div w:id="4290642">
      <w:bodyDiv w:val="1"/>
      <w:marLeft w:val="0"/>
      <w:marRight w:val="0"/>
      <w:marTop w:val="0"/>
      <w:marBottom w:val="0"/>
      <w:divBdr>
        <w:top w:val="none" w:sz="0" w:space="0" w:color="auto"/>
        <w:left w:val="none" w:sz="0" w:space="0" w:color="auto"/>
        <w:bottom w:val="none" w:sz="0" w:space="0" w:color="auto"/>
        <w:right w:val="none" w:sz="0" w:space="0" w:color="auto"/>
      </w:divBdr>
    </w:div>
    <w:div w:id="11038186">
      <w:bodyDiv w:val="1"/>
      <w:marLeft w:val="0"/>
      <w:marRight w:val="0"/>
      <w:marTop w:val="0"/>
      <w:marBottom w:val="0"/>
      <w:divBdr>
        <w:top w:val="none" w:sz="0" w:space="0" w:color="auto"/>
        <w:left w:val="none" w:sz="0" w:space="0" w:color="auto"/>
        <w:bottom w:val="none" w:sz="0" w:space="0" w:color="auto"/>
        <w:right w:val="none" w:sz="0" w:space="0" w:color="auto"/>
      </w:divBdr>
    </w:div>
    <w:div w:id="12388539">
      <w:bodyDiv w:val="1"/>
      <w:marLeft w:val="0"/>
      <w:marRight w:val="0"/>
      <w:marTop w:val="0"/>
      <w:marBottom w:val="0"/>
      <w:divBdr>
        <w:top w:val="none" w:sz="0" w:space="0" w:color="auto"/>
        <w:left w:val="none" w:sz="0" w:space="0" w:color="auto"/>
        <w:bottom w:val="none" w:sz="0" w:space="0" w:color="auto"/>
        <w:right w:val="none" w:sz="0" w:space="0" w:color="auto"/>
      </w:divBdr>
    </w:div>
    <w:div w:id="12922996">
      <w:bodyDiv w:val="1"/>
      <w:marLeft w:val="0"/>
      <w:marRight w:val="0"/>
      <w:marTop w:val="0"/>
      <w:marBottom w:val="0"/>
      <w:divBdr>
        <w:top w:val="none" w:sz="0" w:space="0" w:color="auto"/>
        <w:left w:val="none" w:sz="0" w:space="0" w:color="auto"/>
        <w:bottom w:val="none" w:sz="0" w:space="0" w:color="auto"/>
        <w:right w:val="none" w:sz="0" w:space="0" w:color="auto"/>
      </w:divBdr>
    </w:div>
    <w:div w:id="13263103">
      <w:bodyDiv w:val="1"/>
      <w:marLeft w:val="0"/>
      <w:marRight w:val="0"/>
      <w:marTop w:val="0"/>
      <w:marBottom w:val="0"/>
      <w:divBdr>
        <w:top w:val="none" w:sz="0" w:space="0" w:color="auto"/>
        <w:left w:val="none" w:sz="0" w:space="0" w:color="auto"/>
        <w:bottom w:val="none" w:sz="0" w:space="0" w:color="auto"/>
        <w:right w:val="none" w:sz="0" w:space="0" w:color="auto"/>
      </w:divBdr>
    </w:div>
    <w:div w:id="13769685">
      <w:bodyDiv w:val="1"/>
      <w:marLeft w:val="0"/>
      <w:marRight w:val="0"/>
      <w:marTop w:val="0"/>
      <w:marBottom w:val="0"/>
      <w:divBdr>
        <w:top w:val="none" w:sz="0" w:space="0" w:color="auto"/>
        <w:left w:val="none" w:sz="0" w:space="0" w:color="auto"/>
        <w:bottom w:val="none" w:sz="0" w:space="0" w:color="auto"/>
        <w:right w:val="none" w:sz="0" w:space="0" w:color="auto"/>
      </w:divBdr>
    </w:div>
    <w:div w:id="14768401">
      <w:bodyDiv w:val="1"/>
      <w:marLeft w:val="0"/>
      <w:marRight w:val="0"/>
      <w:marTop w:val="0"/>
      <w:marBottom w:val="0"/>
      <w:divBdr>
        <w:top w:val="none" w:sz="0" w:space="0" w:color="auto"/>
        <w:left w:val="none" w:sz="0" w:space="0" w:color="auto"/>
        <w:bottom w:val="none" w:sz="0" w:space="0" w:color="auto"/>
        <w:right w:val="none" w:sz="0" w:space="0" w:color="auto"/>
      </w:divBdr>
    </w:div>
    <w:div w:id="15888352">
      <w:bodyDiv w:val="1"/>
      <w:marLeft w:val="0"/>
      <w:marRight w:val="0"/>
      <w:marTop w:val="0"/>
      <w:marBottom w:val="0"/>
      <w:divBdr>
        <w:top w:val="none" w:sz="0" w:space="0" w:color="auto"/>
        <w:left w:val="none" w:sz="0" w:space="0" w:color="auto"/>
        <w:bottom w:val="none" w:sz="0" w:space="0" w:color="auto"/>
        <w:right w:val="none" w:sz="0" w:space="0" w:color="auto"/>
      </w:divBdr>
    </w:div>
    <w:div w:id="17894233">
      <w:bodyDiv w:val="1"/>
      <w:marLeft w:val="0"/>
      <w:marRight w:val="0"/>
      <w:marTop w:val="0"/>
      <w:marBottom w:val="0"/>
      <w:divBdr>
        <w:top w:val="none" w:sz="0" w:space="0" w:color="auto"/>
        <w:left w:val="none" w:sz="0" w:space="0" w:color="auto"/>
        <w:bottom w:val="none" w:sz="0" w:space="0" w:color="auto"/>
        <w:right w:val="none" w:sz="0" w:space="0" w:color="auto"/>
      </w:divBdr>
    </w:div>
    <w:div w:id="19624472">
      <w:bodyDiv w:val="1"/>
      <w:marLeft w:val="0"/>
      <w:marRight w:val="0"/>
      <w:marTop w:val="0"/>
      <w:marBottom w:val="0"/>
      <w:divBdr>
        <w:top w:val="none" w:sz="0" w:space="0" w:color="auto"/>
        <w:left w:val="none" w:sz="0" w:space="0" w:color="auto"/>
        <w:bottom w:val="none" w:sz="0" w:space="0" w:color="auto"/>
        <w:right w:val="none" w:sz="0" w:space="0" w:color="auto"/>
      </w:divBdr>
    </w:div>
    <w:div w:id="22099469">
      <w:bodyDiv w:val="1"/>
      <w:marLeft w:val="0"/>
      <w:marRight w:val="0"/>
      <w:marTop w:val="0"/>
      <w:marBottom w:val="0"/>
      <w:divBdr>
        <w:top w:val="none" w:sz="0" w:space="0" w:color="auto"/>
        <w:left w:val="none" w:sz="0" w:space="0" w:color="auto"/>
        <w:bottom w:val="none" w:sz="0" w:space="0" w:color="auto"/>
        <w:right w:val="none" w:sz="0" w:space="0" w:color="auto"/>
      </w:divBdr>
    </w:div>
    <w:div w:id="22556281">
      <w:bodyDiv w:val="1"/>
      <w:marLeft w:val="0"/>
      <w:marRight w:val="0"/>
      <w:marTop w:val="0"/>
      <w:marBottom w:val="0"/>
      <w:divBdr>
        <w:top w:val="none" w:sz="0" w:space="0" w:color="auto"/>
        <w:left w:val="none" w:sz="0" w:space="0" w:color="auto"/>
        <w:bottom w:val="none" w:sz="0" w:space="0" w:color="auto"/>
        <w:right w:val="none" w:sz="0" w:space="0" w:color="auto"/>
      </w:divBdr>
    </w:div>
    <w:div w:id="26878278">
      <w:bodyDiv w:val="1"/>
      <w:marLeft w:val="0"/>
      <w:marRight w:val="0"/>
      <w:marTop w:val="0"/>
      <w:marBottom w:val="0"/>
      <w:divBdr>
        <w:top w:val="none" w:sz="0" w:space="0" w:color="auto"/>
        <w:left w:val="none" w:sz="0" w:space="0" w:color="auto"/>
        <w:bottom w:val="none" w:sz="0" w:space="0" w:color="auto"/>
        <w:right w:val="none" w:sz="0" w:space="0" w:color="auto"/>
      </w:divBdr>
    </w:div>
    <w:div w:id="30081152">
      <w:bodyDiv w:val="1"/>
      <w:marLeft w:val="0"/>
      <w:marRight w:val="0"/>
      <w:marTop w:val="0"/>
      <w:marBottom w:val="0"/>
      <w:divBdr>
        <w:top w:val="none" w:sz="0" w:space="0" w:color="auto"/>
        <w:left w:val="none" w:sz="0" w:space="0" w:color="auto"/>
        <w:bottom w:val="none" w:sz="0" w:space="0" w:color="auto"/>
        <w:right w:val="none" w:sz="0" w:space="0" w:color="auto"/>
      </w:divBdr>
    </w:div>
    <w:div w:id="31200294">
      <w:bodyDiv w:val="1"/>
      <w:marLeft w:val="0"/>
      <w:marRight w:val="0"/>
      <w:marTop w:val="0"/>
      <w:marBottom w:val="0"/>
      <w:divBdr>
        <w:top w:val="none" w:sz="0" w:space="0" w:color="auto"/>
        <w:left w:val="none" w:sz="0" w:space="0" w:color="auto"/>
        <w:bottom w:val="none" w:sz="0" w:space="0" w:color="auto"/>
        <w:right w:val="none" w:sz="0" w:space="0" w:color="auto"/>
      </w:divBdr>
    </w:div>
    <w:div w:id="31349768">
      <w:bodyDiv w:val="1"/>
      <w:marLeft w:val="0"/>
      <w:marRight w:val="0"/>
      <w:marTop w:val="0"/>
      <w:marBottom w:val="0"/>
      <w:divBdr>
        <w:top w:val="none" w:sz="0" w:space="0" w:color="auto"/>
        <w:left w:val="none" w:sz="0" w:space="0" w:color="auto"/>
        <w:bottom w:val="none" w:sz="0" w:space="0" w:color="auto"/>
        <w:right w:val="none" w:sz="0" w:space="0" w:color="auto"/>
      </w:divBdr>
    </w:div>
    <w:div w:id="34472239">
      <w:bodyDiv w:val="1"/>
      <w:marLeft w:val="0"/>
      <w:marRight w:val="0"/>
      <w:marTop w:val="0"/>
      <w:marBottom w:val="0"/>
      <w:divBdr>
        <w:top w:val="none" w:sz="0" w:space="0" w:color="auto"/>
        <w:left w:val="none" w:sz="0" w:space="0" w:color="auto"/>
        <w:bottom w:val="none" w:sz="0" w:space="0" w:color="auto"/>
        <w:right w:val="none" w:sz="0" w:space="0" w:color="auto"/>
      </w:divBdr>
    </w:div>
    <w:div w:id="38211318">
      <w:bodyDiv w:val="1"/>
      <w:marLeft w:val="0"/>
      <w:marRight w:val="0"/>
      <w:marTop w:val="0"/>
      <w:marBottom w:val="0"/>
      <w:divBdr>
        <w:top w:val="none" w:sz="0" w:space="0" w:color="auto"/>
        <w:left w:val="none" w:sz="0" w:space="0" w:color="auto"/>
        <w:bottom w:val="none" w:sz="0" w:space="0" w:color="auto"/>
        <w:right w:val="none" w:sz="0" w:space="0" w:color="auto"/>
      </w:divBdr>
    </w:div>
    <w:div w:id="44841691">
      <w:bodyDiv w:val="1"/>
      <w:marLeft w:val="0"/>
      <w:marRight w:val="0"/>
      <w:marTop w:val="0"/>
      <w:marBottom w:val="0"/>
      <w:divBdr>
        <w:top w:val="none" w:sz="0" w:space="0" w:color="auto"/>
        <w:left w:val="none" w:sz="0" w:space="0" w:color="auto"/>
        <w:bottom w:val="none" w:sz="0" w:space="0" w:color="auto"/>
        <w:right w:val="none" w:sz="0" w:space="0" w:color="auto"/>
      </w:divBdr>
    </w:div>
    <w:div w:id="45181169">
      <w:bodyDiv w:val="1"/>
      <w:marLeft w:val="0"/>
      <w:marRight w:val="0"/>
      <w:marTop w:val="0"/>
      <w:marBottom w:val="0"/>
      <w:divBdr>
        <w:top w:val="none" w:sz="0" w:space="0" w:color="auto"/>
        <w:left w:val="none" w:sz="0" w:space="0" w:color="auto"/>
        <w:bottom w:val="none" w:sz="0" w:space="0" w:color="auto"/>
        <w:right w:val="none" w:sz="0" w:space="0" w:color="auto"/>
      </w:divBdr>
    </w:div>
    <w:div w:id="46613583">
      <w:bodyDiv w:val="1"/>
      <w:marLeft w:val="0"/>
      <w:marRight w:val="0"/>
      <w:marTop w:val="0"/>
      <w:marBottom w:val="0"/>
      <w:divBdr>
        <w:top w:val="none" w:sz="0" w:space="0" w:color="auto"/>
        <w:left w:val="none" w:sz="0" w:space="0" w:color="auto"/>
        <w:bottom w:val="none" w:sz="0" w:space="0" w:color="auto"/>
        <w:right w:val="none" w:sz="0" w:space="0" w:color="auto"/>
      </w:divBdr>
    </w:div>
    <w:div w:id="47152995">
      <w:bodyDiv w:val="1"/>
      <w:marLeft w:val="0"/>
      <w:marRight w:val="0"/>
      <w:marTop w:val="0"/>
      <w:marBottom w:val="0"/>
      <w:divBdr>
        <w:top w:val="none" w:sz="0" w:space="0" w:color="auto"/>
        <w:left w:val="none" w:sz="0" w:space="0" w:color="auto"/>
        <w:bottom w:val="none" w:sz="0" w:space="0" w:color="auto"/>
        <w:right w:val="none" w:sz="0" w:space="0" w:color="auto"/>
      </w:divBdr>
    </w:div>
    <w:div w:id="52504082">
      <w:bodyDiv w:val="1"/>
      <w:marLeft w:val="0"/>
      <w:marRight w:val="0"/>
      <w:marTop w:val="0"/>
      <w:marBottom w:val="0"/>
      <w:divBdr>
        <w:top w:val="none" w:sz="0" w:space="0" w:color="auto"/>
        <w:left w:val="none" w:sz="0" w:space="0" w:color="auto"/>
        <w:bottom w:val="none" w:sz="0" w:space="0" w:color="auto"/>
        <w:right w:val="none" w:sz="0" w:space="0" w:color="auto"/>
      </w:divBdr>
      <w:divsChild>
        <w:div w:id="1061946036">
          <w:marLeft w:val="0"/>
          <w:marRight w:val="0"/>
          <w:marTop w:val="0"/>
          <w:marBottom w:val="0"/>
          <w:divBdr>
            <w:top w:val="none" w:sz="0" w:space="0" w:color="auto"/>
            <w:left w:val="none" w:sz="0" w:space="0" w:color="auto"/>
            <w:bottom w:val="none" w:sz="0" w:space="0" w:color="auto"/>
            <w:right w:val="none" w:sz="0" w:space="0" w:color="auto"/>
          </w:divBdr>
          <w:divsChild>
            <w:div w:id="493762792">
              <w:marLeft w:val="0"/>
              <w:marRight w:val="0"/>
              <w:marTop w:val="0"/>
              <w:marBottom w:val="0"/>
              <w:divBdr>
                <w:top w:val="none" w:sz="0" w:space="0" w:color="auto"/>
                <w:left w:val="none" w:sz="0" w:space="0" w:color="auto"/>
                <w:bottom w:val="none" w:sz="0" w:space="0" w:color="auto"/>
                <w:right w:val="none" w:sz="0" w:space="0" w:color="auto"/>
              </w:divBdr>
              <w:divsChild>
                <w:div w:id="14990429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16024183">
          <w:marLeft w:val="0"/>
          <w:marRight w:val="0"/>
          <w:marTop w:val="0"/>
          <w:marBottom w:val="0"/>
          <w:divBdr>
            <w:top w:val="none" w:sz="0" w:space="0" w:color="auto"/>
            <w:left w:val="none" w:sz="0" w:space="0" w:color="auto"/>
            <w:bottom w:val="none" w:sz="0" w:space="0" w:color="auto"/>
            <w:right w:val="none" w:sz="0" w:space="0" w:color="auto"/>
          </w:divBdr>
          <w:divsChild>
            <w:div w:id="2081097951">
              <w:marLeft w:val="0"/>
              <w:marRight w:val="0"/>
              <w:marTop w:val="0"/>
              <w:marBottom w:val="0"/>
              <w:divBdr>
                <w:top w:val="none" w:sz="0" w:space="0" w:color="auto"/>
                <w:left w:val="none" w:sz="0" w:space="0" w:color="auto"/>
                <w:bottom w:val="none" w:sz="0" w:space="0" w:color="auto"/>
                <w:right w:val="none" w:sz="0" w:space="0" w:color="auto"/>
              </w:divBdr>
              <w:divsChild>
                <w:div w:id="879587336">
                  <w:marLeft w:val="0"/>
                  <w:marRight w:val="0"/>
                  <w:marTop w:val="60"/>
                  <w:marBottom w:val="0"/>
                  <w:divBdr>
                    <w:top w:val="none" w:sz="0" w:space="0" w:color="auto"/>
                    <w:left w:val="none" w:sz="0" w:space="0" w:color="auto"/>
                    <w:bottom w:val="none" w:sz="0" w:space="0" w:color="auto"/>
                    <w:right w:val="none" w:sz="0" w:space="0" w:color="auto"/>
                  </w:divBdr>
                </w:div>
                <w:div w:id="454568614">
                  <w:marLeft w:val="0"/>
                  <w:marRight w:val="0"/>
                  <w:marTop w:val="60"/>
                  <w:marBottom w:val="0"/>
                  <w:divBdr>
                    <w:top w:val="none" w:sz="0" w:space="0" w:color="auto"/>
                    <w:left w:val="none" w:sz="0" w:space="0" w:color="auto"/>
                    <w:bottom w:val="none" w:sz="0" w:space="0" w:color="auto"/>
                    <w:right w:val="none" w:sz="0" w:space="0" w:color="auto"/>
                  </w:divBdr>
                </w:div>
                <w:div w:id="1187136007">
                  <w:marLeft w:val="0"/>
                  <w:marRight w:val="0"/>
                  <w:marTop w:val="60"/>
                  <w:marBottom w:val="0"/>
                  <w:divBdr>
                    <w:top w:val="none" w:sz="0" w:space="0" w:color="auto"/>
                    <w:left w:val="none" w:sz="0" w:space="0" w:color="auto"/>
                    <w:bottom w:val="none" w:sz="0" w:space="0" w:color="auto"/>
                    <w:right w:val="none" w:sz="0" w:space="0" w:color="auto"/>
                  </w:divBdr>
                </w:div>
                <w:div w:id="264383060">
                  <w:marLeft w:val="0"/>
                  <w:marRight w:val="0"/>
                  <w:marTop w:val="60"/>
                  <w:marBottom w:val="0"/>
                  <w:divBdr>
                    <w:top w:val="none" w:sz="0" w:space="0" w:color="auto"/>
                    <w:left w:val="none" w:sz="0" w:space="0" w:color="auto"/>
                    <w:bottom w:val="none" w:sz="0" w:space="0" w:color="auto"/>
                    <w:right w:val="none" w:sz="0" w:space="0" w:color="auto"/>
                  </w:divBdr>
                </w:div>
                <w:div w:id="1901207437">
                  <w:marLeft w:val="0"/>
                  <w:marRight w:val="0"/>
                  <w:marTop w:val="60"/>
                  <w:marBottom w:val="0"/>
                  <w:divBdr>
                    <w:top w:val="none" w:sz="0" w:space="0" w:color="auto"/>
                    <w:left w:val="none" w:sz="0" w:space="0" w:color="auto"/>
                    <w:bottom w:val="none" w:sz="0" w:space="0" w:color="auto"/>
                    <w:right w:val="none" w:sz="0" w:space="0" w:color="auto"/>
                  </w:divBdr>
                </w:div>
                <w:div w:id="1896236084">
                  <w:marLeft w:val="0"/>
                  <w:marRight w:val="0"/>
                  <w:marTop w:val="60"/>
                  <w:marBottom w:val="0"/>
                  <w:divBdr>
                    <w:top w:val="none" w:sz="0" w:space="0" w:color="auto"/>
                    <w:left w:val="none" w:sz="0" w:space="0" w:color="auto"/>
                    <w:bottom w:val="none" w:sz="0" w:space="0" w:color="auto"/>
                    <w:right w:val="none" w:sz="0" w:space="0" w:color="auto"/>
                  </w:divBdr>
                </w:div>
                <w:div w:id="348680284">
                  <w:marLeft w:val="0"/>
                  <w:marRight w:val="0"/>
                  <w:marTop w:val="60"/>
                  <w:marBottom w:val="0"/>
                  <w:divBdr>
                    <w:top w:val="none" w:sz="0" w:space="0" w:color="auto"/>
                    <w:left w:val="none" w:sz="0" w:space="0" w:color="auto"/>
                    <w:bottom w:val="none" w:sz="0" w:space="0" w:color="auto"/>
                    <w:right w:val="none" w:sz="0" w:space="0" w:color="auto"/>
                  </w:divBdr>
                </w:div>
                <w:div w:id="693264048">
                  <w:marLeft w:val="0"/>
                  <w:marRight w:val="0"/>
                  <w:marTop w:val="60"/>
                  <w:marBottom w:val="0"/>
                  <w:divBdr>
                    <w:top w:val="none" w:sz="0" w:space="0" w:color="auto"/>
                    <w:left w:val="none" w:sz="0" w:space="0" w:color="auto"/>
                    <w:bottom w:val="none" w:sz="0" w:space="0" w:color="auto"/>
                    <w:right w:val="none" w:sz="0" w:space="0" w:color="auto"/>
                  </w:divBdr>
                </w:div>
                <w:div w:id="417138694">
                  <w:marLeft w:val="0"/>
                  <w:marRight w:val="0"/>
                  <w:marTop w:val="60"/>
                  <w:marBottom w:val="0"/>
                  <w:divBdr>
                    <w:top w:val="none" w:sz="0" w:space="0" w:color="auto"/>
                    <w:left w:val="none" w:sz="0" w:space="0" w:color="auto"/>
                    <w:bottom w:val="none" w:sz="0" w:space="0" w:color="auto"/>
                    <w:right w:val="none" w:sz="0" w:space="0" w:color="auto"/>
                  </w:divBdr>
                </w:div>
                <w:div w:id="1467771636">
                  <w:marLeft w:val="0"/>
                  <w:marRight w:val="0"/>
                  <w:marTop w:val="60"/>
                  <w:marBottom w:val="0"/>
                  <w:divBdr>
                    <w:top w:val="none" w:sz="0" w:space="0" w:color="auto"/>
                    <w:left w:val="none" w:sz="0" w:space="0" w:color="auto"/>
                    <w:bottom w:val="none" w:sz="0" w:space="0" w:color="auto"/>
                    <w:right w:val="none" w:sz="0" w:space="0" w:color="auto"/>
                  </w:divBdr>
                </w:div>
                <w:div w:id="76743024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6514085">
      <w:bodyDiv w:val="1"/>
      <w:marLeft w:val="0"/>
      <w:marRight w:val="0"/>
      <w:marTop w:val="0"/>
      <w:marBottom w:val="0"/>
      <w:divBdr>
        <w:top w:val="none" w:sz="0" w:space="0" w:color="auto"/>
        <w:left w:val="none" w:sz="0" w:space="0" w:color="auto"/>
        <w:bottom w:val="none" w:sz="0" w:space="0" w:color="auto"/>
        <w:right w:val="none" w:sz="0" w:space="0" w:color="auto"/>
      </w:divBdr>
    </w:div>
    <w:div w:id="56515769">
      <w:bodyDiv w:val="1"/>
      <w:marLeft w:val="0"/>
      <w:marRight w:val="0"/>
      <w:marTop w:val="0"/>
      <w:marBottom w:val="0"/>
      <w:divBdr>
        <w:top w:val="none" w:sz="0" w:space="0" w:color="auto"/>
        <w:left w:val="none" w:sz="0" w:space="0" w:color="auto"/>
        <w:bottom w:val="none" w:sz="0" w:space="0" w:color="auto"/>
        <w:right w:val="none" w:sz="0" w:space="0" w:color="auto"/>
      </w:divBdr>
    </w:div>
    <w:div w:id="58095161">
      <w:bodyDiv w:val="1"/>
      <w:marLeft w:val="0"/>
      <w:marRight w:val="0"/>
      <w:marTop w:val="0"/>
      <w:marBottom w:val="0"/>
      <w:divBdr>
        <w:top w:val="none" w:sz="0" w:space="0" w:color="auto"/>
        <w:left w:val="none" w:sz="0" w:space="0" w:color="auto"/>
        <w:bottom w:val="none" w:sz="0" w:space="0" w:color="auto"/>
        <w:right w:val="none" w:sz="0" w:space="0" w:color="auto"/>
      </w:divBdr>
    </w:div>
    <w:div w:id="60759191">
      <w:bodyDiv w:val="1"/>
      <w:marLeft w:val="0"/>
      <w:marRight w:val="0"/>
      <w:marTop w:val="0"/>
      <w:marBottom w:val="0"/>
      <w:divBdr>
        <w:top w:val="none" w:sz="0" w:space="0" w:color="auto"/>
        <w:left w:val="none" w:sz="0" w:space="0" w:color="auto"/>
        <w:bottom w:val="none" w:sz="0" w:space="0" w:color="auto"/>
        <w:right w:val="none" w:sz="0" w:space="0" w:color="auto"/>
      </w:divBdr>
    </w:div>
    <w:div w:id="62340352">
      <w:bodyDiv w:val="1"/>
      <w:marLeft w:val="0"/>
      <w:marRight w:val="0"/>
      <w:marTop w:val="0"/>
      <w:marBottom w:val="0"/>
      <w:divBdr>
        <w:top w:val="none" w:sz="0" w:space="0" w:color="auto"/>
        <w:left w:val="none" w:sz="0" w:space="0" w:color="auto"/>
        <w:bottom w:val="none" w:sz="0" w:space="0" w:color="auto"/>
        <w:right w:val="none" w:sz="0" w:space="0" w:color="auto"/>
      </w:divBdr>
    </w:div>
    <w:div w:id="62652665">
      <w:bodyDiv w:val="1"/>
      <w:marLeft w:val="0"/>
      <w:marRight w:val="0"/>
      <w:marTop w:val="0"/>
      <w:marBottom w:val="0"/>
      <w:divBdr>
        <w:top w:val="none" w:sz="0" w:space="0" w:color="auto"/>
        <w:left w:val="none" w:sz="0" w:space="0" w:color="auto"/>
        <w:bottom w:val="none" w:sz="0" w:space="0" w:color="auto"/>
        <w:right w:val="none" w:sz="0" w:space="0" w:color="auto"/>
      </w:divBdr>
    </w:div>
    <w:div w:id="64034965">
      <w:bodyDiv w:val="1"/>
      <w:marLeft w:val="0"/>
      <w:marRight w:val="0"/>
      <w:marTop w:val="0"/>
      <w:marBottom w:val="0"/>
      <w:divBdr>
        <w:top w:val="none" w:sz="0" w:space="0" w:color="auto"/>
        <w:left w:val="none" w:sz="0" w:space="0" w:color="auto"/>
        <w:bottom w:val="none" w:sz="0" w:space="0" w:color="auto"/>
        <w:right w:val="none" w:sz="0" w:space="0" w:color="auto"/>
      </w:divBdr>
    </w:div>
    <w:div w:id="64378251">
      <w:bodyDiv w:val="1"/>
      <w:marLeft w:val="0"/>
      <w:marRight w:val="0"/>
      <w:marTop w:val="0"/>
      <w:marBottom w:val="0"/>
      <w:divBdr>
        <w:top w:val="none" w:sz="0" w:space="0" w:color="auto"/>
        <w:left w:val="none" w:sz="0" w:space="0" w:color="auto"/>
        <w:bottom w:val="none" w:sz="0" w:space="0" w:color="auto"/>
        <w:right w:val="none" w:sz="0" w:space="0" w:color="auto"/>
      </w:divBdr>
    </w:div>
    <w:div w:id="69889522">
      <w:bodyDiv w:val="1"/>
      <w:marLeft w:val="0"/>
      <w:marRight w:val="0"/>
      <w:marTop w:val="0"/>
      <w:marBottom w:val="0"/>
      <w:divBdr>
        <w:top w:val="none" w:sz="0" w:space="0" w:color="auto"/>
        <w:left w:val="none" w:sz="0" w:space="0" w:color="auto"/>
        <w:bottom w:val="none" w:sz="0" w:space="0" w:color="auto"/>
        <w:right w:val="none" w:sz="0" w:space="0" w:color="auto"/>
      </w:divBdr>
    </w:div>
    <w:div w:id="70661447">
      <w:bodyDiv w:val="1"/>
      <w:marLeft w:val="0"/>
      <w:marRight w:val="0"/>
      <w:marTop w:val="0"/>
      <w:marBottom w:val="0"/>
      <w:divBdr>
        <w:top w:val="none" w:sz="0" w:space="0" w:color="auto"/>
        <w:left w:val="none" w:sz="0" w:space="0" w:color="auto"/>
        <w:bottom w:val="none" w:sz="0" w:space="0" w:color="auto"/>
        <w:right w:val="none" w:sz="0" w:space="0" w:color="auto"/>
      </w:divBdr>
    </w:div>
    <w:div w:id="71002655">
      <w:bodyDiv w:val="1"/>
      <w:marLeft w:val="0"/>
      <w:marRight w:val="0"/>
      <w:marTop w:val="0"/>
      <w:marBottom w:val="0"/>
      <w:divBdr>
        <w:top w:val="none" w:sz="0" w:space="0" w:color="auto"/>
        <w:left w:val="none" w:sz="0" w:space="0" w:color="auto"/>
        <w:bottom w:val="none" w:sz="0" w:space="0" w:color="auto"/>
        <w:right w:val="none" w:sz="0" w:space="0" w:color="auto"/>
      </w:divBdr>
    </w:div>
    <w:div w:id="72971803">
      <w:bodyDiv w:val="1"/>
      <w:marLeft w:val="0"/>
      <w:marRight w:val="0"/>
      <w:marTop w:val="0"/>
      <w:marBottom w:val="0"/>
      <w:divBdr>
        <w:top w:val="none" w:sz="0" w:space="0" w:color="auto"/>
        <w:left w:val="none" w:sz="0" w:space="0" w:color="auto"/>
        <w:bottom w:val="none" w:sz="0" w:space="0" w:color="auto"/>
        <w:right w:val="none" w:sz="0" w:space="0" w:color="auto"/>
      </w:divBdr>
    </w:div>
    <w:div w:id="76709693">
      <w:bodyDiv w:val="1"/>
      <w:marLeft w:val="0"/>
      <w:marRight w:val="0"/>
      <w:marTop w:val="0"/>
      <w:marBottom w:val="0"/>
      <w:divBdr>
        <w:top w:val="none" w:sz="0" w:space="0" w:color="auto"/>
        <w:left w:val="none" w:sz="0" w:space="0" w:color="auto"/>
        <w:bottom w:val="none" w:sz="0" w:space="0" w:color="auto"/>
        <w:right w:val="none" w:sz="0" w:space="0" w:color="auto"/>
      </w:divBdr>
    </w:div>
    <w:div w:id="77023729">
      <w:bodyDiv w:val="1"/>
      <w:marLeft w:val="0"/>
      <w:marRight w:val="0"/>
      <w:marTop w:val="0"/>
      <w:marBottom w:val="0"/>
      <w:divBdr>
        <w:top w:val="none" w:sz="0" w:space="0" w:color="auto"/>
        <w:left w:val="none" w:sz="0" w:space="0" w:color="auto"/>
        <w:bottom w:val="none" w:sz="0" w:space="0" w:color="auto"/>
        <w:right w:val="none" w:sz="0" w:space="0" w:color="auto"/>
      </w:divBdr>
    </w:div>
    <w:div w:id="77990574">
      <w:bodyDiv w:val="1"/>
      <w:marLeft w:val="0"/>
      <w:marRight w:val="0"/>
      <w:marTop w:val="0"/>
      <w:marBottom w:val="0"/>
      <w:divBdr>
        <w:top w:val="none" w:sz="0" w:space="0" w:color="auto"/>
        <w:left w:val="none" w:sz="0" w:space="0" w:color="auto"/>
        <w:bottom w:val="none" w:sz="0" w:space="0" w:color="auto"/>
        <w:right w:val="none" w:sz="0" w:space="0" w:color="auto"/>
      </w:divBdr>
    </w:div>
    <w:div w:id="85074279">
      <w:bodyDiv w:val="1"/>
      <w:marLeft w:val="0"/>
      <w:marRight w:val="0"/>
      <w:marTop w:val="0"/>
      <w:marBottom w:val="0"/>
      <w:divBdr>
        <w:top w:val="none" w:sz="0" w:space="0" w:color="auto"/>
        <w:left w:val="none" w:sz="0" w:space="0" w:color="auto"/>
        <w:bottom w:val="none" w:sz="0" w:space="0" w:color="auto"/>
        <w:right w:val="none" w:sz="0" w:space="0" w:color="auto"/>
      </w:divBdr>
    </w:div>
    <w:div w:id="85928359">
      <w:bodyDiv w:val="1"/>
      <w:marLeft w:val="0"/>
      <w:marRight w:val="0"/>
      <w:marTop w:val="0"/>
      <w:marBottom w:val="0"/>
      <w:divBdr>
        <w:top w:val="none" w:sz="0" w:space="0" w:color="auto"/>
        <w:left w:val="none" w:sz="0" w:space="0" w:color="auto"/>
        <w:bottom w:val="none" w:sz="0" w:space="0" w:color="auto"/>
        <w:right w:val="none" w:sz="0" w:space="0" w:color="auto"/>
      </w:divBdr>
    </w:div>
    <w:div w:id="86116941">
      <w:bodyDiv w:val="1"/>
      <w:marLeft w:val="0"/>
      <w:marRight w:val="0"/>
      <w:marTop w:val="0"/>
      <w:marBottom w:val="0"/>
      <w:divBdr>
        <w:top w:val="none" w:sz="0" w:space="0" w:color="auto"/>
        <w:left w:val="none" w:sz="0" w:space="0" w:color="auto"/>
        <w:bottom w:val="none" w:sz="0" w:space="0" w:color="auto"/>
        <w:right w:val="none" w:sz="0" w:space="0" w:color="auto"/>
      </w:divBdr>
    </w:div>
    <w:div w:id="87776235">
      <w:bodyDiv w:val="1"/>
      <w:marLeft w:val="0"/>
      <w:marRight w:val="0"/>
      <w:marTop w:val="0"/>
      <w:marBottom w:val="0"/>
      <w:divBdr>
        <w:top w:val="none" w:sz="0" w:space="0" w:color="auto"/>
        <w:left w:val="none" w:sz="0" w:space="0" w:color="auto"/>
        <w:bottom w:val="none" w:sz="0" w:space="0" w:color="auto"/>
        <w:right w:val="none" w:sz="0" w:space="0" w:color="auto"/>
      </w:divBdr>
    </w:div>
    <w:div w:id="89010851">
      <w:bodyDiv w:val="1"/>
      <w:marLeft w:val="0"/>
      <w:marRight w:val="0"/>
      <w:marTop w:val="0"/>
      <w:marBottom w:val="0"/>
      <w:divBdr>
        <w:top w:val="none" w:sz="0" w:space="0" w:color="auto"/>
        <w:left w:val="none" w:sz="0" w:space="0" w:color="auto"/>
        <w:bottom w:val="none" w:sz="0" w:space="0" w:color="auto"/>
        <w:right w:val="none" w:sz="0" w:space="0" w:color="auto"/>
      </w:divBdr>
    </w:div>
    <w:div w:id="91125616">
      <w:bodyDiv w:val="1"/>
      <w:marLeft w:val="0"/>
      <w:marRight w:val="0"/>
      <w:marTop w:val="0"/>
      <w:marBottom w:val="0"/>
      <w:divBdr>
        <w:top w:val="none" w:sz="0" w:space="0" w:color="auto"/>
        <w:left w:val="none" w:sz="0" w:space="0" w:color="auto"/>
        <w:bottom w:val="none" w:sz="0" w:space="0" w:color="auto"/>
        <w:right w:val="none" w:sz="0" w:space="0" w:color="auto"/>
      </w:divBdr>
    </w:div>
    <w:div w:id="93214403">
      <w:bodyDiv w:val="1"/>
      <w:marLeft w:val="0"/>
      <w:marRight w:val="0"/>
      <w:marTop w:val="0"/>
      <w:marBottom w:val="0"/>
      <w:divBdr>
        <w:top w:val="none" w:sz="0" w:space="0" w:color="auto"/>
        <w:left w:val="none" w:sz="0" w:space="0" w:color="auto"/>
        <w:bottom w:val="none" w:sz="0" w:space="0" w:color="auto"/>
        <w:right w:val="none" w:sz="0" w:space="0" w:color="auto"/>
      </w:divBdr>
    </w:div>
    <w:div w:id="100221323">
      <w:bodyDiv w:val="1"/>
      <w:marLeft w:val="0"/>
      <w:marRight w:val="0"/>
      <w:marTop w:val="0"/>
      <w:marBottom w:val="0"/>
      <w:divBdr>
        <w:top w:val="none" w:sz="0" w:space="0" w:color="auto"/>
        <w:left w:val="none" w:sz="0" w:space="0" w:color="auto"/>
        <w:bottom w:val="none" w:sz="0" w:space="0" w:color="auto"/>
        <w:right w:val="none" w:sz="0" w:space="0" w:color="auto"/>
      </w:divBdr>
    </w:div>
    <w:div w:id="101532832">
      <w:bodyDiv w:val="1"/>
      <w:marLeft w:val="0"/>
      <w:marRight w:val="0"/>
      <w:marTop w:val="0"/>
      <w:marBottom w:val="0"/>
      <w:divBdr>
        <w:top w:val="none" w:sz="0" w:space="0" w:color="auto"/>
        <w:left w:val="none" w:sz="0" w:space="0" w:color="auto"/>
        <w:bottom w:val="none" w:sz="0" w:space="0" w:color="auto"/>
        <w:right w:val="none" w:sz="0" w:space="0" w:color="auto"/>
      </w:divBdr>
    </w:div>
    <w:div w:id="106126217">
      <w:bodyDiv w:val="1"/>
      <w:marLeft w:val="0"/>
      <w:marRight w:val="0"/>
      <w:marTop w:val="0"/>
      <w:marBottom w:val="0"/>
      <w:divBdr>
        <w:top w:val="none" w:sz="0" w:space="0" w:color="auto"/>
        <w:left w:val="none" w:sz="0" w:space="0" w:color="auto"/>
        <w:bottom w:val="none" w:sz="0" w:space="0" w:color="auto"/>
        <w:right w:val="none" w:sz="0" w:space="0" w:color="auto"/>
      </w:divBdr>
    </w:div>
    <w:div w:id="110755843">
      <w:bodyDiv w:val="1"/>
      <w:marLeft w:val="0"/>
      <w:marRight w:val="0"/>
      <w:marTop w:val="0"/>
      <w:marBottom w:val="0"/>
      <w:divBdr>
        <w:top w:val="none" w:sz="0" w:space="0" w:color="auto"/>
        <w:left w:val="none" w:sz="0" w:space="0" w:color="auto"/>
        <w:bottom w:val="none" w:sz="0" w:space="0" w:color="auto"/>
        <w:right w:val="none" w:sz="0" w:space="0" w:color="auto"/>
      </w:divBdr>
    </w:div>
    <w:div w:id="112208892">
      <w:bodyDiv w:val="1"/>
      <w:marLeft w:val="0"/>
      <w:marRight w:val="0"/>
      <w:marTop w:val="0"/>
      <w:marBottom w:val="0"/>
      <w:divBdr>
        <w:top w:val="none" w:sz="0" w:space="0" w:color="auto"/>
        <w:left w:val="none" w:sz="0" w:space="0" w:color="auto"/>
        <w:bottom w:val="none" w:sz="0" w:space="0" w:color="auto"/>
        <w:right w:val="none" w:sz="0" w:space="0" w:color="auto"/>
      </w:divBdr>
    </w:div>
    <w:div w:id="112215620">
      <w:bodyDiv w:val="1"/>
      <w:marLeft w:val="0"/>
      <w:marRight w:val="0"/>
      <w:marTop w:val="0"/>
      <w:marBottom w:val="0"/>
      <w:divBdr>
        <w:top w:val="none" w:sz="0" w:space="0" w:color="auto"/>
        <w:left w:val="none" w:sz="0" w:space="0" w:color="auto"/>
        <w:bottom w:val="none" w:sz="0" w:space="0" w:color="auto"/>
        <w:right w:val="none" w:sz="0" w:space="0" w:color="auto"/>
      </w:divBdr>
    </w:div>
    <w:div w:id="113253426">
      <w:bodyDiv w:val="1"/>
      <w:marLeft w:val="0"/>
      <w:marRight w:val="0"/>
      <w:marTop w:val="0"/>
      <w:marBottom w:val="0"/>
      <w:divBdr>
        <w:top w:val="none" w:sz="0" w:space="0" w:color="auto"/>
        <w:left w:val="none" w:sz="0" w:space="0" w:color="auto"/>
        <w:bottom w:val="none" w:sz="0" w:space="0" w:color="auto"/>
        <w:right w:val="none" w:sz="0" w:space="0" w:color="auto"/>
      </w:divBdr>
    </w:div>
    <w:div w:id="116607718">
      <w:bodyDiv w:val="1"/>
      <w:marLeft w:val="0"/>
      <w:marRight w:val="0"/>
      <w:marTop w:val="0"/>
      <w:marBottom w:val="0"/>
      <w:divBdr>
        <w:top w:val="none" w:sz="0" w:space="0" w:color="auto"/>
        <w:left w:val="none" w:sz="0" w:space="0" w:color="auto"/>
        <w:bottom w:val="none" w:sz="0" w:space="0" w:color="auto"/>
        <w:right w:val="none" w:sz="0" w:space="0" w:color="auto"/>
      </w:divBdr>
    </w:div>
    <w:div w:id="117064316">
      <w:bodyDiv w:val="1"/>
      <w:marLeft w:val="0"/>
      <w:marRight w:val="0"/>
      <w:marTop w:val="0"/>
      <w:marBottom w:val="0"/>
      <w:divBdr>
        <w:top w:val="none" w:sz="0" w:space="0" w:color="auto"/>
        <w:left w:val="none" w:sz="0" w:space="0" w:color="auto"/>
        <w:bottom w:val="none" w:sz="0" w:space="0" w:color="auto"/>
        <w:right w:val="none" w:sz="0" w:space="0" w:color="auto"/>
      </w:divBdr>
    </w:div>
    <w:div w:id="119417472">
      <w:bodyDiv w:val="1"/>
      <w:marLeft w:val="0"/>
      <w:marRight w:val="0"/>
      <w:marTop w:val="0"/>
      <w:marBottom w:val="0"/>
      <w:divBdr>
        <w:top w:val="none" w:sz="0" w:space="0" w:color="auto"/>
        <w:left w:val="none" w:sz="0" w:space="0" w:color="auto"/>
        <w:bottom w:val="none" w:sz="0" w:space="0" w:color="auto"/>
        <w:right w:val="none" w:sz="0" w:space="0" w:color="auto"/>
      </w:divBdr>
    </w:div>
    <w:div w:id="120344675">
      <w:bodyDiv w:val="1"/>
      <w:marLeft w:val="0"/>
      <w:marRight w:val="0"/>
      <w:marTop w:val="0"/>
      <w:marBottom w:val="0"/>
      <w:divBdr>
        <w:top w:val="none" w:sz="0" w:space="0" w:color="auto"/>
        <w:left w:val="none" w:sz="0" w:space="0" w:color="auto"/>
        <w:bottom w:val="none" w:sz="0" w:space="0" w:color="auto"/>
        <w:right w:val="none" w:sz="0" w:space="0" w:color="auto"/>
      </w:divBdr>
    </w:div>
    <w:div w:id="120851276">
      <w:bodyDiv w:val="1"/>
      <w:marLeft w:val="0"/>
      <w:marRight w:val="0"/>
      <w:marTop w:val="0"/>
      <w:marBottom w:val="0"/>
      <w:divBdr>
        <w:top w:val="none" w:sz="0" w:space="0" w:color="auto"/>
        <w:left w:val="none" w:sz="0" w:space="0" w:color="auto"/>
        <w:bottom w:val="none" w:sz="0" w:space="0" w:color="auto"/>
        <w:right w:val="none" w:sz="0" w:space="0" w:color="auto"/>
      </w:divBdr>
    </w:div>
    <w:div w:id="121386271">
      <w:bodyDiv w:val="1"/>
      <w:marLeft w:val="0"/>
      <w:marRight w:val="0"/>
      <w:marTop w:val="0"/>
      <w:marBottom w:val="0"/>
      <w:divBdr>
        <w:top w:val="none" w:sz="0" w:space="0" w:color="auto"/>
        <w:left w:val="none" w:sz="0" w:space="0" w:color="auto"/>
        <w:bottom w:val="none" w:sz="0" w:space="0" w:color="auto"/>
        <w:right w:val="none" w:sz="0" w:space="0" w:color="auto"/>
      </w:divBdr>
    </w:div>
    <w:div w:id="124737921">
      <w:bodyDiv w:val="1"/>
      <w:marLeft w:val="0"/>
      <w:marRight w:val="0"/>
      <w:marTop w:val="0"/>
      <w:marBottom w:val="0"/>
      <w:divBdr>
        <w:top w:val="none" w:sz="0" w:space="0" w:color="auto"/>
        <w:left w:val="none" w:sz="0" w:space="0" w:color="auto"/>
        <w:bottom w:val="none" w:sz="0" w:space="0" w:color="auto"/>
        <w:right w:val="none" w:sz="0" w:space="0" w:color="auto"/>
      </w:divBdr>
    </w:div>
    <w:div w:id="125468407">
      <w:bodyDiv w:val="1"/>
      <w:marLeft w:val="0"/>
      <w:marRight w:val="0"/>
      <w:marTop w:val="0"/>
      <w:marBottom w:val="0"/>
      <w:divBdr>
        <w:top w:val="none" w:sz="0" w:space="0" w:color="auto"/>
        <w:left w:val="none" w:sz="0" w:space="0" w:color="auto"/>
        <w:bottom w:val="none" w:sz="0" w:space="0" w:color="auto"/>
        <w:right w:val="none" w:sz="0" w:space="0" w:color="auto"/>
      </w:divBdr>
    </w:div>
    <w:div w:id="129180060">
      <w:bodyDiv w:val="1"/>
      <w:marLeft w:val="0"/>
      <w:marRight w:val="0"/>
      <w:marTop w:val="0"/>
      <w:marBottom w:val="0"/>
      <w:divBdr>
        <w:top w:val="none" w:sz="0" w:space="0" w:color="auto"/>
        <w:left w:val="none" w:sz="0" w:space="0" w:color="auto"/>
        <w:bottom w:val="none" w:sz="0" w:space="0" w:color="auto"/>
        <w:right w:val="none" w:sz="0" w:space="0" w:color="auto"/>
      </w:divBdr>
    </w:div>
    <w:div w:id="129518301">
      <w:bodyDiv w:val="1"/>
      <w:marLeft w:val="0"/>
      <w:marRight w:val="0"/>
      <w:marTop w:val="0"/>
      <w:marBottom w:val="0"/>
      <w:divBdr>
        <w:top w:val="none" w:sz="0" w:space="0" w:color="auto"/>
        <w:left w:val="none" w:sz="0" w:space="0" w:color="auto"/>
        <w:bottom w:val="none" w:sz="0" w:space="0" w:color="auto"/>
        <w:right w:val="none" w:sz="0" w:space="0" w:color="auto"/>
      </w:divBdr>
    </w:div>
    <w:div w:id="135489453">
      <w:bodyDiv w:val="1"/>
      <w:marLeft w:val="0"/>
      <w:marRight w:val="0"/>
      <w:marTop w:val="0"/>
      <w:marBottom w:val="0"/>
      <w:divBdr>
        <w:top w:val="none" w:sz="0" w:space="0" w:color="auto"/>
        <w:left w:val="none" w:sz="0" w:space="0" w:color="auto"/>
        <w:bottom w:val="none" w:sz="0" w:space="0" w:color="auto"/>
        <w:right w:val="none" w:sz="0" w:space="0" w:color="auto"/>
      </w:divBdr>
    </w:div>
    <w:div w:id="135490703">
      <w:bodyDiv w:val="1"/>
      <w:marLeft w:val="0"/>
      <w:marRight w:val="0"/>
      <w:marTop w:val="0"/>
      <w:marBottom w:val="0"/>
      <w:divBdr>
        <w:top w:val="none" w:sz="0" w:space="0" w:color="auto"/>
        <w:left w:val="none" w:sz="0" w:space="0" w:color="auto"/>
        <w:bottom w:val="none" w:sz="0" w:space="0" w:color="auto"/>
        <w:right w:val="none" w:sz="0" w:space="0" w:color="auto"/>
      </w:divBdr>
    </w:div>
    <w:div w:id="138228028">
      <w:bodyDiv w:val="1"/>
      <w:marLeft w:val="0"/>
      <w:marRight w:val="0"/>
      <w:marTop w:val="0"/>
      <w:marBottom w:val="0"/>
      <w:divBdr>
        <w:top w:val="none" w:sz="0" w:space="0" w:color="auto"/>
        <w:left w:val="none" w:sz="0" w:space="0" w:color="auto"/>
        <w:bottom w:val="none" w:sz="0" w:space="0" w:color="auto"/>
        <w:right w:val="none" w:sz="0" w:space="0" w:color="auto"/>
      </w:divBdr>
    </w:div>
    <w:div w:id="141507665">
      <w:bodyDiv w:val="1"/>
      <w:marLeft w:val="0"/>
      <w:marRight w:val="0"/>
      <w:marTop w:val="0"/>
      <w:marBottom w:val="0"/>
      <w:divBdr>
        <w:top w:val="none" w:sz="0" w:space="0" w:color="auto"/>
        <w:left w:val="none" w:sz="0" w:space="0" w:color="auto"/>
        <w:bottom w:val="none" w:sz="0" w:space="0" w:color="auto"/>
        <w:right w:val="none" w:sz="0" w:space="0" w:color="auto"/>
      </w:divBdr>
    </w:div>
    <w:div w:id="142084926">
      <w:bodyDiv w:val="1"/>
      <w:marLeft w:val="0"/>
      <w:marRight w:val="0"/>
      <w:marTop w:val="0"/>
      <w:marBottom w:val="0"/>
      <w:divBdr>
        <w:top w:val="none" w:sz="0" w:space="0" w:color="auto"/>
        <w:left w:val="none" w:sz="0" w:space="0" w:color="auto"/>
        <w:bottom w:val="none" w:sz="0" w:space="0" w:color="auto"/>
        <w:right w:val="none" w:sz="0" w:space="0" w:color="auto"/>
      </w:divBdr>
    </w:div>
    <w:div w:id="142895777">
      <w:bodyDiv w:val="1"/>
      <w:marLeft w:val="0"/>
      <w:marRight w:val="0"/>
      <w:marTop w:val="0"/>
      <w:marBottom w:val="0"/>
      <w:divBdr>
        <w:top w:val="none" w:sz="0" w:space="0" w:color="auto"/>
        <w:left w:val="none" w:sz="0" w:space="0" w:color="auto"/>
        <w:bottom w:val="none" w:sz="0" w:space="0" w:color="auto"/>
        <w:right w:val="none" w:sz="0" w:space="0" w:color="auto"/>
      </w:divBdr>
    </w:div>
    <w:div w:id="144129732">
      <w:bodyDiv w:val="1"/>
      <w:marLeft w:val="0"/>
      <w:marRight w:val="0"/>
      <w:marTop w:val="0"/>
      <w:marBottom w:val="0"/>
      <w:divBdr>
        <w:top w:val="none" w:sz="0" w:space="0" w:color="auto"/>
        <w:left w:val="none" w:sz="0" w:space="0" w:color="auto"/>
        <w:bottom w:val="none" w:sz="0" w:space="0" w:color="auto"/>
        <w:right w:val="none" w:sz="0" w:space="0" w:color="auto"/>
      </w:divBdr>
    </w:div>
    <w:div w:id="145781894">
      <w:bodyDiv w:val="1"/>
      <w:marLeft w:val="0"/>
      <w:marRight w:val="0"/>
      <w:marTop w:val="0"/>
      <w:marBottom w:val="0"/>
      <w:divBdr>
        <w:top w:val="none" w:sz="0" w:space="0" w:color="auto"/>
        <w:left w:val="none" w:sz="0" w:space="0" w:color="auto"/>
        <w:bottom w:val="none" w:sz="0" w:space="0" w:color="auto"/>
        <w:right w:val="none" w:sz="0" w:space="0" w:color="auto"/>
      </w:divBdr>
    </w:div>
    <w:div w:id="146169438">
      <w:bodyDiv w:val="1"/>
      <w:marLeft w:val="0"/>
      <w:marRight w:val="0"/>
      <w:marTop w:val="0"/>
      <w:marBottom w:val="0"/>
      <w:divBdr>
        <w:top w:val="none" w:sz="0" w:space="0" w:color="auto"/>
        <w:left w:val="none" w:sz="0" w:space="0" w:color="auto"/>
        <w:bottom w:val="none" w:sz="0" w:space="0" w:color="auto"/>
        <w:right w:val="none" w:sz="0" w:space="0" w:color="auto"/>
      </w:divBdr>
    </w:div>
    <w:div w:id="146407435">
      <w:bodyDiv w:val="1"/>
      <w:marLeft w:val="0"/>
      <w:marRight w:val="0"/>
      <w:marTop w:val="0"/>
      <w:marBottom w:val="0"/>
      <w:divBdr>
        <w:top w:val="none" w:sz="0" w:space="0" w:color="auto"/>
        <w:left w:val="none" w:sz="0" w:space="0" w:color="auto"/>
        <w:bottom w:val="none" w:sz="0" w:space="0" w:color="auto"/>
        <w:right w:val="none" w:sz="0" w:space="0" w:color="auto"/>
      </w:divBdr>
    </w:div>
    <w:div w:id="156073854">
      <w:bodyDiv w:val="1"/>
      <w:marLeft w:val="0"/>
      <w:marRight w:val="0"/>
      <w:marTop w:val="0"/>
      <w:marBottom w:val="0"/>
      <w:divBdr>
        <w:top w:val="none" w:sz="0" w:space="0" w:color="auto"/>
        <w:left w:val="none" w:sz="0" w:space="0" w:color="auto"/>
        <w:bottom w:val="none" w:sz="0" w:space="0" w:color="auto"/>
        <w:right w:val="none" w:sz="0" w:space="0" w:color="auto"/>
      </w:divBdr>
    </w:div>
    <w:div w:id="158471591">
      <w:bodyDiv w:val="1"/>
      <w:marLeft w:val="0"/>
      <w:marRight w:val="0"/>
      <w:marTop w:val="0"/>
      <w:marBottom w:val="0"/>
      <w:divBdr>
        <w:top w:val="none" w:sz="0" w:space="0" w:color="auto"/>
        <w:left w:val="none" w:sz="0" w:space="0" w:color="auto"/>
        <w:bottom w:val="none" w:sz="0" w:space="0" w:color="auto"/>
        <w:right w:val="none" w:sz="0" w:space="0" w:color="auto"/>
      </w:divBdr>
    </w:div>
    <w:div w:id="163595594">
      <w:bodyDiv w:val="1"/>
      <w:marLeft w:val="0"/>
      <w:marRight w:val="0"/>
      <w:marTop w:val="0"/>
      <w:marBottom w:val="0"/>
      <w:divBdr>
        <w:top w:val="none" w:sz="0" w:space="0" w:color="auto"/>
        <w:left w:val="none" w:sz="0" w:space="0" w:color="auto"/>
        <w:bottom w:val="none" w:sz="0" w:space="0" w:color="auto"/>
        <w:right w:val="none" w:sz="0" w:space="0" w:color="auto"/>
      </w:divBdr>
    </w:div>
    <w:div w:id="167790002">
      <w:bodyDiv w:val="1"/>
      <w:marLeft w:val="0"/>
      <w:marRight w:val="0"/>
      <w:marTop w:val="0"/>
      <w:marBottom w:val="0"/>
      <w:divBdr>
        <w:top w:val="none" w:sz="0" w:space="0" w:color="auto"/>
        <w:left w:val="none" w:sz="0" w:space="0" w:color="auto"/>
        <w:bottom w:val="none" w:sz="0" w:space="0" w:color="auto"/>
        <w:right w:val="none" w:sz="0" w:space="0" w:color="auto"/>
      </w:divBdr>
    </w:div>
    <w:div w:id="167839772">
      <w:bodyDiv w:val="1"/>
      <w:marLeft w:val="0"/>
      <w:marRight w:val="0"/>
      <w:marTop w:val="0"/>
      <w:marBottom w:val="0"/>
      <w:divBdr>
        <w:top w:val="none" w:sz="0" w:space="0" w:color="auto"/>
        <w:left w:val="none" w:sz="0" w:space="0" w:color="auto"/>
        <w:bottom w:val="none" w:sz="0" w:space="0" w:color="auto"/>
        <w:right w:val="none" w:sz="0" w:space="0" w:color="auto"/>
      </w:divBdr>
    </w:div>
    <w:div w:id="171575543">
      <w:bodyDiv w:val="1"/>
      <w:marLeft w:val="0"/>
      <w:marRight w:val="0"/>
      <w:marTop w:val="0"/>
      <w:marBottom w:val="0"/>
      <w:divBdr>
        <w:top w:val="none" w:sz="0" w:space="0" w:color="auto"/>
        <w:left w:val="none" w:sz="0" w:space="0" w:color="auto"/>
        <w:bottom w:val="none" w:sz="0" w:space="0" w:color="auto"/>
        <w:right w:val="none" w:sz="0" w:space="0" w:color="auto"/>
      </w:divBdr>
    </w:div>
    <w:div w:id="172915714">
      <w:bodyDiv w:val="1"/>
      <w:marLeft w:val="0"/>
      <w:marRight w:val="0"/>
      <w:marTop w:val="0"/>
      <w:marBottom w:val="0"/>
      <w:divBdr>
        <w:top w:val="none" w:sz="0" w:space="0" w:color="auto"/>
        <w:left w:val="none" w:sz="0" w:space="0" w:color="auto"/>
        <w:bottom w:val="none" w:sz="0" w:space="0" w:color="auto"/>
        <w:right w:val="none" w:sz="0" w:space="0" w:color="auto"/>
      </w:divBdr>
    </w:div>
    <w:div w:id="173107563">
      <w:bodyDiv w:val="1"/>
      <w:marLeft w:val="0"/>
      <w:marRight w:val="0"/>
      <w:marTop w:val="0"/>
      <w:marBottom w:val="0"/>
      <w:divBdr>
        <w:top w:val="none" w:sz="0" w:space="0" w:color="auto"/>
        <w:left w:val="none" w:sz="0" w:space="0" w:color="auto"/>
        <w:bottom w:val="none" w:sz="0" w:space="0" w:color="auto"/>
        <w:right w:val="none" w:sz="0" w:space="0" w:color="auto"/>
      </w:divBdr>
    </w:div>
    <w:div w:id="185025338">
      <w:bodyDiv w:val="1"/>
      <w:marLeft w:val="0"/>
      <w:marRight w:val="0"/>
      <w:marTop w:val="0"/>
      <w:marBottom w:val="0"/>
      <w:divBdr>
        <w:top w:val="none" w:sz="0" w:space="0" w:color="auto"/>
        <w:left w:val="none" w:sz="0" w:space="0" w:color="auto"/>
        <w:bottom w:val="none" w:sz="0" w:space="0" w:color="auto"/>
        <w:right w:val="none" w:sz="0" w:space="0" w:color="auto"/>
      </w:divBdr>
    </w:div>
    <w:div w:id="186338259">
      <w:bodyDiv w:val="1"/>
      <w:marLeft w:val="0"/>
      <w:marRight w:val="0"/>
      <w:marTop w:val="0"/>
      <w:marBottom w:val="0"/>
      <w:divBdr>
        <w:top w:val="none" w:sz="0" w:space="0" w:color="auto"/>
        <w:left w:val="none" w:sz="0" w:space="0" w:color="auto"/>
        <w:bottom w:val="none" w:sz="0" w:space="0" w:color="auto"/>
        <w:right w:val="none" w:sz="0" w:space="0" w:color="auto"/>
      </w:divBdr>
    </w:div>
    <w:div w:id="186993662">
      <w:bodyDiv w:val="1"/>
      <w:marLeft w:val="0"/>
      <w:marRight w:val="0"/>
      <w:marTop w:val="0"/>
      <w:marBottom w:val="0"/>
      <w:divBdr>
        <w:top w:val="none" w:sz="0" w:space="0" w:color="auto"/>
        <w:left w:val="none" w:sz="0" w:space="0" w:color="auto"/>
        <w:bottom w:val="none" w:sz="0" w:space="0" w:color="auto"/>
        <w:right w:val="none" w:sz="0" w:space="0" w:color="auto"/>
      </w:divBdr>
    </w:div>
    <w:div w:id="187765305">
      <w:bodyDiv w:val="1"/>
      <w:marLeft w:val="0"/>
      <w:marRight w:val="0"/>
      <w:marTop w:val="0"/>
      <w:marBottom w:val="0"/>
      <w:divBdr>
        <w:top w:val="none" w:sz="0" w:space="0" w:color="auto"/>
        <w:left w:val="none" w:sz="0" w:space="0" w:color="auto"/>
        <w:bottom w:val="none" w:sz="0" w:space="0" w:color="auto"/>
        <w:right w:val="none" w:sz="0" w:space="0" w:color="auto"/>
      </w:divBdr>
    </w:div>
    <w:div w:id="190727035">
      <w:bodyDiv w:val="1"/>
      <w:marLeft w:val="0"/>
      <w:marRight w:val="0"/>
      <w:marTop w:val="0"/>
      <w:marBottom w:val="0"/>
      <w:divBdr>
        <w:top w:val="none" w:sz="0" w:space="0" w:color="auto"/>
        <w:left w:val="none" w:sz="0" w:space="0" w:color="auto"/>
        <w:bottom w:val="none" w:sz="0" w:space="0" w:color="auto"/>
        <w:right w:val="none" w:sz="0" w:space="0" w:color="auto"/>
      </w:divBdr>
    </w:div>
    <w:div w:id="191304183">
      <w:bodyDiv w:val="1"/>
      <w:marLeft w:val="0"/>
      <w:marRight w:val="0"/>
      <w:marTop w:val="0"/>
      <w:marBottom w:val="0"/>
      <w:divBdr>
        <w:top w:val="none" w:sz="0" w:space="0" w:color="auto"/>
        <w:left w:val="none" w:sz="0" w:space="0" w:color="auto"/>
        <w:bottom w:val="none" w:sz="0" w:space="0" w:color="auto"/>
        <w:right w:val="none" w:sz="0" w:space="0" w:color="auto"/>
      </w:divBdr>
    </w:div>
    <w:div w:id="191648954">
      <w:bodyDiv w:val="1"/>
      <w:marLeft w:val="0"/>
      <w:marRight w:val="0"/>
      <w:marTop w:val="0"/>
      <w:marBottom w:val="0"/>
      <w:divBdr>
        <w:top w:val="none" w:sz="0" w:space="0" w:color="auto"/>
        <w:left w:val="none" w:sz="0" w:space="0" w:color="auto"/>
        <w:bottom w:val="none" w:sz="0" w:space="0" w:color="auto"/>
        <w:right w:val="none" w:sz="0" w:space="0" w:color="auto"/>
      </w:divBdr>
    </w:div>
    <w:div w:id="193932248">
      <w:bodyDiv w:val="1"/>
      <w:marLeft w:val="0"/>
      <w:marRight w:val="0"/>
      <w:marTop w:val="0"/>
      <w:marBottom w:val="0"/>
      <w:divBdr>
        <w:top w:val="none" w:sz="0" w:space="0" w:color="auto"/>
        <w:left w:val="none" w:sz="0" w:space="0" w:color="auto"/>
        <w:bottom w:val="none" w:sz="0" w:space="0" w:color="auto"/>
        <w:right w:val="none" w:sz="0" w:space="0" w:color="auto"/>
      </w:divBdr>
    </w:div>
    <w:div w:id="198014453">
      <w:bodyDiv w:val="1"/>
      <w:marLeft w:val="0"/>
      <w:marRight w:val="0"/>
      <w:marTop w:val="0"/>
      <w:marBottom w:val="0"/>
      <w:divBdr>
        <w:top w:val="none" w:sz="0" w:space="0" w:color="auto"/>
        <w:left w:val="none" w:sz="0" w:space="0" w:color="auto"/>
        <w:bottom w:val="none" w:sz="0" w:space="0" w:color="auto"/>
        <w:right w:val="none" w:sz="0" w:space="0" w:color="auto"/>
      </w:divBdr>
    </w:div>
    <w:div w:id="198393193">
      <w:bodyDiv w:val="1"/>
      <w:marLeft w:val="0"/>
      <w:marRight w:val="0"/>
      <w:marTop w:val="0"/>
      <w:marBottom w:val="0"/>
      <w:divBdr>
        <w:top w:val="none" w:sz="0" w:space="0" w:color="auto"/>
        <w:left w:val="none" w:sz="0" w:space="0" w:color="auto"/>
        <w:bottom w:val="none" w:sz="0" w:space="0" w:color="auto"/>
        <w:right w:val="none" w:sz="0" w:space="0" w:color="auto"/>
      </w:divBdr>
    </w:div>
    <w:div w:id="198668670">
      <w:bodyDiv w:val="1"/>
      <w:marLeft w:val="0"/>
      <w:marRight w:val="0"/>
      <w:marTop w:val="0"/>
      <w:marBottom w:val="0"/>
      <w:divBdr>
        <w:top w:val="none" w:sz="0" w:space="0" w:color="auto"/>
        <w:left w:val="none" w:sz="0" w:space="0" w:color="auto"/>
        <w:bottom w:val="none" w:sz="0" w:space="0" w:color="auto"/>
        <w:right w:val="none" w:sz="0" w:space="0" w:color="auto"/>
      </w:divBdr>
    </w:div>
    <w:div w:id="199516023">
      <w:bodyDiv w:val="1"/>
      <w:marLeft w:val="0"/>
      <w:marRight w:val="0"/>
      <w:marTop w:val="0"/>
      <w:marBottom w:val="0"/>
      <w:divBdr>
        <w:top w:val="none" w:sz="0" w:space="0" w:color="auto"/>
        <w:left w:val="none" w:sz="0" w:space="0" w:color="auto"/>
        <w:bottom w:val="none" w:sz="0" w:space="0" w:color="auto"/>
        <w:right w:val="none" w:sz="0" w:space="0" w:color="auto"/>
      </w:divBdr>
    </w:div>
    <w:div w:id="202328535">
      <w:bodyDiv w:val="1"/>
      <w:marLeft w:val="0"/>
      <w:marRight w:val="0"/>
      <w:marTop w:val="0"/>
      <w:marBottom w:val="0"/>
      <w:divBdr>
        <w:top w:val="none" w:sz="0" w:space="0" w:color="auto"/>
        <w:left w:val="none" w:sz="0" w:space="0" w:color="auto"/>
        <w:bottom w:val="none" w:sz="0" w:space="0" w:color="auto"/>
        <w:right w:val="none" w:sz="0" w:space="0" w:color="auto"/>
      </w:divBdr>
    </w:div>
    <w:div w:id="205680613">
      <w:bodyDiv w:val="1"/>
      <w:marLeft w:val="0"/>
      <w:marRight w:val="0"/>
      <w:marTop w:val="0"/>
      <w:marBottom w:val="0"/>
      <w:divBdr>
        <w:top w:val="none" w:sz="0" w:space="0" w:color="auto"/>
        <w:left w:val="none" w:sz="0" w:space="0" w:color="auto"/>
        <w:bottom w:val="none" w:sz="0" w:space="0" w:color="auto"/>
        <w:right w:val="none" w:sz="0" w:space="0" w:color="auto"/>
      </w:divBdr>
    </w:div>
    <w:div w:id="205916657">
      <w:bodyDiv w:val="1"/>
      <w:marLeft w:val="0"/>
      <w:marRight w:val="0"/>
      <w:marTop w:val="0"/>
      <w:marBottom w:val="0"/>
      <w:divBdr>
        <w:top w:val="none" w:sz="0" w:space="0" w:color="auto"/>
        <w:left w:val="none" w:sz="0" w:space="0" w:color="auto"/>
        <w:bottom w:val="none" w:sz="0" w:space="0" w:color="auto"/>
        <w:right w:val="none" w:sz="0" w:space="0" w:color="auto"/>
      </w:divBdr>
    </w:div>
    <w:div w:id="208422571">
      <w:bodyDiv w:val="1"/>
      <w:marLeft w:val="0"/>
      <w:marRight w:val="0"/>
      <w:marTop w:val="0"/>
      <w:marBottom w:val="0"/>
      <w:divBdr>
        <w:top w:val="none" w:sz="0" w:space="0" w:color="auto"/>
        <w:left w:val="none" w:sz="0" w:space="0" w:color="auto"/>
        <w:bottom w:val="none" w:sz="0" w:space="0" w:color="auto"/>
        <w:right w:val="none" w:sz="0" w:space="0" w:color="auto"/>
      </w:divBdr>
    </w:div>
    <w:div w:id="209732056">
      <w:bodyDiv w:val="1"/>
      <w:marLeft w:val="0"/>
      <w:marRight w:val="0"/>
      <w:marTop w:val="0"/>
      <w:marBottom w:val="0"/>
      <w:divBdr>
        <w:top w:val="none" w:sz="0" w:space="0" w:color="auto"/>
        <w:left w:val="none" w:sz="0" w:space="0" w:color="auto"/>
        <w:bottom w:val="none" w:sz="0" w:space="0" w:color="auto"/>
        <w:right w:val="none" w:sz="0" w:space="0" w:color="auto"/>
      </w:divBdr>
    </w:div>
    <w:div w:id="210386947">
      <w:bodyDiv w:val="1"/>
      <w:marLeft w:val="0"/>
      <w:marRight w:val="0"/>
      <w:marTop w:val="0"/>
      <w:marBottom w:val="0"/>
      <w:divBdr>
        <w:top w:val="none" w:sz="0" w:space="0" w:color="auto"/>
        <w:left w:val="none" w:sz="0" w:space="0" w:color="auto"/>
        <w:bottom w:val="none" w:sz="0" w:space="0" w:color="auto"/>
        <w:right w:val="none" w:sz="0" w:space="0" w:color="auto"/>
      </w:divBdr>
    </w:div>
    <w:div w:id="211313999">
      <w:bodyDiv w:val="1"/>
      <w:marLeft w:val="0"/>
      <w:marRight w:val="0"/>
      <w:marTop w:val="0"/>
      <w:marBottom w:val="0"/>
      <w:divBdr>
        <w:top w:val="none" w:sz="0" w:space="0" w:color="auto"/>
        <w:left w:val="none" w:sz="0" w:space="0" w:color="auto"/>
        <w:bottom w:val="none" w:sz="0" w:space="0" w:color="auto"/>
        <w:right w:val="none" w:sz="0" w:space="0" w:color="auto"/>
      </w:divBdr>
    </w:div>
    <w:div w:id="211771036">
      <w:bodyDiv w:val="1"/>
      <w:marLeft w:val="0"/>
      <w:marRight w:val="0"/>
      <w:marTop w:val="0"/>
      <w:marBottom w:val="0"/>
      <w:divBdr>
        <w:top w:val="none" w:sz="0" w:space="0" w:color="auto"/>
        <w:left w:val="none" w:sz="0" w:space="0" w:color="auto"/>
        <w:bottom w:val="none" w:sz="0" w:space="0" w:color="auto"/>
        <w:right w:val="none" w:sz="0" w:space="0" w:color="auto"/>
      </w:divBdr>
    </w:div>
    <w:div w:id="213782676">
      <w:bodyDiv w:val="1"/>
      <w:marLeft w:val="0"/>
      <w:marRight w:val="0"/>
      <w:marTop w:val="0"/>
      <w:marBottom w:val="0"/>
      <w:divBdr>
        <w:top w:val="none" w:sz="0" w:space="0" w:color="auto"/>
        <w:left w:val="none" w:sz="0" w:space="0" w:color="auto"/>
        <w:bottom w:val="none" w:sz="0" w:space="0" w:color="auto"/>
        <w:right w:val="none" w:sz="0" w:space="0" w:color="auto"/>
      </w:divBdr>
    </w:div>
    <w:div w:id="218637438">
      <w:bodyDiv w:val="1"/>
      <w:marLeft w:val="0"/>
      <w:marRight w:val="0"/>
      <w:marTop w:val="0"/>
      <w:marBottom w:val="0"/>
      <w:divBdr>
        <w:top w:val="none" w:sz="0" w:space="0" w:color="auto"/>
        <w:left w:val="none" w:sz="0" w:space="0" w:color="auto"/>
        <w:bottom w:val="none" w:sz="0" w:space="0" w:color="auto"/>
        <w:right w:val="none" w:sz="0" w:space="0" w:color="auto"/>
      </w:divBdr>
    </w:div>
    <w:div w:id="219176934">
      <w:bodyDiv w:val="1"/>
      <w:marLeft w:val="0"/>
      <w:marRight w:val="0"/>
      <w:marTop w:val="0"/>
      <w:marBottom w:val="0"/>
      <w:divBdr>
        <w:top w:val="none" w:sz="0" w:space="0" w:color="auto"/>
        <w:left w:val="none" w:sz="0" w:space="0" w:color="auto"/>
        <w:bottom w:val="none" w:sz="0" w:space="0" w:color="auto"/>
        <w:right w:val="none" w:sz="0" w:space="0" w:color="auto"/>
      </w:divBdr>
    </w:div>
    <w:div w:id="221718864">
      <w:bodyDiv w:val="1"/>
      <w:marLeft w:val="0"/>
      <w:marRight w:val="0"/>
      <w:marTop w:val="0"/>
      <w:marBottom w:val="0"/>
      <w:divBdr>
        <w:top w:val="none" w:sz="0" w:space="0" w:color="auto"/>
        <w:left w:val="none" w:sz="0" w:space="0" w:color="auto"/>
        <w:bottom w:val="none" w:sz="0" w:space="0" w:color="auto"/>
        <w:right w:val="none" w:sz="0" w:space="0" w:color="auto"/>
      </w:divBdr>
    </w:div>
    <w:div w:id="222104327">
      <w:bodyDiv w:val="1"/>
      <w:marLeft w:val="0"/>
      <w:marRight w:val="0"/>
      <w:marTop w:val="0"/>
      <w:marBottom w:val="0"/>
      <w:divBdr>
        <w:top w:val="none" w:sz="0" w:space="0" w:color="auto"/>
        <w:left w:val="none" w:sz="0" w:space="0" w:color="auto"/>
        <w:bottom w:val="none" w:sz="0" w:space="0" w:color="auto"/>
        <w:right w:val="none" w:sz="0" w:space="0" w:color="auto"/>
      </w:divBdr>
    </w:div>
    <w:div w:id="222109777">
      <w:bodyDiv w:val="1"/>
      <w:marLeft w:val="0"/>
      <w:marRight w:val="0"/>
      <w:marTop w:val="0"/>
      <w:marBottom w:val="0"/>
      <w:divBdr>
        <w:top w:val="none" w:sz="0" w:space="0" w:color="auto"/>
        <w:left w:val="none" w:sz="0" w:space="0" w:color="auto"/>
        <w:bottom w:val="none" w:sz="0" w:space="0" w:color="auto"/>
        <w:right w:val="none" w:sz="0" w:space="0" w:color="auto"/>
      </w:divBdr>
    </w:div>
    <w:div w:id="222176780">
      <w:bodyDiv w:val="1"/>
      <w:marLeft w:val="0"/>
      <w:marRight w:val="0"/>
      <w:marTop w:val="0"/>
      <w:marBottom w:val="0"/>
      <w:divBdr>
        <w:top w:val="none" w:sz="0" w:space="0" w:color="auto"/>
        <w:left w:val="none" w:sz="0" w:space="0" w:color="auto"/>
        <w:bottom w:val="none" w:sz="0" w:space="0" w:color="auto"/>
        <w:right w:val="none" w:sz="0" w:space="0" w:color="auto"/>
      </w:divBdr>
    </w:div>
    <w:div w:id="222719144">
      <w:bodyDiv w:val="1"/>
      <w:marLeft w:val="0"/>
      <w:marRight w:val="0"/>
      <w:marTop w:val="0"/>
      <w:marBottom w:val="0"/>
      <w:divBdr>
        <w:top w:val="none" w:sz="0" w:space="0" w:color="auto"/>
        <w:left w:val="none" w:sz="0" w:space="0" w:color="auto"/>
        <w:bottom w:val="none" w:sz="0" w:space="0" w:color="auto"/>
        <w:right w:val="none" w:sz="0" w:space="0" w:color="auto"/>
      </w:divBdr>
    </w:div>
    <w:div w:id="224533055">
      <w:bodyDiv w:val="1"/>
      <w:marLeft w:val="0"/>
      <w:marRight w:val="0"/>
      <w:marTop w:val="0"/>
      <w:marBottom w:val="0"/>
      <w:divBdr>
        <w:top w:val="none" w:sz="0" w:space="0" w:color="auto"/>
        <w:left w:val="none" w:sz="0" w:space="0" w:color="auto"/>
        <w:bottom w:val="none" w:sz="0" w:space="0" w:color="auto"/>
        <w:right w:val="none" w:sz="0" w:space="0" w:color="auto"/>
      </w:divBdr>
    </w:div>
    <w:div w:id="227229440">
      <w:bodyDiv w:val="1"/>
      <w:marLeft w:val="0"/>
      <w:marRight w:val="0"/>
      <w:marTop w:val="0"/>
      <w:marBottom w:val="0"/>
      <w:divBdr>
        <w:top w:val="none" w:sz="0" w:space="0" w:color="auto"/>
        <w:left w:val="none" w:sz="0" w:space="0" w:color="auto"/>
        <w:bottom w:val="none" w:sz="0" w:space="0" w:color="auto"/>
        <w:right w:val="none" w:sz="0" w:space="0" w:color="auto"/>
      </w:divBdr>
    </w:div>
    <w:div w:id="230239802">
      <w:bodyDiv w:val="1"/>
      <w:marLeft w:val="0"/>
      <w:marRight w:val="0"/>
      <w:marTop w:val="0"/>
      <w:marBottom w:val="0"/>
      <w:divBdr>
        <w:top w:val="none" w:sz="0" w:space="0" w:color="auto"/>
        <w:left w:val="none" w:sz="0" w:space="0" w:color="auto"/>
        <w:bottom w:val="none" w:sz="0" w:space="0" w:color="auto"/>
        <w:right w:val="none" w:sz="0" w:space="0" w:color="auto"/>
      </w:divBdr>
    </w:div>
    <w:div w:id="231695878">
      <w:bodyDiv w:val="1"/>
      <w:marLeft w:val="0"/>
      <w:marRight w:val="0"/>
      <w:marTop w:val="0"/>
      <w:marBottom w:val="0"/>
      <w:divBdr>
        <w:top w:val="none" w:sz="0" w:space="0" w:color="auto"/>
        <w:left w:val="none" w:sz="0" w:space="0" w:color="auto"/>
        <w:bottom w:val="none" w:sz="0" w:space="0" w:color="auto"/>
        <w:right w:val="none" w:sz="0" w:space="0" w:color="auto"/>
      </w:divBdr>
    </w:div>
    <w:div w:id="231932475">
      <w:bodyDiv w:val="1"/>
      <w:marLeft w:val="0"/>
      <w:marRight w:val="0"/>
      <w:marTop w:val="0"/>
      <w:marBottom w:val="0"/>
      <w:divBdr>
        <w:top w:val="none" w:sz="0" w:space="0" w:color="auto"/>
        <w:left w:val="none" w:sz="0" w:space="0" w:color="auto"/>
        <w:bottom w:val="none" w:sz="0" w:space="0" w:color="auto"/>
        <w:right w:val="none" w:sz="0" w:space="0" w:color="auto"/>
      </w:divBdr>
    </w:div>
    <w:div w:id="233976217">
      <w:bodyDiv w:val="1"/>
      <w:marLeft w:val="0"/>
      <w:marRight w:val="0"/>
      <w:marTop w:val="0"/>
      <w:marBottom w:val="0"/>
      <w:divBdr>
        <w:top w:val="none" w:sz="0" w:space="0" w:color="auto"/>
        <w:left w:val="none" w:sz="0" w:space="0" w:color="auto"/>
        <w:bottom w:val="none" w:sz="0" w:space="0" w:color="auto"/>
        <w:right w:val="none" w:sz="0" w:space="0" w:color="auto"/>
      </w:divBdr>
    </w:div>
    <w:div w:id="237834781">
      <w:bodyDiv w:val="1"/>
      <w:marLeft w:val="0"/>
      <w:marRight w:val="0"/>
      <w:marTop w:val="0"/>
      <w:marBottom w:val="0"/>
      <w:divBdr>
        <w:top w:val="none" w:sz="0" w:space="0" w:color="auto"/>
        <w:left w:val="none" w:sz="0" w:space="0" w:color="auto"/>
        <w:bottom w:val="none" w:sz="0" w:space="0" w:color="auto"/>
        <w:right w:val="none" w:sz="0" w:space="0" w:color="auto"/>
      </w:divBdr>
      <w:divsChild>
        <w:div w:id="123426528">
          <w:marLeft w:val="0"/>
          <w:marRight w:val="0"/>
          <w:marTop w:val="60"/>
          <w:marBottom w:val="0"/>
          <w:divBdr>
            <w:top w:val="none" w:sz="0" w:space="0" w:color="auto"/>
            <w:left w:val="none" w:sz="0" w:space="0" w:color="auto"/>
            <w:bottom w:val="none" w:sz="0" w:space="0" w:color="auto"/>
            <w:right w:val="none" w:sz="0" w:space="0" w:color="auto"/>
          </w:divBdr>
        </w:div>
        <w:div w:id="138620848">
          <w:marLeft w:val="0"/>
          <w:marRight w:val="0"/>
          <w:marTop w:val="60"/>
          <w:marBottom w:val="0"/>
          <w:divBdr>
            <w:top w:val="none" w:sz="0" w:space="0" w:color="auto"/>
            <w:left w:val="none" w:sz="0" w:space="0" w:color="auto"/>
            <w:bottom w:val="none" w:sz="0" w:space="0" w:color="auto"/>
            <w:right w:val="none" w:sz="0" w:space="0" w:color="auto"/>
          </w:divBdr>
        </w:div>
        <w:div w:id="153299232">
          <w:marLeft w:val="0"/>
          <w:marRight w:val="0"/>
          <w:marTop w:val="60"/>
          <w:marBottom w:val="0"/>
          <w:divBdr>
            <w:top w:val="none" w:sz="0" w:space="0" w:color="auto"/>
            <w:left w:val="none" w:sz="0" w:space="0" w:color="auto"/>
            <w:bottom w:val="none" w:sz="0" w:space="0" w:color="auto"/>
            <w:right w:val="none" w:sz="0" w:space="0" w:color="auto"/>
          </w:divBdr>
        </w:div>
        <w:div w:id="174999828">
          <w:marLeft w:val="0"/>
          <w:marRight w:val="0"/>
          <w:marTop w:val="60"/>
          <w:marBottom w:val="0"/>
          <w:divBdr>
            <w:top w:val="none" w:sz="0" w:space="0" w:color="auto"/>
            <w:left w:val="none" w:sz="0" w:space="0" w:color="auto"/>
            <w:bottom w:val="none" w:sz="0" w:space="0" w:color="auto"/>
            <w:right w:val="none" w:sz="0" w:space="0" w:color="auto"/>
          </w:divBdr>
        </w:div>
        <w:div w:id="395788878">
          <w:marLeft w:val="0"/>
          <w:marRight w:val="0"/>
          <w:marTop w:val="60"/>
          <w:marBottom w:val="0"/>
          <w:divBdr>
            <w:top w:val="none" w:sz="0" w:space="0" w:color="auto"/>
            <w:left w:val="none" w:sz="0" w:space="0" w:color="auto"/>
            <w:bottom w:val="none" w:sz="0" w:space="0" w:color="auto"/>
            <w:right w:val="none" w:sz="0" w:space="0" w:color="auto"/>
          </w:divBdr>
        </w:div>
        <w:div w:id="552422942">
          <w:marLeft w:val="0"/>
          <w:marRight w:val="0"/>
          <w:marTop w:val="60"/>
          <w:marBottom w:val="0"/>
          <w:divBdr>
            <w:top w:val="none" w:sz="0" w:space="0" w:color="auto"/>
            <w:left w:val="none" w:sz="0" w:space="0" w:color="auto"/>
            <w:bottom w:val="none" w:sz="0" w:space="0" w:color="auto"/>
            <w:right w:val="none" w:sz="0" w:space="0" w:color="auto"/>
          </w:divBdr>
        </w:div>
        <w:div w:id="680547014">
          <w:marLeft w:val="0"/>
          <w:marRight w:val="0"/>
          <w:marTop w:val="60"/>
          <w:marBottom w:val="0"/>
          <w:divBdr>
            <w:top w:val="none" w:sz="0" w:space="0" w:color="auto"/>
            <w:left w:val="none" w:sz="0" w:space="0" w:color="auto"/>
            <w:bottom w:val="none" w:sz="0" w:space="0" w:color="auto"/>
            <w:right w:val="none" w:sz="0" w:space="0" w:color="auto"/>
          </w:divBdr>
        </w:div>
        <w:div w:id="704714115">
          <w:marLeft w:val="0"/>
          <w:marRight w:val="0"/>
          <w:marTop w:val="60"/>
          <w:marBottom w:val="0"/>
          <w:divBdr>
            <w:top w:val="none" w:sz="0" w:space="0" w:color="auto"/>
            <w:left w:val="none" w:sz="0" w:space="0" w:color="auto"/>
            <w:bottom w:val="none" w:sz="0" w:space="0" w:color="auto"/>
            <w:right w:val="none" w:sz="0" w:space="0" w:color="auto"/>
          </w:divBdr>
        </w:div>
        <w:div w:id="733237663">
          <w:marLeft w:val="0"/>
          <w:marRight w:val="0"/>
          <w:marTop w:val="60"/>
          <w:marBottom w:val="0"/>
          <w:divBdr>
            <w:top w:val="none" w:sz="0" w:space="0" w:color="auto"/>
            <w:left w:val="none" w:sz="0" w:space="0" w:color="auto"/>
            <w:bottom w:val="none" w:sz="0" w:space="0" w:color="auto"/>
            <w:right w:val="none" w:sz="0" w:space="0" w:color="auto"/>
          </w:divBdr>
        </w:div>
        <w:div w:id="756095867">
          <w:marLeft w:val="0"/>
          <w:marRight w:val="0"/>
          <w:marTop w:val="60"/>
          <w:marBottom w:val="0"/>
          <w:divBdr>
            <w:top w:val="none" w:sz="0" w:space="0" w:color="auto"/>
            <w:left w:val="none" w:sz="0" w:space="0" w:color="auto"/>
            <w:bottom w:val="none" w:sz="0" w:space="0" w:color="auto"/>
            <w:right w:val="none" w:sz="0" w:space="0" w:color="auto"/>
          </w:divBdr>
        </w:div>
        <w:div w:id="765275803">
          <w:marLeft w:val="0"/>
          <w:marRight w:val="0"/>
          <w:marTop w:val="60"/>
          <w:marBottom w:val="0"/>
          <w:divBdr>
            <w:top w:val="none" w:sz="0" w:space="0" w:color="auto"/>
            <w:left w:val="none" w:sz="0" w:space="0" w:color="auto"/>
            <w:bottom w:val="none" w:sz="0" w:space="0" w:color="auto"/>
            <w:right w:val="none" w:sz="0" w:space="0" w:color="auto"/>
          </w:divBdr>
        </w:div>
        <w:div w:id="776564419">
          <w:marLeft w:val="0"/>
          <w:marRight w:val="0"/>
          <w:marTop w:val="60"/>
          <w:marBottom w:val="0"/>
          <w:divBdr>
            <w:top w:val="none" w:sz="0" w:space="0" w:color="auto"/>
            <w:left w:val="none" w:sz="0" w:space="0" w:color="auto"/>
            <w:bottom w:val="none" w:sz="0" w:space="0" w:color="auto"/>
            <w:right w:val="none" w:sz="0" w:space="0" w:color="auto"/>
          </w:divBdr>
        </w:div>
        <w:div w:id="791826749">
          <w:marLeft w:val="0"/>
          <w:marRight w:val="0"/>
          <w:marTop w:val="60"/>
          <w:marBottom w:val="0"/>
          <w:divBdr>
            <w:top w:val="none" w:sz="0" w:space="0" w:color="auto"/>
            <w:left w:val="none" w:sz="0" w:space="0" w:color="auto"/>
            <w:bottom w:val="none" w:sz="0" w:space="0" w:color="auto"/>
            <w:right w:val="none" w:sz="0" w:space="0" w:color="auto"/>
          </w:divBdr>
        </w:div>
        <w:div w:id="859271965">
          <w:marLeft w:val="0"/>
          <w:marRight w:val="0"/>
          <w:marTop w:val="60"/>
          <w:marBottom w:val="0"/>
          <w:divBdr>
            <w:top w:val="none" w:sz="0" w:space="0" w:color="auto"/>
            <w:left w:val="none" w:sz="0" w:space="0" w:color="auto"/>
            <w:bottom w:val="none" w:sz="0" w:space="0" w:color="auto"/>
            <w:right w:val="none" w:sz="0" w:space="0" w:color="auto"/>
          </w:divBdr>
        </w:div>
        <w:div w:id="1037312069">
          <w:marLeft w:val="0"/>
          <w:marRight w:val="0"/>
          <w:marTop w:val="60"/>
          <w:marBottom w:val="0"/>
          <w:divBdr>
            <w:top w:val="none" w:sz="0" w:space="0" w:color="auto"/>
            <w:left w:val="none" w:sz="0" w:space="0" w:color="auto"/>
            <w:bottom w:val="none" w:sz="0" w:space="0" w:color="auto"/>
            <w:right w:val="none" w:sz="0" w:space="0" w:color="auto"/>
          </w:divBdr>
        </w:div>
        <w:div w:id="1089351331">
          <w:marLeft w:val="0"/>
          <w:marRight w:val="0"/>
          <w:marTop w:val="60"/>
          <w:marBottom w:val="0"/>
          <w:divBdr>
            <w:top w:val="none" w:sz="0" w:space="0" w:color="auto"/>
            <w:left w:val="none" w:sz="0" w:space="0" w:color="auto"/>
            <w:bottom w:val="none" w:sz="0" w:space="0" w:color="auto"/>
            <w:right w:val="none" w:sz="0" w:space="0" w:color="auto"/>
          </w:divBdr>
        </w:div>
        <w:div w:id="1160191381">
          <w:marLeft w:val="0"/>
          <w:marRight w:val="0"/>
          <w:marTop w:val="60"/>
          <w:marBottom w:val="0"/>
          <w:divBdr>
            <w:top w:val="none" w:sz="0" w:space="0" w:color="auto"/>
            <w:left w:val="none" w:sz="0" w:space="0" w:color="auto"/>
            <w:bottom w:val="none" w:sz="0" w:space="0" w:color="auto"/>
            <w:right w:val="none" w:sz="0" w:space="0" w:color="auto"/>
          </w:divBdr>
        </w:div>
        <w:div w:id="1176773562">
          <w:marLeft w:val="0"/>
          <w:marRight w:val="0"/>
          <w:marTop w:val="60"/>
          <w:marBottom w:val="0"/>
          <w:divBdr>
            <w:top w:val="none" w:sz="0" w:space="0" w:color="auto"/>
            <w:left w:val="none" w:sz="0" w:space="0" w:color="auto"/>
            <w:bottom w:val="none" w:sz="0" w:space="0" w:color="auto"/>
            <w:right w:val="none" w:sz="0" w:space="0" w:color="auto"/>
          </w:divBdr>
        </w:div>
        <w:div w:id="1287154184">
          <w:marLeft w:val="0"/>
          <w:marRight w:val="0"/>
          <w:marTop w:val="60"/>
          <w:marBottom w:val="0"/>
          <w:divBdr>
            <w:top w:val="none" w:sz="0" w:space="0" w:color="auto"/>
            <w:left w:val="none" w:sz="0" w:space="0" w:color="auto"/>
            <w:bottom w:val="none" w:sz="0" w:space="0" w:color="auto"/>
            <w:right w:val="none" w:sz="0" w:space="0" w:color="auto"/>
          </w:divBdr>
        </w:div>
        <w:div w:id="1424449317">
          <w:marLeft w:val="0"/>
          <w:marRight w:val="0"/>
          <w:marTop w:val="60"/>
          <w:marBottom w:val="0"/>
          <w:divBdr>
            <w:top w:val="none" w:sz="0" w:space="0" w:color="auto"/>
            <w:left w:val="none" w:sz="0" w:space="0" w:color="auto"/>
            <w:bottom w:val="none" w:sz="0" w:space="0" w:color="auto"/>
            <w:right w:val="none" w:sz="0" w:space="0" w:color="auto"/>
          </w:divBdr>
        </w:div>
        <w:div w:id="1508792024">
          <w:marLeft w:val="0"/>
          <w:marRight w:val="0"/>
          <w:marTop w:val="60"/>
          <w:marBottom w:val="0"/>
          <w:divBdr>
            <w:top w:val="none" w:sz="0" w:space="0" w:color="auto"/>
            <w:left w:val="none" w:sz="0" w:space="0" w:color="auto"/>
            <w:bottom w:val="none" w:sz="0" w:space="0" w:color="auto"/>
            <w:right w:val="none" w:sz="0" w:space="0" w:color="auto"/>
          </w:divBdr>
        </w:div>
        <w:div w:id="1680766157">
          <w:marLeft w:val="0"/>
          <w:marRight w:val="0"/>
          <w:marTop w:val="60"/>
          <w:marBottom w:val="0"/>
          <w:divBdr>
            <w:top w:val="none" w:sz="0" w:space="0" w:color="auto"/>
            <w:left w:val="none" w:sz="0" w:space="0" w:color="auto"/>
            <w:bottom w:val="none" w:sz="0" w:space="0" w:color="auto"/>
            <w:right w:val="none" w:sz="0" w:space="0" w:color="auto"/>
          </w:divBdr>
        </w:div>
        <w:div w:id="1858615352">
          <w:marLeft w:val="0"/>
          <w:marRight w:val="0"/>
          <w:marTop w:val="60"/>
          <w:marBottom w:val="0"/>
          <w:divBdr>
            <w:top w:val="none" w:sz="0" w:space="0" w:color="auto"/>
            <w:left w:val="none" w:sz="0" w:space="0" w:color="auto"/>
            <w:bottom w:val="none" w:sz="0" w:space="0" w:color="auto"/>
            <w:right w:val="none" w:sz="0" w:space="0" w:color="auto"/>
          </w:divBdr>
        </w:div>
        <w:div w:id="1861354359">
          <w:marLeft w:val="0"/>
          <w:marRight w:val="0"/>
          <w:marTop w:val="60"/>
          <w:marBottom w:val="0"/>
          <w:divBdr>
            <w:top w:val="none" w:sz="0" w:space="0" w:color="auto"/>
            <w:left w:val="none" w:sz="0" w:space="0" w:color="auto"/>
            <w:bottom w:val="none" w:sz="0" w:space="0" w:color="auto"/>
            <w:right w:val="none" w:sz="0" w:space="0" w:color="auto"/>
          </w:divBdr>
        </w:div>
        <w:div w:id="1932621857">
          <w:marLeft w:val="0"/>
          <w:marRight w:val="0"/>
          <w:marTop w:val="60"/>
          <w:marBottom w:val="0"/>
          <w:divBdr>
            <w:top w:val="none" w:sz="0" w:space="0" w:color="auto"/>
            <w:left w:val="none" w:sz="0" w:space="0" w:color="auto"/>
            <w:bottom w:val="none" w:sz="0" w:space="0" w:color="auto"/>
            <w:right w:val="none" w:sz="0" w:space="0" w:color="auto"/>
          </w:divBdr>
        </w:div>
        <w:div w:id="1947543821">
          <w:marLeft w:val="0"/>
          <w:marRight w:val="0"/>
          <w:marTop w:val="60"/>
          <w:marBottom w:val="0"/>
          <w:divBdr>
            <w:top w:val="none" w:sz="0" w:space="0" w:color="auto"/>
            <w:left w:val="none" w:sz="0" w:space="0" w:color="auto"/>
            <w:bottom w:val="none" w:sz="0" w:space="0" w:color="auto"/>
            <w:right w:val="none" w:sz="0" w:space="0" w:color="auto"/>
          </w:divBdr>
        </w:div>
        <w:div w:id="2043700933">
          <w:marLeft w:val="0"/>
          <w:marRight w:val="0"/>
          <w:marTop w:val="60"/>
          <w:marBottom w:val="0"/>
          <w:divBdr>
            <w:top w:val="none" w:sz="0" w:space="0" w:color="auto"/>
            <w:left w:val="none" w:sz="0" w:space="0" w:color="auto"/>
            <w:bottom w:val="none" w:sz="0" w:space="0" w:color="auto"/>
            <w:right w:val="none" w:sz="0" w:space="0" w:color="auto"/>
          </w:divBdr>
        </w:div>
        <w:div w:id="2069307107">
          <w:marLeft w:val="0"/>
          <w:marRight w:val="0"/>
          <w:marTop w:val="60"/>
          <w:marBottom w:val="0"/>
          <w:divBdr>
            <w:top w:val="none" w:sz="0" w:space="0" w:color="auto"/>
            <w:left w:val="none" w:sz="0" w:space="0" w:color="auto"/>
            <w:bottom w:val="none" w:sz="0" w:space="0" w:color="auto"/>
            <w:right w:val="none" w:sz="0" w:space="0" w:color="auto"/>
          </w:divBdr>
        </w:div>
        <w:div w:id="2083402716">
          <w:marLeft w:val="0"/>
          <w:marRight w:val="0"/>
          <w:marTop w:val="60"/>
          <w:marBottom w:val="0"/>
          <w:divBdr>
            <w:top w:val="none" w:sz="0" w:space="0" w:color="auto"/>
            <w:left w:val="none" w:sz="0" w:space="0" w:color="auto"/>
            <w:bottom w:val="none" w:sz="0" w:space="0" w:color="auto"/>
            <w:right w:val="none" w:sz="0" w:space="0" w:color="auto"/>
          </w:divBdr>
        </w:div>
        <w:div w:id="2089880526">
          <w:marLeft w:val="0"/>
          <w:marRight w:val="0"/>
          <w:marTop w:val="60"/>
          <w:marBottom w:val="0"/>
          <w:divBdr>
            <w:top w:val="none" w:sz="0" w:space="0" w:color="auto"/>
            <w:left w:val="none" w:sz="0" w:space="0" w:color="auto"/>
            <w:bottom w:val="none" w:sz="0" w:space="0" w:color="auto"/>
            <w:right w:val="none" w:sz="0" w:space="0" w:color="auto"/>
          </w:divBdr>
        </w:div>
        <w:div w:id="2144686132">
          <w:marLeft w:val="0"/>
          <w:marRight w:val="0"/>
          <w:marTop w:val="60"/>
          <w:marBottom w:val="0"/>
          <w:divBdr>
            <w:top w:val="none" w:sz="0" w:space="0" w:color="auto"/>
            <w:left w:val="none" w:sz="0" w:space="0" w:color="auto"/>
            <w:bottom w:val="none" w:sz="0" w:space="0" w:color="auto"/>
            <w:right w:val="none" w:sz="0" w:space="0" w:color="auto"/>
          </w:divBdr>
        </w:div>
      </w:divsChild>
    </w:div>
    <w:div w:id="238491534">
      <w:bodyDiv w:val="1"/>
      <w:marLeft w:val="0"/>
      <w:marRight w:val="0"/>
      <w:marTop w:val="0"/>
      <w:marBottom w:val="0"/>
      <w:divBdr>
        <w:top w:val="none" w:sz="0" w:space="0" w:color="auto"/>
        <w:left w:val="none" w:sz="0" w:space="0" w:color="auto"/>
        <w:bottom w:val="none" w:sz="0" w:space="0" w:color="auto"/>
        <w:right w:val="none" w:sz="0" w:space="0" w:color="auto"/>
      </w:divBdr>
    </w:div>
    <w:div w:id="240258832">
      <w:bodyDiv w:val="1"/>
      <w:marLeft w:val="0"/>
      <w:marRight w:val="0"/>
      <w:marTop w:val="0"/>
      <w:marBottom w:val="0"/>
      <w:divBdr>
        <w:top w:val="none" w:sz="0" w:space="0" w:color="auto"/>
        <w:left w:val="none" w:sz="0" w:space="0" w:color="auto"/>
        <w:bottom w:val="none" w:sz="0" w:space="0" w:color="auto"/>
        <w:right w:val="none" w:sz="0" w:space="0" w:color="auto"/>
      </w:divBdr>
    </w:div>
    <w:div w:id="240914212">
      <w:bodyDiv w:val="1"/>
      <w:marLeft w:val="0"/>
      <w:marRight w:val="0"/>
      <w:marTop w:val="0"/>
      <w:marBottom w:val="0"/>
      <w:divBdr>
        <w:top w:val="none" w:sz="0" w:space="0" w:color="auto"/>
        <w:left w:val="none" w:sz="0" w:space="0" w:color="auto"/>
        <w:bottom w:val="none" w:sz="0" w:space="0" w:color="auto"/>
        <w:right w:val="none" w:sz="0" w:space="0" w:color="auto"/>
      </w:divBdr>
    </w:div>
    <w:div w:id="241454849">
      <w:bodyDiv w:val="1"/>
      <w:marLeft w:val="0"/>
      <w:marRight w:val="0"/>
      <w:marTop w:val="0"/>
      <w:marBottom w:val="0"/>
      <w:divBdr>
        <w:top w:val="none" w:sz="0" w:space="0" w:color="auto"/>
        <w:left w:val="none" w:sz="0" w:space="0" w:color="auto"/>
        <w:bottom w:val="none" w:sz="0" w:space="0" w:color="auto"/>
        <w:right w:val="none" w:sz="0" w:space="0" w:color="auto"/>
      </w:divBdr>
    </w:div>
    <w:div w:id="243682944">
      <w:bodyDiv w:val="1"/>
      <w:marLeft w:val="0"/>
      <w:marRight w:val="0"/>
      <w:marTop w:val="0"/>
      <w:marBottom w:val="0"/>
      <w:divBdr>
        <w:top w:val="none" w:sz="0" w:space="0" w:color="auto"/>
        <w:left w:val="none" w:sz="0" w:space="0" w:color="auto"/>
        <w:bottom w:val="none" w:sz="0" w:space="0" w:color="auto"/>
        <w:right w:val="none" w:sz="0" w:space="0" w:color="auto"/>
      </w:divBdr>
    </w:div>
    <w:div w:id="244072380">
      <w:bodyDiv w:val="1"/>
      <w:marLeft w:val="0"/>
      <w:marRight w:val="0"/>
      <w:marTop w:val="0"/>
      <w:marBottom w:val="0"/>
      <w:divBdr>
        <w:top w:val="none" w:sz="0" w:space="0" w:color="auto"/>
        <w:left w:val="none" w:sz="0" w:space="0" w:color="auto"/>
        <w:bottom w:val="none" w:sz="0" w:space="0" w:color="auto"/>
        <w:right w:val="none" w:sz="0" w:space="0" w:color="auto"/>
      </w:divBdr>
    </w:div>
    <w:div w:id="245263712">
      <w:bodyDiv w:val="1"/>
      <w:marLeft w:val="0"/>
      <w:marRight w:val="0"/>
      <w:marTop w:val="0"/>
      <w:marBottom w:val="0"/>
      <w:divBdr>
        <w:top w:val="none" w:sz="0" w:space="0" w:color="auto"/>
        <w:left w:val="none" w:sz="0" w:space="0" w:color="auto"/>
        <w:bottom w:val="none" w:sz="0" w:space="0" w:color="auto"/>
        <w:right w:val="none" w:sz="0" w:space="0" w:color="auto"/>
      </w:divBdr>
    </w:div>
    <w:div w:id="245961553">
      <w:bodyDiv w:val="1"/>
      <w:marLeft w:val="0"/>
      <w:marRight w:val="0"/>
      <w:marTop w:val="0"/>
      <w:marBottom w:val="0"/>
      <w:divBdr>
        <w:top w:val="none" w:sz="0" w:space="0" w:color="auto"/>
        <w:left w:val="none" w:sz="0" w:space="0" w:color="auto"/>
        <w:bottom w:val="none" w:sz="0" w:space="0" w:color="auto"/>
        <w:right w:val="none" w:sz="0" w:space="0" w:color="auto"/>
      </w:divBdr>
    </w:div>
    <w:div w:id="246310932">
      <w:bodyDiv w:val="1"/>
      <w:marLeft w:val="0"/>
      <w:marRight w:val="0"/>
      <w:marTop w:val="0"/>
      <w:marBottom w:val="0"/>
      <w:divBdr>
        <w:top w:val="none" w:sz="0" w:space="0" w:color="auto"/>
        <w:left w:val="none" w:sz="0" w:space="0" w:color="auto"/>
        <w:bottom w:val="none" w:sz="0" w:space="0" w:color="auto"/>
        <w:right w:val="none" w:sz="0" w:space="0" w:color="auto"/>
      </w:divBdr>
    </w:div>
    <w:div w:id="248512847">
      <w:bodyDiv w:val="1"/>
      <w:marLeft w:val="0"/>
      <w:marRight w:val="0"/>
      <w:marTop w:val="0"/>
      <w:marBottom w:val="0"/>
      <w:divBdr>
        <w:top w:val="none" w:sz="0" w:space="0" w:color="auto"/>
        <w:left w:val="none" w:sz="0" w:space="0" w:color="auto"/>
        <w:bottom w:val="none" w:sz="0" w:space="0" w:color="auto"/>
        <w:right w:val="none" w:sz="0" w:space="0" w:color="auto"/>
      </w:divBdr>
    </w:div>
    <w:div w:id="256405758">
      <w:bodyDiv w:val="1"/>
      <w:marLeft w:val="0"/>
      <w:marRight w:val="0"/>
      <w:marTop w:val="0"/>
      <w:marBottom w:val="0"/>
      <w:divBdr>
        <w:top w:val="none" w:sz="0" w:space="0" w:color="auto"/>
        <w:left w:val="none" w:sz="0" w:space="0" w:color="auto"/>
        <w:bottom w:val="none" w:sz="0" w:space="0" w:color="auto"/>
        <w:right w:val="none" w:sz="0" w:space="0" w:color="auto"/>
      </w:divBdr>
    </w:div>
    <w:div w:id="256866466">
      <w:bodyDiv w:val="1"/>
      <w:marLeft w:val="0"/>
      <w:marRight w:val="0"/>
      <w:marTop w:val="0"/>
      <w:marBottom w:val="0"/>
      <w:divBdr>
        <w:top w:val="none" w:sz="0" w:space="0" w:color="auto"/>
        <w:left w:val="none" w:sz="0" w:space="0" w:color="auto"/>
        <w:bottom w:val="none" w:sz="0" w:space="0" w:color="auto"/>
        <w:right w:val="none" w:sz="0" w:space="0" w:color="auto"/>
      </w:divBdr>
    </w:div>
    <w:div w:id="256907968">
      <w:bodyDiv w:val="1"/>
      <w:marLeft w:val="0"/>
      <w:marRight w:val="0"/>
      <w:marTop w:val="0"/>
      <w:marBottom w:val="0"/>
      <w:divBdr>
        <w:top w:val="none" w:sz="0" w:space="0" w:color="auto"/>
        <w:left w:val="none" w:sz="0" w:space="0" w:color="auto"/>
        <w:bottom w:val="none" w:sz="0" w:space="0" w:color="auto"/>
        <w:right w:val="none" w:sz="0" w:space="0" w:color="auto"/>
      </w:divBdr>
    </w:div>
    <w:div w:id="258412906">
      <w:bodyDiv w:val="1"/>
      <w:marLeft w:val="0"/>
      <w:marRight w:val="0"/>
      <w:marTop w:val="0"/>
      <w:marBottom w:val="0"/>
      <w:divBdr>
        <w:top w:val="none" w:sz="0" w:space="0" w:color="auto"/>
        <w:left w:val="none" w:sz="0" w:space="0" w:color="auto"/>
        <w:bottom w:val="none" w:sz="0" w:space="0" w:color="auto"/>
        <w:right w:val="none" w:sz="0" w:space="0" w:color="auto"/>
      </w:divBdr>
    </w:div>
    <w:div w:id="259030903">
      <w:bodyDiv w:val="1"/>
      <w:marLeft w:val="0"/>
      <w:marRight w:val="0"/>
      <w:marTop w:val="0"/>
      <w:marBottom w:val="0"/>
      <w:divBdr>
        <w:top w:val="none" w:sz="0" w:space="0" w:color="auto"/>
        <w:left w:val="none" w:sz="0" w:space="0" w:color="auto"/>
        <w:bottom w:val="none" w:sz="0" w:space="0" w:color="auto"/>
        <w:right w:val="none" w:sz="0" w:space="0" w:color="auto"/>
      </w:divBdr>
    </w:div>
    <w:div w:id="259877478">
      <w:bodyDiv w:val="1"/>
      <w:marLeft w:val="0"/>
      <w:marRight w:val="0"/>
      <w:marTop w:val="0"/>
      <w:marBottom w:val="0"/>
      <w:divBdr>
        <w:top w:val="none" w:sz="0" w:space="0" w:color="auto"/>
        <w:left w:val="none" w:sz="0" w:space="0" w:color="auto"/>
        <w:bottom w:val="none" w:sz="0" w:space="0" w:color="auto"/>
        <w:right w:val="none" w:sz="0" w:space="0" w:color="auto"/>
      </w:divBdr>
    </w:div>
    <w:div w:id="261499464">
      <w:bodyDiv w:val="1"/>
      <w:marLeft w:val="0"/>
      <w:marRight w:val="0"/>
      <w:marTop w:val="0"/>
      <w:marBottom w:val="0"/>
      <w:divBdr>
        <w:top w:val="none" w:sz="0" w:space="0" w:color="auto"/>
        <w:left w:val="none" w:sz="0" w:space="0" w:color="auto"/>
        <w:bottom w:val="none" w:sz="0" w:space="0" w:color="auto"/>
        <w:right w:val="none" w:sz="0" w:space="0" w:color="auto"/>
      </w:divBdr>
    </w:div>
    <w:div w:id="265232923">
      <w:bodyDiv w:val="1"/>
      <w:marLeft w:val="0"/>
      <w:marRight w:val="0"/>
      <w:marTop w:val="0"/>
      <w:marBottom w:val="0"/>
      <w:divBdr>
        <w:top w:val="none" w:sz="0" w:space="0" w:color="auto"/>
        <w:left w:val="none" w:sz="0" w:space="0" w:color="auto"/>
        <w:bottom w:val="none" w:sz="0" w:space="0" w:color="auto"/>
        <w:right w:val="none" w:sz="0" w:space="0" w:color="auto"/>
      </w:divBdr>
    </w:div>
    <w:div w:id="267467490">
      <w:bodyDiv w:val="1"/>
      <w:marLeft w:val="0"/>
      <w:marRight w:val="0"/>
      <w:marTop w:val="0"/>
      <w:marBottom w:val="0"/>
      <w:divBdr>
        <w:top w:val="none" w:sz="0" w:space="0" w:color="auto"/>
        <w:left w:val="none" w:sz="0" w:space="0" w:color="auto"/>
        <w:bottom w:val="none" w:sz="0" w:space="0" w:color="auto"/>
        <w:right w:val="none" w:sz="0" w:space="0" w:color="auto"/>
      </w:divBdr>
    </w:div>
    <w:div w:id="268664685">
      <w:bodyDiv w:val="1"/>
      <w:marLeft w:val="0"/>
      <w:marRight w:val="0"/>
      <w:marTop w:val="0"/>
      <w:marBottom w:val="0"/>
      <w:divBdr>
        <w:top w:val="none" w:sz="0" w:space="0" w:color="auto"/>
        <w:left w:val="none" w:sz="0" w:space="0" w:color="auto"/>
        <w:bottom w:val="none" w:sz="0" w:space="0" w:color="auto"/>
        <w:right w:val="none" w:sz="0" w:space="0" w:color="auto"/>
      </w:divBdr>
    </w:div>
    <w:div w:id="269122048">
      <w:bodyDiv w:val="1"/>
      <w:marLeft w:val="0"/>
      <w:marRight w:val="0"/>
      <w:marTop w:val="0"/>
      <w:marBottom w:val="0"/>
      <w:divBdr>
        <w:top w:val="none" w:sz="0" w:space="0" w:color="auto"/>
        <w:left w:val="none" w:sz="0" w:space="0" w:color="auto"/>
        <w:bottom w:val="none" w:sz="0" w:space="0" w:color="auto"/>
        <w:right w:val="none" w:sz="0" w:space="0" w:color="auto"/>
      </w:divBdr>
    </w:div>
    <w:div w:id="269973685">
      <w:bodyDiv w:val="1"/>
      <w:marLeft w:val="0"/>
      <w:marRight w:val="0"/>
      <w:marTop w:val="0"/>
      <w:marBottom w:val="0"/>
      <w:divBdr>
        <w:top w:val="none" w:sz="0" w:space="0" w:color="auto"/>
        <w:left w:val="none" w:sz="0" w:space="0" w:color="auto"/>
        <w:bottom w:val="none" w:sz="0" w:space="0" w:color="auto"/>
        <w:right w:val="none" w:sz="0" w:space="0" w:color="auto"/>
      </w:divBdr>
    </w:div>
    <w:div w:id="270281665">
      <w:bodyDiv w:val="1"/>
      <w:marLeft w:val="0"/>
      <w:marRight w:val="0"/>
      <w:marTop w:val="0"/>
      <w:marBottom w:val="0"/>
      <w:divBdr>
        <w:top w:val="none" w:sz="0" w:space="0" w:color="auto"/>
        <w:left w:val="none" w:sz="0" w:space="0" w:color="auto"/>
        <w:bottom w:val="none" w:sz="0" w:space="0" w:color="auto"/>
        <w:right w:val="none" w:sz="0" w:space="0" w:color="auto"/>
      </w:divBdr>
    </w:div>
    <w:div w:id="271013450">
      <w:bodyDiv w:val="1"/>
      <w:marLeft w:val="0"/>
      <w:marRight w:val="0"/>
      <w:marTop w:val="0"/>
      <w:marBottom w:val="0"/>
      <w:divBdr>
        <w:top w:val="none" w:sz="0" w:space="0" w:color="auto"/>
        <w:left w:val="none" w:sz="0" w:space="0" w:color="auto"/>
        <w:bottom w:val="none" w:sz="0" w:space="0" w:color="auto"/>
        <w:right w:val="none" w:sz="0" w:space="0" w:color="auto"/>
      </w:divBdr>
    </w:div>
    <w:div w:id="273751330">
      <w:bodyDiv w:val="1"/>
      <w:marLeft w:val="0"/>
      <w:marRight w:val="0"/>
      <w:marTop w:val="0"/>
      <w:marBottom w:val="0"/>
      <w:divBdr>
        <w:top w:val="none" w:sz="0" w:space="0" w:color="auto"/>
        <w:left w:val="none" w:sz="0" w:space="0" w:color="auto"/>
        <w:bottom w:val="none" w:sz="0" w:space="0" w:color="auto"/>
        <w:right w:val="none" w:sz="0" w:space="0" w:color="auto"/>
      </w:divBdr>
    </w:div>
    <w:div w:id="274875277">
      <w:bodyDiv w:val="1"/>
      <w:marLeft w:val="0"/>
      <w:marRight w:val="0"/>
      <w:marTop w:val="0"/>
      <w:marBottom w:val="0"/>
      <w:divBdr>
        <w:top w:val="none" w:sz="0" w:space="0" w:color="auto"/>
        <w:left w:val="none" w:sz="0" w:space="0" w:color="auto"/>
        <w:bottom w:val="none" w:sz="0" w:space="0" w:color="auto"/>
        <w:right w:val="none" w:sz="0" w:space="0" w:color="auto"/>
      </w:divBdr>
    </w:div>
    <w:div w:id="274949749">
      <w:bodyDiv w:val="1"/>
      <w:marLeft w:val="0"/>
      <w:marRight w:val="0"/>
      <w:marTop w:val="0"/>
      <w:marBottom w:val="0"/>
      <w:divBdr>
        <w:top w:val="none" w:sz="0" w:space="0" w:color="auto"/>
        <w:left w:val="none" w:sz="0" w:space="0" w:color="auto"/>
        <w:bottom w:val="none" w:sz="0" w:space="0" w:color="auto"/>
        <w:right w:val="none" w:sz="0" w:space="0" w:color="auto"/>
      </w:divBdr>
    </w:div>
    <w:div w:id="276987729">
      <w:bodyDiv w:val="1"/>
      <w:marLeft w:val="0"/>
      <w:marRight w:val="0"/>
      <w:marTop w:val="0"/>
      <w:marBottom w:val="0"/>
      <w:divBdr>
        <w:top w:val="none" w:sz="0" w:space="0" w:color="auto"/>
        <w:left w:val="none" w:sz="0" w:space="0" w:color="auto"/>
        <w:bottom w:val="none" w:sz="0" w:space="0" w:color="auto"/>
        <w:right w:val="none" w:sz="0" w:space="0" w:color="auto"/>
      </w:divBdr>
    </w:div>
    <w:div w:id="278027863">
      <w:bodyDiv w:val="1"/>
      <w:marLeft w:val="0"/>
      <w:marRight w:val="0"/>
      <w:marTop w:val="0"/>
      <w:marBottom w:val="0"/>
      <w:divBdr>
        <w:top w:val="none" w:sz="0" w:space="0" w:color="auto"/>
        <w:left w:val="none" w:sz="0" w:space="0" w:color="auto"/>
        <w:bottom w:val="none" w:sz="0" w:space="0" w:color="auto"/>
        <w:right w:val="none" w:sz="0" w:space="0" w:color="auto"/>
      </w:divBdr>
    </w:div>
    <w:div w:id="284700356">
      <w:bodyDiv w:val="1"/>
      <w:marLeft w:val="0"/>
      <w:marRight w:val="0"/>
      <w:marTop w:val="0"/>
      <w:marBottom w:val="0"/>
      <w:divBdr>
        <w:top w:val="none" w:sz="0" w:space="0" w:color="auto"/>
        <w:left w:val="none" w:sz="0" w:space="0" w:color="auto"/>
        <w:bottom w:val="none" w:sz="0" w:space="0" w:color="auto"/>
        <w:right w:val="none" w:sz="0" w:space="0" w:color="auto"/>
      </w:divBdr>
    </w:div>
    <w:div w:id="285043554">
      <w:bodyDiv w:val="1"/>
      <w:marLeft w:val="0"/>
      <w:marRight w:val="0"/>
      <w:marTop w:val="0"/>
      <w:marBottom w:val="0"/>
      <w:divBdr>
        <w:top w:val="none" w:sz="0" w:space="0" w:color="auto"/>
        <w:left w:val="none" w:sz="0" w:space="0" w:color="auto"/>
        <w:bottom w:val="none" w:sz="0" w:space="0" w:color="auto"/>
        <w:right w:val="none" w:sz="0" w:space="0" w:color="auto"/>
      </w:divBdr>
    </w:div>
    <w:div w:id="286551780">
      <w:bodyDiv w:val="1"/>
      <w:marLeft w:val="0"/>
      <w:marRight w:val="0"/>
      <w:marTop w:val="0"/>
      <w:marBottom w:val="0"/>
      <w:divBdr>
        <w:top w:val="none" w:sz="0" w:space="0" w:color="auto"/>
        <w:left w:val="none" w:sz="0" w:space="0" w:color="auto"/>
        <w:bottom w:val="none" w:sz="0" w:space="0" w:color="auto"/>
        <w:right w:val="none" w:sz="0" w:space="0" w:color="auto"/>
      </w:divBdr>
    </w:div>
    <w:div w:id="293097760">
      <w:bodyDiv w:val="1"/>
      <w:marLeft w:val="0"/>
      <w:marRight w:val="0"/>
      <w:marTop w:val="0"/>
      <w:marBottom w:val="0"/>
      <w:divBdr>
        <w:top w:val="none" w:sz="0" w:space="0" w:color="auto"/>
        <w:left w:val="none" w:sz="0" w:space="0" w:color="auto"/>
        <w:bottom w:val="none" w:sz="0" w:space="0" w:color="auto"/>
        <w:right w:val="none" w:sz="0" w:space="0" w:color="auto"/>
      </w:divBdr>
    </w:div>
    <w:div w:id="296030180">
      <w:bodyDiv w:val="1"/>
      <w:marLeft w:val="0"/>
      <w:marRight w:val="0"/>
      <w:marTop w:val="0"/>
      <w:marBottom w:val="0"/>
      <w:divBdr>
        <w:top w:val="none" w:sz="0" w:space="0" w:color="auto"/>
        <w:left w:val="none" w:sz="0" w:space="0" w:color="auto"/>
        <w:bottom w:val="none" w:sz="0" w:space="0" w:color="auto"/>
        <w:right w:val="none" w:sz="0" w:space="0" w:color="auto"/>
      </w:divBdr>
    </w:div>
    <w:div w:id="299069390">
      <w:bodyDiv w:val="1"/>
      <w:marLeft w:val="0"/>
      <w:marRight w:val="0"/>
      <w:marTop w:val="0"/>
      <w:marBottom w:val="0"/>
      <w:divBdr>
        <w:top w:val="none" w:sz="0" w:space="0" w:color="auto"/>
        <w:left w:val="none" w:sz="0" w:space="0" w:color="auto"/>
        <w:bottom w:val="none" w:sz="0" w:space="0" w:color="auto"/>
        <w:right w:val="none" w:sz="0" w:space="0" w:color="auto"/>
      </w:divBdr>
    </w:div>
    <w:div w:id="300186516">
      <w:bodyDiv w:val="1"/>
      <w:marLeft w:val="0"/>
      <w:marRight w:val="0"/>
      <w:marTop w:val="0"/>
      <w:marBottom w:val="0"/>
      <w:divBdr>
        <w:top w:val="none" w:sz="0" w:space="0" w:color="auto"/>
        <w:left w:val="none" w:sz="0" w:space="0" w:color="auto"/>
        <w:bottom w:val="none" w:sz="0" w:space="0" w:color="auto"/>
        <w:right w:val="none" w:sz="0" w:space="0" w:color="auto"/>
      </w:divBdr>
    </w:div>
    <w:div w:id="301932246">
      <w:bodyDiv w:val="1"/>
      <w:marLeft w:val="0"/>
      <w:marRight w:val="0"/>
      <w:marTop w:val="0"/>
      <w:marBottom w:val="0"/>
      <w:divBdr>
        <w:top w:val="none" w:sz="0" w:space="0" w:color="auto"/>
        <w:left w:val="none" w:sz="0" w:space="0" w:color="auto"/>
        <w:bottom w:val="none" w:sz="0" w:space="0" w:color="auto"/>
        <w:right w:val="none" w:sz="0" w:space="0" w:color="auto"/>
      </w:divBdr>
    </w:div>
    <w:div w:id="302077388">
      <w:bodyDiv w:val="1"/>
      <w:marLeft w:val="0"/>
      <w:marRight w:val="0"/>
      <w:marTop w:val="0"/>
      <w:marBottom w:val="0"/>
      <w:divBdr>
        <w:top w:val="none" w:sz="0" w:space="0" w:color="auto"/>
        <w:left w:val="none" w:sz="0" w:space="0" w:color="auto"/>
        <w:bottom w:val="none" w:sz="0" w:space="0" w:color="auto"/>
        <w:right w:val="none" w:sz="0" w:space="0" w:color="auto"/>
      </w:divBdr>
    </w:div>
    <w:div w:id="306325281">
      <w:bodyDiv w:val="1"/>
      <w:marLeft w:val="0"/>
      <w:marRight w:val="0"/>
      <w:marTop w:val="0"/>
      <w:marBottom w:val="0"/>
      <w:divBdr>
        <w:top w:val="none" w:sz="0" w:space="0" w:color="auto"/>
        <w:left w:val="none" w:sz="0" w:space="0" w:color="auto"/>
        <w:bottom w:val="none" w:sz="0" w:space="0" w:color="auto"/>
        <w:right w:val="none" w:sz="0" w:space="0" w:color="auto"/>
      </w:divBdr>
    </w:div>
    <w:div w:id="308022140">
      <w:bodyDiv w:val="1"/>
      <w:marLeft w:val="0"/>
      <w:marRight w:val="0"/>
      <w:marTop w:val="0"/>
      <w:marBottom w:val="0"/>
      <w:divBdr>
        <w:top w:val="none" w:sz="0" w:space="0" w:color="auto"/>
        <w:left w:val="none" w:sz="0" w:space="0" w:color="auto"/>
        <w:bottom w:val="none" w:sz="0" w:space="0" w:color="auto"/>
        <w:right w:val="none" w:sz="0" w:space="0" w:color="auto"/>
      </w:divBdr>
    </w:div>
    <w:div w:id="308290391">
      <w:bodyDiv w:val="1"/>
      <w:marLeft w:val="0"/>
      <w:marRight w:val="0"/>
      <w:marTop w:val="0"/>
      <w:marBottom w:val="0"/>
      <w:divBdr>
        <w:top w:val="none" w:sz="0" w:space="0" w:color="auto"/>
        <w:left w:val="none" w:sz="0" w:space="0" w:color="auto"/>
        <w:bottom w:val="none" w:sz="0" w:space="0" w:color="auto"/>
        <w:right w:val="none" w:sz="0" w:space="0" w:color="auto"/>
      </w:divBdr>
    </w:div>
    <w:div w:id="315305885">
      <w:bodyDiv w:val="1"/>
      <w:marLeft w:val="0"/>
      <w:marRight w:val="0"/>
      <w:marTop w:val="0"/>
      <w:marBottom w:val="0"/>
      <w:divBdr>
        <w:top w:val="none" w:sz="0" w:space="0" w:color="auto"/>
        <w:left w:val="none" w:sz="0" w:space="0" w:color="auto"/>
        <w:bottom w:val="none" w:sz="0" w:space="0" w:color="auto"/>
        <w:right w:val="none" w:sz="0" w:space="0" w:color="auto"/>
      </w:divBdr>
    </w:div>
    <w:div w:id="317345365">
      <w:bodyDiv w:val="1"/>
      <w:marLeft w:val="0"/>
      <w:marRight w:val="0"/>
      <w:marTop w:val="0"/>
      <w:marBottom w:val="0"/>
      <w:divBdr>
        <w:top w:val="none" w:sz="0" w:space="0" w:color="auto"/>
        <w:left w:val="none" w:sz="0" w:space="0" w:color="auto"/>
        <w:bottom w:val="none" w:sz="0" w:space="0" w:color="auto"/>
        <w:right w:val="none" w:sz="0" w:space="0" w:color="auto"/>
      </w:divBdr>
    </w:div>
    <w:div w:id="319117583">
      <w:bodyDiv w:val="1"/>
      <w:marLeft w:val="0"/>
      <w:marRight w:val="0"/>
      <w:marTop w:val="0"/>
      <w:marBottom w:val="0"/>
      <w:divBdr>
        <w:top w:val="none" w:sz="0" w:space="0" w:color="auto"/>
        <w:left w:val="none" w:sz="0" w:space="0" w:color="auto"/>
        <w:bottom w:val="none" w:sz="0" w:space="0" w:color="auto"/>
        <w:right w:val="none" w:sz="0" w:space="0" w:color="auto"/>
      </w:divBdr>
    </w:div>
    <w:div w:id="319313013">
      <w:bodyDiv w:val="1"/>
      <w:marLeft w:val="0"/>
      <w:marRight w:val="0"/>
      <w:marTop w:val="0"/>
      <w:marBottom w:val="0"/>
      <w:divBdr>
        <w:top w:val="none" w:sz="0" w:space="0" w:color="auto"/>
        <w:left w:val="none" w:sz="0" w:space="0" w:color="auto"/>
        <w:bottom w:val="none" w:sz="0" w:space="0" w:color="auto"/>
        <w:right w:val="none" w:sz="0" w:space="0" w:color="auto"/>
      </w:divBdr>
    </w:div>
    <w:div w:id="320086838">
      <w:bodyDiv w:val="1"/>
      <w:marLeft w:val="0"/>
      <w:marRight w:val="0"/>
      <w:marTop w:val="0"/>
      <w:marBottom w:val="0"/>
      <w:divBdr>
        <w:top w:val="none" w:sz="0" w:space="0" w:color="auto"/>
        <w:left w:val="none" w:sz="0" w:space="0" w:color="auto"/>
        <w:bottom w:val="none" w:sz="0" w:space="0" w:color="auto"/>
        <w:right w:val="none" w:sz="0" w:space="0" w:color="auto"/>
      </w:divBdr>
    </w:div>
    <w:div w:id="320474129">
      <w:bodyDiv w:val="1"/>
      <w:marLeft w:val="0"/>
      <w:marRight w:val="0"/>
      <w:marTop w:val="0"/>
      <w:marBottom w:val="0"/>
      <w:divBdr>
        <w:top w:val="none" w:sz="0" w:space="0" w:color="auto"/>
        <w:left w:val="none" w:sz="0" w:space="0" w:color="auto"/>
        <w:bottom w:val="none" w:sz="0" w:space="0" w:color="auto"/>
        <w:right w:val="none" w:sz="0" w:space="0" w:color="auto"/>
      </w:divBdr>
    </w:div>
    <w:div w:id="322977717">
      <w:bodyDiv w:val="1"/>
      <w:marLeft w:val="0"/>
      <w:marRight w:val="0"/>
      <w:marTop w:val="0"/>
      <w:marBottom w:val="0"/>
      <w:divBdr>
        <w:top w:val="none" w:sz="0" w:space="0" w:color="auto"/>
        <w:left w:val="none" w:sz="0" w:space="0" w:color="auto"/>
        <w:bottom w:val="none" w:sz="0" w:space="0" w:color="auto"/>
        <w:right w:val="none" w:sz="0" w:space="0" w:color="auto"/>
      </w:divBdr>
    </w:div>
    <w:div w:id="325062151">
      <w:bodyDiv w:val="1"/>
      <w:marLeft w:val="0"/>
      <w:marRight w:val="0"/>
      <w:marTop w:val="0"/>
      <w:marBottom w:val="0"/>
      <w:divBdr>
        <w:top w:val="none" w:sz="0" w:space="0" w:color="auto"/>
        <w:left w:val="none" w:sz="0" w:space="0" w:color="auto"/>
        <w:bottom w:val="none" w:sz="0" w:space="0" w:color="auto"/>
        <w:right w:val="none" w:sz="0" w:space="0" w:color="auto"/>
      </w:divBdr>
    </w:div>
    <w:div w:id="328098632">
      <w:bodyDiv w:val="1"/>
      <w:marLeft w:val="0"/>
      <w:marRight w:val="0"/>
      <w:marTop w:val="0"/>
      <w:marBottom w:val="0"/>
      <w:divBdr>
        <w:top w:val="none" w:sz="0" w:space="0" w:color="auto"/>
        <w:left w:val="none" w:sz="0" w:space="0" w:color="auto"/>
        <w:bottom w:val="none" w:sz="0" w:space="0" w:color="auto"/>
        <w:right w:val="none" w:sz="0" w:space="0" w:color="auto"/>
      </w:divBdr>
    </w:div>
    <w:div w:id="328365875">
      <w:bodyDiv w:val="1"/>
      <w:marLeft w:val="0"/>
      <w:marRight w:val="0"/>
      <w:marTop w:val="0"/>
      <w:marBottom w:val="0"/>
      <w:divBdr>
        <w:top w:val="none" w:sz="0" w:space="0" w:color="auto"/>
        <w:left w:val="none" w:sz="0" w:space="0" w:color="auto"/>
        <w:bottom w:val="none" w:sz="0" w:space="0" w:color="auto"/>
        <w:right w:val="none" w:sz="0" w:space="0" w:color="auto"/>
      </w:divBdr>
    </w:div>
    <w:div w:id="329068420">
      <w:bodyDiv w:val="1"/>
      <w:marLeft w:val="0"/>
      <w:marRight w:val="0"/>
      <w:marTop w:val="0"/>
      <w:marBottom w:val="0"/>
      <w:divBdr>
        <w:top w:val="none" w:sz="0" w:space="0" w:color="auto"/>
        <w:left w:val="none" w:sz="0" w:space="0" w:color="auto"/>
        <w:bottom w:val="none" w:sz="0" w:space="0" w:color="auto"/>
        <w:right w:val="none" w:sz="0" w:space="0" w:color="auto"/>
      </w:divBdr>
    </w:div>
    <w:div w:id="330180018">
      <w:bodyDiv w:val="1"/>
      <w:marLeft w:val="0"/>
      <w:marRight w:val="0"/>
      <w:marTop w:val="0"/>
      <w:marBottom w:val="0"/>
      <w:divBdr>
        <w:top w:val="none" w:sz="0" w:space="0" w:color="auto"/>
        <w:left w:val="none" w:sz="0" w:space="0" w:color="auto"/>
        <w:bottom w:val="none" w:sz="0" w:space="0" w:color="auto"/>
        <w:right w:val="none" w:sz="0" w:space="0" w:color="auto"/>
      </w:divBdr>
    </w:div>
    <w:div w:id="331102016">
      <w:bodyDiv w:val="1"/>
      <w:marLeft w:val="0"/>
      <w:marRight w:val="0"/>
      <w:marTop w:val="0"/>
      <w:marBottom w:val="0"/>
      <w:divBdr>
        <w:top w:val="none" w:sz="0" w:space="0" w:color="auto"/>
        <w:left w:val="none" w:sz="0" w:space="0" w:color="auto"/>
        <w:bottom w:val="none" w:sz="0" w:space="0" w:color="auto"/>
        <w:right w:val="none" w:sz="0" w:space="0" w:color="auto"/>
      </w:divBdr>
    </w:div>
    <w:div w:id="335117056">
      <w:bodyDiv w:val="1"/>
      <w:marLeft w:val="0"/>
      <w:marRight w:val="0"/>
      <w:marTop w:val="0"/>
      <w:marBottom w:val="0"/>
      <w:divBdr>
        <w:top w:val="none" w:sz="0" w:space="0" w:color="auto"/>
        <w:left w:val="none" w:sz="0" w:space="0" w:color="auto"/>
        <w:bottom w:val="none" w:sz="0" w:space="0" w:color="auto"/>
        <w:right w:val="none" w:sz="0" w:space="0" w:color="auto"/>
      </w:divBdr>
    </w:div>
    <w:div w:id="341862761">
      <w:bodyDiv w:val="1"/>
      <w:marLeft w:val="0"/>
      <w:marRight w:val="0"/>
      <w:marTop w:val="0"/>
      <w:marBottom w:val="0"/>
      <w:divBdr>
        <w:top w:val="none" w:sz="0" w:space="0" w:color="auto"/>
        <w:left w:val="none" w:sz="0" w:space="0" w:color="auto"/>
        <w:bottom w:val="none" w:sz="0" w:space="0" w:color="auto"/>
        <w:right w:val="none" w:sz="0" w:space="0" w:color="auto"/>
      </w:divBdr>
    </w:div>
    <w:div w:id="343898370">
      <w:bodyDiv w:val="1"/>
      <w:marLeft w:val="0"/>
      <w:marRight w:val="0"/>
      <w:marTop w:val="0"/>
      <w:marBottom w:val="0"/>
      <w:divBdr>
        <w:top w:val="none" w:sz="0" w:space="0" w:color="auto"/>
        <w:left w:val="none" w:sz="0" w:space="0" w:color="auto"/>
        <w:bottom w:val="none" w:sz="0" w:space="0" w:color="auto"/>
        <w:right w:val="none" w:sz="0" w:space="0" w:color="auto"/>
      </w:divBdr>
    </w:div>
    <w:div w:id="344482252">
      <w:bodyDiv w:val="1"/>
      <w:marLeft w:val="0"/>
      <w:marRight w:val="0"/>
      <w:marTop w:val="0"/>
      <w:marBottom w:val="0"/>
      <w:divBdr>
        <w:top w:val="none" w:sz="0" w:space="0" w:color="auto"/>
        <w:left w:val="none" w:sz="0" w:space="0" w:color="auto"/>
        <w:bottom w:val="none" w:sz="0" w:space="0" w:color="auto"/>
        <w:right w:val="none" w:sz="0" w:space="0" w:color="auto"/>
      </w:divBdr>
    </w:div>
    <w:div w:id="346368528">
      <w:bodyDiv w:val="1"/>
      <w:marLeft w:val="0"/>
      <w:marRight w:val="0"/>
      <w:marTop w:val="0"/>
      <w:marBottom w:val="0"/>
      <w:divBdr>
        <w:top w:val="none" w:sz="0" w:space="0" w:color="auto"/>
        <w:left w:val="none" w:sz="0" w:space="0" w:color="auto"/>
        <w:bottom w:val="none" w:sz="0" w:space="0" w:color="auto"/>
        <w:right w:val="none" w:sz="0" w:space="0" w:color="auto"/>
      </w:divBdr>
    </w:div>
    <w:div w:id="350374734">
      <w:bodyDiv w:val="1"/>
      <w:marLeft w:val="0"/>
      <w:marRight w:val="0"/>
      <w:marTop w:val="0"/>
      <w:marBottom w:val="0"/>
      <w:divBdr>
        <w:top w:val="none" w:sz="0" w:space="0" w:color="auto"/>
        <w:left w:val="none" w:sz="0" w:space="0" w:color="auto"/>
        <w:bottom w:val="none" w:sz="0" w:space="0" w:color="auto"/>
        <w:right w:val="none" w:sz="0" w:space="0" w:color="auto"/>
      </w:divBdr>
    </w:div>
    <w:div w:id="351496784">
      <w:bodyDiv w:val="1"/>
      <w:marLeft w:val="0"/>
      <w:marRight w:val="0"/>
      <w:marTop w:val="0"/>
      <w:marBottom w:val="0"/>
      <w:divBdr>
        <w:top w:val="none" w:sz="0" w:space="0" w:color="auto"/>
        <w:left w:val="none" w:sz="0" w:space="0" w:color="auto"/>
        <w:bottom w:val="none" w:sz="0" w:space="0" w:color="auto"/>
        <w:right w:val="none" w:sz="0" w:space="0" w:color="auto"/>
      </w:divBdr>
    </w:div>
    <w:div w:id="354505771">
      <w:bodyDiv w:val="1"/>
      <w:marLeft w:val="0"/>
      <w:marRight w:val="0"/>
      <w:marTop w:val="0"/>
      <w:marBottom w:val="0"/>
      <w:divBdr>
        <w:top w:val="none" w:sz="0" w:space="0" w:color="auto"/>
        <w:left w:val="none" w:sz="0" w:space="0" w:color="auto"/>
        <w:bottom w:val="none" w:sz="0" w:space="0" w:color="auto"/>
        <w:right w:val="none" w:sz="0" w:space="0" w:color="auto"/>
      </w:divBdr>
    </w:div>
    <w:div w:id="355690918">
      <w:bodyDiv w:val="1"/>
      <w:marLeft w:val="0"/>
      <w:marRight w:val="0"/>
      <w:marTop w:val="0"/>
      <w:marBottom w:val="0"/>
      <w:divBdr>
        <w:top w:val="none" w:sz="0" w:space="0" w:color="auto"/>
        <w:left w:val="none" w:sz="0" w:space="0" w:color="auto"/>
        <w:bottom w:val="none" w:sz="0" w:space="0" w:color="auto"/>
        <w:right w:val="none" w:sz="0" w:space="0" w:color="auto"/>
      </w:divBdr>
    </w:div>
    <w:div w:id="356661497">
      <w:bodyDiv w:val="1"/>
      <w:marLeft w:val="0"/>
      <w:marRight w:val="0"/>
      <w:marTop w:val="0"/>
      <w:marBottom w:val="0"/>
      <w:divBdr>
        <w:top w:val="none" w:sz="0" w:space="0" w:color="auto"/>
        <w:left w:val="none" w:sz="0" w:space="0" w:color="auto"/>
        <w:bottom w:val="none" w:sz="0" w:space="0" w:color="auto"/>
        <w:right w:val="none" w:sz="0" w:space="0" w:color="auto"/>
      </w:divBdr>
    </w:div>
    <w:div w:id="361328380">
      <w:bodyDiv w:val="1"/>
      <w:marLeft w:val="0"/>
      <w:marRight w:val="0"/>
      <w:marTop w:val="0"/>
      <w:marBottom w:val="0"/>
      <w:divBdr>
        <w:top w:val="none" w:sz="0" w:space="0" w:color="auto"/>
        <w:left w:val="none" w:sz="0" w:space="0" w:color="auto"/>
        <w:bottom w:val="none" w:sz="0" w:space="0" w:color="auto"/>
        <w:right w:val="none" w:sz="0" w:space="0" w:color="auto"/>
      </w:divBdr>
    </w:div>
    <w:div w:id="367143200">
      <w:bodyDiv w:val="1"/>
      <w:marLeft w:val="0"/>
      <w:marRight w:val="0"/>
      <w:marTop w:val="0"/>
      <w:marBottom w:val="0"/>
      <w:divBdr>
        <w:top w:val="none" w:sz="0" w:space="0" w:color="auto"/>
        <w:left w:val="none" w:sz="0" w:space="0" w:color="auto"/>
        <w:bottom w:val="none" w:sz="0" w:space="0" w:color="auto"/>
        <w:right w:val="none" w:sz="0" w:space="0" w:color="auto"/>
      </w:divBdr>
    </w:div>
    <w:div w:id="371805354">
      <w:bodyDiv w:val="1"/>
      <w:marLeft w:val="0"/>
      <w:marRight w:val="0"/>
      <w:marTop w:val="0"/>
      <w:marBottom w:val="0"/>
      <w:divBdr>
        <w:top w:val="none" w:sz="0" w:space="0" w:color="auto"/>
        <w:left w:val="none" w:sz="0" w:space="0" w:color="auto"/>
        <w:bottom w:val="none" w:sz="0" w:space="0" w:color="auto"/>
        <w:right w:val="none" w:sz="0" w:space="0" w:color="auto"/>
      </w:divBdr>
    </w:div>
    <w:div w:id="376123264">
      <w:bodyDiv w:val="1"/>
      <w:marLeft w:val="0"/>
      <w:marRight w:val="0"/>
      <w:marTop w:val="0"/>
      <w:marBottom w:val="0"/>
      <w:divBdr>
        <w:top w:val="none" w:sz="0" w:space="0" w:color="auto"/>
        <w:left w:val="none" w:sz="0" w:space="0" w:color="auto"/>
        <w:bottom w:val="none" w:sz="0" w:space="0" w:color="auto"/>
        <w:right w:val="none" w:sz="0" w:space="0" w:color="auto"/>
      </w:divBdr>
    </w:div>
    <w:div w:id="378746621">
      <w:bodyDiv w:val="1"/>
      <w:marLeft w:val="0"/>
      <w:marRight w:val="0"/>
      <w:marTop w:val="0"/>
      <w:marBottom w:val="0"/>
      <w:divBdr>
        <w:top w:val="none" w:sz="0" w:space="0" w:color="auto"/>
        <w:left w:val="none" w:sz="0" w:space="0" w:color="auto"/>
        <w:bottom w:val="none" w:sz="0" w:space="0" w:color="auto"/>
        <w:right w:val="none" w:sz="0" w:space="0" w:color="auto"/>
      </w:divBdr>
    </w:div>
    <w:div w:id="380985125">
      <w:bodyDiv w:val="1"/>
      <w:marLeft w:val="0"/>
      <w:marRight w:val="0"/>
      <w:marTop w:val="0"/>
      <w:marBottom w:val="0"/>
      <w:divBdr>
        <w:top w:val="none" w:sz="0" w:space="0" w:color="auto"/>
        <w:left w:val="none" w:sz="0" w:space="0" w:color="auto"/>
        <w:bottom w:val="none" w:sz="0" w:space="0" w:color="auto"/>
        <w:right w:val="none" w:sz="0" w:space="0" w:color="auto"/>
      </w:divBdr>
    </w:div>
    <w:div w:id="382367492">
      <w:bodyDiv w:val="1"/>
      <w:marLeft w:val="0"/>
      <w:marRight w:val="0"/>
      <w:marTop w:val="0"/>
      <w:marBottom w:val="0"/>
      <w:divBdr>
        <w:top w:val="none" w:sz="0" w:space="0" w:color="auto"/>
        <w:left w:val="none" w:sz="0" w:space="0" w:color="auto"/>
        <w:bottom w:val="none" w:sz="0" w:space="0" w:color="auto"/>
        <w:right w:val="none" w:sz="0" w:space="0" w:color="auto"/>
      </w:divBdr>
    </w:div>
    <w:div w:id="387530929">
      <w:bodyDiv w:val="1"/>
      <w:marLeft w:val="0"/>
      <w:marRight w:val="0"/>
      <w:marTop w:val="0"/>
      <w:marBottom w:val="0"/>
      <w:divBdr>
        <w:top w:val="none" w:sz="0" w:space="0" w:color="auto"/>
        <w:left w:val="none" w:sz="0" w:space="0" w:color="auto"/>
        <w:bottom w:val="none" w:sz="0" w:space="0" w:color="auto"/>
        <w:right w:val="none" w:sz="0" w:space="0" w:color="auto"/>
      </w:divBdr>
    </w:div>
    <w:div w:id="387842679">
      <w:bodyDiv w:val="1"/>
      <w:marLeft w:val="0"/>
      <w:marRight w:val="0"/>
      <w:marTop w:val="0"/>
      <w:marBottom w:val="0"/>
      <w:divBdr>
        <w:top w:val="none" w:sz="0" w:space="0" w:color="auto"/>
        <w:left w:val="none" w:sz="0" w:space="0" w:color="auto"/>
        <w:bottom w:val="none" w:sz="0" w:space="0" w:color="auto"/>
        <w:right w:val="none" w:sz="0" w:space="0" w:color="auto"/>
      </w:divBdr>
    </w:div>
    <w:div w:id="391386116">
      <w:bodyDiv w:val="1"/>
      <w:marLeft w:val="0"/>
      <w:marRight w:val="0"/>
      <w:marTop w:val="0"/>
      <w:marBottom w:val="0"/>
      <w:divBdr>
        <w:top w:val="none" w:sz="0" w:space="0" w:color="auto"/>
        <w:left w:val="none" w:sz="0" w:space="0" w:color="auto"/>
        <w:bottom w:val="none" w:sz="0" w:space="0" w:color="auto"/>
        <w:right w:val="none" w:sz="0" w:space="0" w:color="auto"/>
      </w:divBdr>
    </w:div>
    <w:div w:id="391780084">
      <w:bodyDiv w:val="1"/>
      <w:marLeft w:val="0"/>
      <w:marRight w:val="0"/>
      <w:marTop w:val="0"/>
      <w:marBottom w:val="0"/>
      <w:divBdr>
        <w:top w:val="none" w:sz="0" w:space="0" w:color="auto"/>
        <w:left w:val="none" w:sz="0" w:space="0" w:color="auto"/>
        <w:bottom w:val="none" w:sz="0" w:space="0" w:color="auto"/>
        <w:right w:val="none" w:sz="0" w:space="0" w:color="auto"/>
      </w:divBdr>
    </w:div>
    <w:div w:id="392050696">
      <w:bodyDiv w:val="1"/>
      <w:marLeft w:val="0"/>
      <w:marRight w:val="0"/>
      <w:marTop w:val="0"/>
      <w:marBottom w:val="0"/>
      <w:divBdr>
        <w:top w:val="none" w:sz="0" w:space="0" w:color="auto"/>
        <w:left w:val="none" w:sz="0" w:space="0" w:color="auto"/>
        <w:bottom w:val="none" w:sz="0" w:space="0" w:color="auto"/>
        <w:right w:val="none" w:sz="0" w:space="0" w:color="auto"/>
      </w:divBdr>
    </w:div>
    <w:div w:id="396435840">
      <w:bodyDiv w:val="1"/>
      <w:marLeft w:val="0"/>
      <w:marRight w:val="0"/>
      <w:marTop w:val="0"/>
      <w:marBottom w:val="0"/>
      <w:divBdr>
        <w:top w:val="none" w:sz="0" w:space="0" w:color="auto"/>
        <w:left w:val="none" w:sz="0" w:space="0" w:color="auto"/>
        <w:bottom w:val="none" w:sz="0" w:space="0" w:color="auto"/>
        <w:right w:val="none" w:sz="0" w:space="0" w:color="auto"/>
      </w:divBdr>
    </w:div>
    <w:div w:id="402341796">
      <w:bodyDiv w:val="1"/>
      <w:marLeft w:val="0"/>
      <w:marRight w:val="0"/>
      <w:marTop w:val="0"/>
      <w:marBottom w:val="0"/>
      <w:divBdr>
        <w:top w:val="none" w:sz="0" w:space="0" w:color="auto"/>
        <w:left w:val="none" w:sz="0" w:space="0" w:color="auto"/>
        <w:bottom w:val="none" w:sz="0" w:space="0" w:color="auto"/>
        <w:right w:val="none" w:sz="0" w:space="0" w:color="auto"/>
      </w:divBdr>
    </w:div>
    <w:div w:id="402720766">
      <w:bodyDiv w:val="1"/>
      <w:marLeft w:val="0"/>
      <w:marRight w:val="0"/>
      <w:marTop w:val="0"/>
      <w:marBottom w:val="0"/>
      <w:divBdr>
        <w:top w:val="none" w:sz="0" w:space="0" w:color="auto"/>
        <w:left w:val="none" w:sz="0" w:space="0" w:color="auto"/>
        <w:bottom w:val="none" w:sz="0" w:space="0" w:color="auto"/>
        <w:right w:val="none" w:sz="0" w:space="0" w:color="auto"/>
      </w:divBdr>
    </w:div>
    <w:div w:id="406416270">
      <w:bodyDiv w:val="1"/>
      <w:marLeft w:val="0"/>
      <w:marRight w:val="0"/>
      <w:marTop w:val="0"/>
      <w:marBottom w:val="0"/>
      <w:divBdr>
        <w:top w:val="none" w:sz="0" w:space="0" w:color="auto"/>
        <w:left w:val="none" w:sz="0" w:space="0" w:color="auto"/>
        <w:bottom w:val="none" w:sz="0" w:space="0" w:color="auto"/>
        <w:right w:val="none" w:sz="0" w:space="0" w:color="auto"/>
      </w:divBdr>
    </w:div>
    <w:div w:id="412632040">
      <w:bodyDiv w:val="1"/>
      <w:marLeft w:val="0"/>
      <w:marRight w:val="0"/>
      <w:marTop w:val="0"/>
      <w:marBottom w:val="0"/>
      <w:divBdr>
        <w:top w:val="none" w:sz="0" w:space="0" w:color="auto"/>
        <w:left w:val="none" w:sz="0" w:space="0" w:color="auto"/>
        <w:bottom w:val="none" w:sz="0" w:space="0" w:color="auto"/>
        <w:right w:val="none" w:sz="0" w:space="0" w:color="auto"/>
      </w:divBdr>
    </w:div>
    <w:div w:id="415633631">
      <w:bodyDiv w:val="1"/>
      <w:marLeft w:val="0"/>
      <w:marRight w:val="0"/>
      <w:marTop w:val="0"/>
      <w:marBottom w:val="0"/>
      <w:divBdr>
        <w:top w:val="none" w:sz="0" w:space="0" w:color="auto"/>
        <w:left w:val="none" w:sz="0" w:space="0" w:color="auto"/>
        <w:bottom w:val="none" w:sz="0" w:space="0" w:color="auto"/>
        <w:right w:val="none" w:sz="0" w:space="0" w:color="auto"/>
      </w:divBdr>
    </w:div>
    <w:div w:id="417798758">
      <w:bodyDiv w:val="1"/>
      <w:marLeft w:val="0"/>
      <w:marRight w:val="0"/>
      <w:marTop w:val="0"/>
      <w:marBottom w:val="0"/>
      <w:divBdr>
        <w:top w:val="none" w:sz="0" w:space="0" w:color="auto"/>
        <w:left w:val="none" w:sz="0" w:space="0" w:color="auto"/>
        <w:bottom w:val="none" w:sz="0" w:space="0" w:color="auto"/>
        <w:right w:val="none" w:sz="0" w:space="0" w:color="auto"/>
      </w:divBdr>
    </w:div>
    <w:div w:id="418982894">
      <w:bodyDiv w:val="1"/>
      <w:marLeft w:val="0"/>
      <w:marRight w:val="0"/>
      <w:marTop w:val="0"/>
      <w:marBottom w:val="0"/>
      <w:divBdr>
        <w:top w:val="none" w:sz="0" w:space="0" w:color="auto"/>
        <w:left w:val="none" w:sz="0" w:space="0" w:color="auto"/>
        <w:bottom w:val="none" w:sz="0" w:space="0" w:color="auto"/>
        <w:right w:val="none" w:sz="0" w:space="0" w:color="auto"/>
      </w:divBdr>
    </w:div>
    <w:div w:id="419180902">
      <w:bodyDiv w:val="1"/>
      <w:marLeft w:val="0"/>
      <w:marRight w:val="0"/>
      <w:marTop w:val="0"/>
      <w:marBottom w:val="0"/>
      <w:divBdr>
        <w:top w:val="none" w:sz="0" w:space="0" w:color="auto"/>
        <w:left w:val="none" w:sz="0" w:space="0" w:color="auto"/>
        <w:bottom w:val="none" w:sz="0" w:space="0" w:color="auto"/>
        <w:right w:val="none" w:sz="0" w:space="0" w:color="auto"/>
      </w:divBdr>
    </w:div>
    <w:div w:id="419564875">
      <w:bodyDiv w:val="1"/>
      <w:marLeft w:val="0"/>
      <w:marRight w:val="0"/>
      <w:marTop w:val="0"/>
      <w:marBottom w:val="0"/>
      <w:divBdr>
        <w:top w:val="none" w:sz="0" w:space="0" w:color="auto"/>
        <w:left w:val="none" w:sz="0" w:space="0" w:color="auto"/>
        <w:bottom w:val="none" w:sz="0" w:space="0" w:color="auto"/>
        <w:right w:val="none" w:sz="0" w:space="0" w:color="auto"/>
      </w:divBdr>
    </w:div>
    <w:div w:id="421997669">
      <w:bodyDiv w:val="1"/>
      <w:marLeft w:val="0"/>
      <w:marRight w:val="0"/>
      <w:marTop w:val="0"/>
      <w:marBottom w:val="0"/>
      <w:divBdr>
        <w:top w:val="none" w:sz="0" w:space="0" w:color="auto"/>
        <w:left w:val="none" w:sz="0" w:space="0" w:color="auto"/>
        <w:bottom w:val="none" w:sz="0" w:space="0" w:color="auto"/>
        <w:right w:val="none" w:sz="0" w:space="0" w:color="auto"/>
      </w:divBdr>
    </w:div>
    <w:div w:id="428698139">
      <w:bodyDiv w:val="1"/>
      <w:marLeft w:val="0"/>
      <w:marRight w:val="0"/>
      <w:marTop w:val="0"/>
      <w:marBottom w:val="0"/>
      <w:divBdr>
        <w:top w:val="none" w:sz="0" w:space="0" w:color="auto"/>
        <w:left w:val="none" w:sz="0" w:space="0" w:color="auto"/>
        <w:bottom w:val="none" w:sz="0" w:space="0" w:color="auto"/>
        <w:right w:val="none" w:sz="0" w:space="0" w:color="auto"/>
      </w:divBdr>
    </w:div>
    <w:div w:id="428888303">
      <w:bodyDiv w:val="1"/>
      <w:marLeft w:val="0"/>
      <w:marRight w:val="0"/>
      <w:marTop w:val="0"/>
      <w:marBottom w:val="0"/>
      <w:divBdr>
        <w:top w:val="none" w:sz="0" w:space="0" w:color="auto"/>
        <w:left w:val="none" w:sz="0" w:space="0" w:color="auto"/>
        <w:bottom w:val="none" w:sz="0" w:space="0" w:color="auto"/>
        <w:right w:val="none" w:sz="0" w:space="0" w:color="auto"/>
      </w:divBdr>
    </w:div>
    <w:div w:id="430705014">
      <w:bodyDiv w:val="1"/>
      <w:marLeft w:val="0"/>
      <w:marRight w:val="0"/>
      <w:marTop w:val="0"/>
      <w:marBottom w:val="0"/>
      <w:divBdr>
        <w:top w:val="none" w:sz="0" w:space="0" w:color="auto"/>
        <w:left w:val="none" w:sz="0" w:space="0" w:color="auto"/>
        <w:bottom w:val="none" w:sz="0" w:space="0" w:color="auto"/>
        <w:right w:val="none" w:sz="0" w:space="0" w:color="auto"/>
      </w:divBdr>
    </w:div>
    <w:div w:id="431555193">
      <w:bodyDiv w:val="1"/>
      <w:marLeft w:val="0"/>
      <w:marRight w:val="0"/>
      <w:marTop w:val="0"/>
      <w:marBottom w:val="0"/>
      <w:divBdr>
        <w:top w:val="none" w:sz="0" w:space="0" w:color="auto"/>
        <w:left w:val="none" w:sz="0" w:space="0" w:color="auto"/>
        <w:bottom w:val="none" w:sz="0" w:space="0" w:color="auto"/>
        <w:right w:val="none" w:sz="0" w:space="0" w:color="auto"/>
      </w:divBdr>
    </w:div>
    <w:div w:id="433749092">
      <w:bodyDiv w:val="1"/>
      <w:marLeft w:val="0"/>
      <w:marRight w:val="0"/>
      <w:marTop w:val="0"/>
      <w:marBottom w:val="0"/>
      <w:divBdr>
        <w:top w:val="none" w:sz="0" w:space="0" w:color="auto"/>
        <w:left w:val="none" w:sz="0" w:space="0" w:color="auto"/>
        <w:bottom w:val="none" w:sz="0" w:space="0" w:color="auto"/>
        <w:right w:val="none" w:sz="0" w:space="0" w:color="auto"/>
      </w:divBdr>
    </w:div>
    <w:div w:id="435097138">
      <w:bodyDiv w:val="1"/>
      <w:marLeft w:val="0"/>
      <w:marRight w:val="0"/>
      <w:marTop w:val="0"/>
      <w:marBottom w:val="0"/>
      <w:divBdr>
        <w:top w:val="none" w:sz="0" w:space="0" w:color="auto"/>
        <w:left w:val="none" w:sz="0" w:space="0" w:color="auto"/>
        <w:bottom w:val="none" w:sz="0" w:space="0" w:color="auto"/>
        <w:right w:val="none" w:sz="0" w:space="0" w:color="auto"/>
      </w:divBdr>
    </w:div>
    <w:div w:id="440955411">
      <w:bodyDiv w:val="1"/>
      <w:marLeft w:val="0"/>
      <w:marRight w:val="0"/>
      <w:marTop w:val="0"/>
      <w:marBottom w:val="0"/>
      <w:divBdr>
        <w:top w:val="none" w:sz="0" w:space="0" w:color="auto"/>
        <w:left w:val="none" w:sz="0" w:space="0" w:color="auto"/>
        <w:bottom w:val="none" w:sz="0" w:space="0" w:color="auto"/>
        <w:right w:val="none" w:sz="0" w:space="0" w:color="auto"/>
      </w:divBdr>
    </w:div>
    <w:div w:id="444808085">
      <w:bodyDiv w:val="1"/>
      <w:marLeft w:val="0"/>
      <w:marRight w:val="0"/>
      <w:marTop w:val="0"/>
      <w:marBottom w:val="0"/>
      <w:divBdr>
        <w:top w:val="none" w:sz="0" w:space="0" w:color="auto"/>
        <w:left w:val="none" w:sz="0" w:space="0" w:color="auto"/>
        <w:bottom w:val="none" w:sz="0" w:space="0" w:color="auto"/>
        <w:right w:val="none" w:sz="0" w:space="0" w:color="auto"/>
      </w:divBdr>
    </w:div>
    <w:div w:id="452480885">
      <w:bodyDiv w:val="1"/>
      <w:marLeft w:val="0"/>
      <w:marRight w:val="0"/>
      <w:marTop w:val="0"/>
      <w:marBottom w:val="0"/>
      <w:divBdr>
        <w:top w:val="none" w:sz="0" w:space="0" w:color="auto"/>
        <w:left w:val="none" w:sz="0" w:space="0" w:color="auto"/>
        <w:bottom w:val="none" w:sz="0" w:space="0" w:color="auto"/>
        <w:right w:val="none" w:sz="0" w:space="0" w:color="auto"/>
      </w:divBdr>
    </w:div>
    <w:div w:id="453602641">
      <w:bodyDiv w:val="1"/>
      <w:marLeft w:val="0"/>
      <w:marRight w:val="0"/>
      <w:marTop w:val="0"/>
      <w:marBottom w:val="0"/>
      <w:divBdr>
        <w:top w:val="none" w:sz="0" w:space="0" w:color="auto"/>
        <w:left w:val="none" w:sz="0" w:space="0" w:color="auto"/>
        <w:bottom w:val="none" w:sz="0" w:space="0" w:color="auto"/>
        <w:right w:val="none" w:sz="0" w:space="0" w:color="auto"/>
      </w:divBdr>
    </w:div>
    <w:div w:id="454834818">
      <w:bodyDiv w:val="1"/>
      <w:marLeft w:val="0"/>
      <w:marRight w:val="0"/>
      <w:marTop w:val="0"/>
      <w:marBottom w:val="0"/>
      <w:divBdr>
        <w:top w:val="none" w:sz="0" w:space="0" w:color="auto"/>
        <w:left w:val="none" w:sz="0" w:space="0" w:color="auto"/>
        <w:bottom w:val="none" w:sz="0" w:space="0" w:color="auto"/>
        <w:right w:val="none" w:sz="0" w:space="0" w:color="auto"/>
      </w:divBdr>
    </w:div>
    <w:div w:id="456142456">
      <w:bodyDiv w:val="1"/>
      <w:marLeft w:val="0"/>
      <w:marRight w:val="0"/>
      <w:marTop w:val="0"/>
      <w:marBottom w:val="0"/>
      <w:divBdr>
        <w:top w:val="none" w:sz="0" w:space="0" w:color="auto"/>
        <w:left w:val="none" w:sz="0" w:space="0" w:color="auto"/>
        <w:bottom w:val="none" w:sz="0" w:space="0" w:color="auto"/>
        <w:right w:val="none" w:sz="0" w:space="0" w:color="auto"/>
      </w:divBdr>
    </w:div>
    <w:div w:id="457191030">
      <w:bodyDiv w:val="1"/>
      <w:marLeft w:val="0"/>
      <w:marRight w:val="0"/>
      <w:marTop w:val="0"/>
      <w:marBottom w:val="0"/>
      <w:divBdr>
        <w:top w:val="none" w:sz="0" w:space="0" w:color="auto"/>
        <w:left w:val="none" w:sz="0" w:space="0" w:color="auto"/>
        <w:bottom w:val="none" w:sz="0" w:space="0" w:color="auto"/>
        <w:right w:val="none" w:sz="0" w:space="0" w:color="auto"/>
      </w:divBdr>
    </w:div>
    <w:div w:id="458649032">
      <w:bodyDiv w:val="1"/>
      <w:marLeft w:val="0"/>
      <w:marRight w:val="0"/>
      <w:marTop w:val="0"/>
      <w:marBottom w:val="0"/>
      <w:divBdr>
        <w:top w:val="none" w:sz="0" w:space="0" w:color="auto"/>
        <w:left w:val="none" w:sz="0" w:space="0" w:color="auto"/>
        <w:bottom w:val="none" w:sz="0" w:space="0" w:color="auto"/>
        <w:right w:val="none" w:sz="0" w:space="0" w:color="auto"/>
      </w:divBdr>
    </w:div>
    <w:div w:id="460853208">
      <w:bodyDiv w:val="1"/>
      <w:marLeft w:val="0"/>
      <w:marRight w:val="0"/>
      <w:marTop w:val="0"/>
      <w:marBottom w:val="0"/>
      <w:divBdr>
        <w:top w:val="none" w:sz="0" w:space="0" w:color="auto"/>
        <w:left w:val="none" w:sz="0" w:space="0" w:color="auto"/>
        <w:bottom w:val="none" w:sz="0" w:space="0" w:color="auto"/>
        <w:right w:val="none" w:sz="0" w:space="0" w:color="auto"/>
      </w:divBdr>
    </w:div>
    <w:div w:id="467475469">
      <w:bodyDiv w:val="1"/>
      <w:marLeft w:val="0"/>
      <w:marRight w:val="0"/>
      <w:marTop w:val="0"/>
      <w:marBottom w:val="0"/>
      <w:divBdr>
        <w:top w:val="none" w:sz="0" w:space="0" w:color="auto"/>
        <w:left w:val="none" w:sz="0" w:space="0" w:color="auto"/>
        <w:bottom w:val="none" w:sz="0" w:space="0" w:color="auto"/>
        <w:right w:val="none" w:sz="0" w:space="0" w:color="auto"/>
      </w:divBdr>
    </w:div>
    <w:div w:id="472791551">
      <w:bodyDiv w:val="1"/>
      <w:marLeft w:val="0"/>
      <w:marRight w:val="0"/>
      <w:marTop w:val="0"/>
      <w:marBottom w:val="0"/>
      <w:divBdr>
        <w:top w:val="none" w:sz="0" w:space="0" w:color="auto"/>
        <w:left w:val="none" w:sz="0" w:space="0" w:color="auto"/>
        <w:bottom w:val="none" w:sz="0" w:space="0" w:color="auto"/>
        <w:right w:val="none" w:sz="0" w:space="0" w:color="auto"/>
      </w:divBdr>
    </w:div>
    <w:div w:id="473833563">
      <w:bodyDiv w:val="1"/>
      <w:marLeft w:val="0"/>
      <w:marRight w:val="0"/>
      <w:marTop w:val="0"/>
      <w:marBottom w:val="0"/>
      <w:divBdr>
        <w:top w:val="none" w:sz="0" w:space="0" w:color="auto"/>
        <w:left w:val="none" w:sz="0" w:space="0" w:color="auto"/>
        <w:bottom w:val="none" w:sz="0" w:space="0" w:color="auto"/>
        <w:right w:val="none" w:sz="0" w:space="0" w:color="auto"/>
      </w:divBdr>
    </w:div>
    <w:div w:id="475998066">
      <w:bodyDiv w:val="1"/>
      <w:marLeft w:val="0"/>
      <w:marRight w:val="0"/>
      <w:marTop w:val="0"/>
      <w:marBottom w:val="0"/>
      <w:divBdr>
        <w:top w:val="none" w:sz="0" w:space="0" w:color="auto"/>
        <w:left w:val="none" w:sz="0" w:space="0" w:color="auto"/>
        <w:bottom w:val="none" w:sz="0" w:space="0" w:color="auto"/>
        <w:right w:val="none" w:sz="0" w:space="0" w:color="auto"/>
      </w:divBdr>
    </w:div>
    <w:div w:id="480923276">
      <w:bodyDiv w:val="1"/>
      <w:marLeft w:val="0"/>
      <w:marRight w:val="0"/>
      <w:marTop w:val="0"/>
      <w:marBottom w:val="0"/>
      <w:divBdr>
        <w:top w:val="none" w:sz="0" w:space="0" w:color="auto"/>
        <w:left w:val="none" w:sz="0" w:space="0" w:color="auto"/>
        <w:bottom w:val="none" w:sz="0" w:space="0" w:color="auto"/>
        <w:right w:val="none" w:sz="0" w:space="0" w:color="auto"/>
      </w:divBdr>
    </w:div>
    <w:div w:id="482232501">
      <w:bodyDiv w:val="1"/>
      <w:marLeft w:val="0"/>
      <w:marRight w:val="0"/>
      <w:marTop w:val="0"/>
      <w:marBottom w:val="0"/>
      <w:divBdr>
        <w:top w:val="none" w:sz="0" w:space="0" w:color="auto"/>
        <w:left w:val="none" w:sz="0" w:space="0" w:color="auto"/>
        <w:bottom w:val="none" w:sz="0" w:space="0" w:color="auto"/>
        <w:right w:val="none" w:sz="0" w:space="0" w:color="auto"/>
      </w:divBdr>
    </w:div>
    <w:div w:id="482696809">
      <w:bodyDiv w:val="1"/>
      <w:marLeft w:val="0"/>
      <w:marRight w:val="0"/>
      <w:marTop w:val="0"/>
      <w:marBottom w:val="0"/>
      <w:divBdr>
        <w:top w:val="none" w:sz="0" w:space="0" w:color="auto"/>
        <w:left w:val="none" w:sz="0" w:space="0" w:color="auto"/>
        <w:bottom w:val="none" w:sz="0" w:space="0" w:color="auto"/>
        <w:right w:val="none" w:sz="0" w:space="0" w:color="auto"/>
      </w:divBdr>
    </w:div>
    <w:div w:id="483085654">
      <w:bodyDiv w:val="1"/>
      <w:marLeft w:val="0"/>
      <w:marRight w:val="0"/>
      <w:marTop w:val="0"/>
      <w:marBottom w:val="0"/>
      <w:divBdr>
        <w:top w:val="none" w:sz="0" w:space="0" w:color="auto"/>
        <w:left w:val="none" w:sz="0" w:space="0" w:color="auto"/>
        <w:bottom w:val="none" w:sz="0" w:space="0" w:color="auto"/>
        <w:right w:val="none" w:sz="0" w:space="0" w:color="auto"/>
      </w:divBdr>
    </w:div>
    <w:div w:id="483469855">
      <w:bodyDiv w:val="1"/>
      <w:marLeft w:val="0"/>
      <w:marRight w:val="0"/>
      <w:marTop w:val="0"/>
      <w:marBottom w:val="0"/>
      <w:divBdr>
        <w:top w:val="none" w:sz="0" w:space="0" w:color="auto"/>
        <w:left w:val="none" w:sz="0" w:space="0" w:color="auto"/>
        <w:bottom w:val="none" w:sz="0" w:space="0" w:color="auto"/>
        <w:right w:val="none" w:sz="0" w:space="0" w:color="auto"/>
      </w:divBdr>
    </w:div>
    <w:div w:id="485439544">
      <w:bodyDiv w:val="1"/>
      <w:marLeft w:val="0"/>
      <w:marRight w:val="0"/>
      <w:marTop w:val="0"/>
      <w:marBottom w:val="0"/>
      <w:divBdr>
        <w:top w:val="none" w:sz="0" w:space="0" w:color="auto"/>
        <w:left w:val="none" w:sz="0" w:space="0" w:color="auto"/>
        <w:bottom w:val="none" w:sz="0" w:space="0" w:color="auto"/>
        <w:right w:val="none" w:sz="0" w:space="0" w:color="auto"/>
      </w:divBdr>
    </w:div>
    <w:div w:id="485710308">
      <w:bodyDiv w:val="1"/>
      <w:marLeft w:val="0"/>
      <w:marRight w:val="0"/>
      <w:marTop w:val="0"/>
      <w:marBottom w:val="0"/>
      <w:divBdr>
        <w:top w:val="none" w:sz="0" w:space="0" w:color="auto"/>
        <w:left w:val="none" w:sz="0" w:space="0" w:color="auto"/>
        <w:bottom w:val="none" w:sz="0" w:space="0" w:color="auto"/>
        <w:right w:val="none" w:sz="0" w:space="0" w:color="auto"/>
      </w:divBdr>
    </w:div>
    <w:div w:id="486362190">
      <w:bodyDiv w:val="1"/>
      <w:marLeft w:val="0"/>
      <w:marRight w:val="0"/>
      <w:marTop w:val="0"/>
      <w:marBottom w:val="0"/>
      <w:divBdr>
        <w:top w:val="none" w:sz="0" w:space="0" w:color="auto"/>
        <w:left w:val="none" w:sz="0" w:space="0" w:color="auto"/>
        <w:bottom w:val="none" w:sz="0" w:space="0" w:color="auto"/>
        <w:right w:val="none" w:sz="0" w:space="0" w:color="auto"/>
      </w:divBdr>
    </w:div>
    <w:div w:id="491331651">
      <w:bodyDiv w:val="1"/>
      <w:marLeft w:val="0"/>
      <w:marRight w:val="0"/>
      <w:marTop w:val="0"/>
      <w:marBottom w:val="0"/>
      <w:divBdr>
        <w:top w:val="none" w:sz="0" w:space="0" w:color="auto"/>
        <w:left w:val="none" w:sz="0" w:space="0" w:color="auto"/>
        <w:bottom w:val="none" w:sz="0" w:space="0" w:color="auto"/>
        <w:right w:val="none" w:sz="0" w:space="0" w:color="auto"/>
      </w:divBdr>
    </w:div>
    <w:div w:id="491411564">
      <w:bodyDiv w:val="1"/>
      <w:marLeft w:val="0"/>
      <w:marRight w:val="0"/>
      <w:marTop w:val="0"/>
      <w:marBottom w:val="0"/>
      <w:divBdr>
        <w:top w:val="none" w:sz="0" w:space="0" w:color="auto"/>
        <w:left w:val="none" w:sz="0" w:space="0" w:color="auto"/>
        <w:bottom w:val="none" w:sz="0" w:space="0" w:color="auto"/>
        <w:right w:val="none" w:sz="0" w:space="0" w:color="auto"/>
      </w:divBdr>
    </w:div>
    <w:div w:id="493880945">
      <w:bodyDiv w:val="1"/>
      <w:marLeft w:val="0"/>
      <w:marRight w:val="0"/>
      <w:marTop w:val="0"/>
      <w:marBottom w:val="0"/>
      <w:divBdr>
        <w:top w:val="none" w:sz="0" w:space="0" w:color="auto"/>
        <w:left w:val="none" w:sz="0" w:space="0" w:color="auto"/>
        <w:bottom w:val="none" w:sz="0" w:space="0" w:color="auto"/>
        <w:right w:val="none" w:sz="0" w:space="0" w:color="auto"/>
      </w:divBdr>
      <w:divsChild>
        <w:div w:id="469136792">
          <w:marLeft w:val="0"/>
          <w:marRight w:val="0"/>
          <w:marTop w:val="0"/>
          <w:marBottom w:val="0"/>
          <w:divBdr>
            <w:top w:val="none" w:sz="0" w:space="0" w:color="auto"/>
            <w:left w:val="none" w:sz="0" w:space="0" w:color="auto"/>
            <w:bottom w:val="none" w:sz="0" w:space="0" w:color="auto"/>
            <w:right w:val="none" w:sz="0" w:space="0" w:color="auto"/>
          </w:divBdr>
          <w:divsChild>
            <w:div w:id="814225867">
              <w:marLeft w:val="0"/>
              <w:marRight w:val="0"/>
              <w:marTop w:val="0"/>
              <w:marBottom w:val="0"/>
              <w:divBdr>
                <w:top w:val="none" w:sz="0" w:space="0" w:color="auto"/>
                <w:left w:val="none" w:sz="0" w:space="0" w:color="auto"/>
                <w:bottom w:val="none" w:sz="0" w:space="0" w:color="auto"/>
                <w:right w:val="none" w:sz="0" w:space="0" w:color="auto"/>
              </w:divBdr>
              <w:divsChild>
                <w:div w:id="158009325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99005725">
          <w:marLeft w:val="0"/>
          <w:marRight w:val="0"/>
          <w:marTop w:val="0"/>
          <w:marBottom w:val="0"/>
          <w:divBdr>
            <w:top w:val="none" w:sz="0" w:space="0" w:color="auto"/>
            <w:left w:val="none" w:sz="0" w:space="0" w:color="auto"/>
            <w:bottom w:val="none" w:sz="0" w:space="0" w:color="auto"/>
            <w:right w:val="none" w:sz="0" w:space="0" w:color="auto"/>
          </w:divBdr>
          <w:divsChild>
            <w:div w:id="53550133">
              <w:marLeft w:val="0"/>
              <w:marRight w:val="0"/>
              <w:marTop w:val="0"/>
              <w:marBottom w:val="0"/>
              <w:divBdr>
                <w:top w:val="none" w:sz="0" w:space="0" w:color="auto"/>
                <w:left w:val="none" w:sz="0" w:space="0" w:color="auto"/>
                <w:bottom w:val="none" w:sz="0" w:space="0" w:color="auto"/>
                <w:right w:val="none" w:sz="0" w:space="0" w:color="auto"/>
              </w:divBdr>
              <w:divsChild>
                <w:div w:id="1773863590">
                  <w:marLeft w:val="0"/>
                  <w:marRight w:val="0"/>
                  <w:marTop w:val="60"/>
                  <w:marBottom w:val="0"/>
                  <w:divBdr>
                    <w:top w:val="none" w:sz="0" w:space="0" w:color="auto"/>
                    <w:left w:val="none" w:sz="0" w:space="0" w:color="auto"/>
                    <w:bottom w:val="none" w:sz="0" w:space="0" w:color="auto"/>
                    <w:right w:val="none" w:sz="0" w:space="0" w:color="auto"/>
                  </w:divBdr>
                </w:div>
                <w:div w:id="870845330">
                  <w:marLeft w:val="0"/>
                  <w:marRight w:val="0"/>
                  <w:marTop w:val="60"/>
                  <w:marBottom w:val="0"/>
                  <w:divBdr>
                    <w:top w:val="none" w:sz="0" w:space="0" w:color="auto"/>
                    <w:left w:val="none" w:sz="0" w:space="0" w:color="auto"/>
                    <w:bottom w:val="none" w:sz="0" w:space="0" w:color="auto"/>
                    <w:right w:val="none" w:sz="0" w:space="0" w:color="auto"/>
                  </w:divBdr>
                </w:div>
                <w:div w:id="2005013122">
                  <w:marLeft w:val="0"/>
                  <w:marRight w:val="0"/>
                  <w:marTop w:val="60"/>
                  <w:marBottom w:val="0"/>
                  <w:divBdr>
                    <w:top w:val="none" w:sz="0" w:space="0" w:color="auto"/>
                    <w:left w:val="none" w:sz="0" w:space="0" w:color="auto"/>
                    <w:bottom w:val="none" w:sz="0" w:space="0" w:color="auto"/>
                    <w:right w:val="none" w:sz="0" w:space="0" w:color="auto"/>
                  </w:divBdr>
                </w:div>
                <w:div w:id="165561687">
                  <w:marLeft w:val="0"/>
                  <w:marRight w:val="0"/>
                  <w:marTop w:val="60"/>
                  <w:marBottom w:val="0"/>
                  <w:divBdr>
                    <w:top w:val="none" w:sz="0" w:space="0" w:color="auto"/>
                    <w:left w:val="none" w:sz="0" w:space="0" w:color="auto"/>
                    <w:bottom w:val="none" w:sz="0" w:space="0" w:color="auto"/>
                    <w:right w:val="none" w:sz="0" w:space="0" w:color="auto"/>
                  </w:divBdr>
                </w:div>
                <w:div w:id="693922561">
                  <w:marLeft w:val="0"/>
                  <w:marRight w:val="0"/>
                  <w:marTop w:val="60"/>
                  <w:marBottom w:val="0"/>
                  <w:divBdr>
                    <w:top w:val="none" w:sz="0" w:space="0" w:color="auto"/>
                    <w:left w:val="none" w:sz="0" w:space="0" w:color="auto"/>
                    <w:bottom w:val="none" w:sz="0" w:space="0" w:color="auto"/>
                    <w:right w:val="none" w:sz="0" w:space="0" w:color="auto"/>
                  </w:divBdr>
                </w:div>
                <w:div w:id="1050573801">
                  <w:marLeft w:val="0"/>
                  <w:marRight w:val="0"/>
                  <w:marTop w:val="60"/>
                  <w:marBottom w:val="0"/>
                  <w:divBdr>
                    <w:top w:val="none" w:sz="0" w:space="0" w:color="auto"/>
                    <w:left w:val="none" w:sz="0" w:space="0" w:color="auto"/>
                    <w:bottom w:val="none" w:sz="0" w:space="0" w:color="auto"/>
                    <w:right w:val="none" w:sz="0" w:space="0" w:color="auto"/>
                  </w:divBdr>
                </w:div>
                <w:div w:id="994795898">
                  <w:marLeft w:val="0"/>
                  <w:marRight w:val="0"/>
                  <w:marTop w:val="60"/>
                  <w:marBottom w:val="0"/>
                  <w:divBdr>
                    <w:top w:val="none" w:sz="0" w:space="0" w:color="auto"/>
                    <w:left w:val="none" w:sz="0" w:space="0" w:color="auto"/>
                    <w:bottom w:val="none" w:sz="0" w:space="0" w:color="auto"/>
                    <w:right w:val="none" w:sz="0" w:space="0" w:color="auto"/>
                  </w:divBdr>
                </w:div>
                <w:div w:id="771239102">
                  <w:marLeft w:val="0"/>
                  <w:marRight w:val="0"/>
                  <w:marTop w:val="60"/>
                  <w:marBottom w:val="0"/>
                  <w:divBdr>
                    <w:top w:val="none" w:sz="0" w:space="0" w:color="auto"/>
                    <w:left w:val="none" w:sz="0" w:space="0" w:color="auto"/>
                    <w:bottom w:val="none" w:sz="0" w:space="0" w:color="auto"/>
                    <w:right w:val="none" w:sz="0" w:space="0" w:color="auto"/>
                  </w:divBdr>
                </w:div>
                <w:div w:id="2025473824">
                  <w:marLeft w:val="0"/>
                  <w:marRight w:val="0"/>
                  <w:marTop w:val="60"/>
                  <w:marBottom w:val="0"/>
                  <w:divBdr>
                    <w:top w:val="none" w:sz="0" w:space="0" w:color="auto"/>
                    <w:left w:val="none" w:sz="0" w:space="0" w:color="auto"/>
                    <w:bottom w:val="none" w:sz="0" w:space="0" w:color="auto"/>
                    <w:right w:val="none" w:sz="0" w:space="0" w:color="auto"/>
                  </w:divBdr>
                </w:div>
                <w:div w:id="76881922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94952960">
      <w:bodyDiv w:val="1"/>
      <w:marLeft w:val="0"/>
      <w:marRight w:val="0"/>
      <w:marTop w:val="0"/>
      <w:marBottom w:val="0"/>
      <w:divBdr>
        <w:top w:val="none" w:sz="0" w:space="0" w:color="auto"/>
        <w:left w:val="none" w:sz="0" w:space="0" w:color="auto"/>
        <w:bottom w:val="none" w:sz="0" w:space="0" w:color="auto"/>
        <w:right w:val="none" w:sz="0" w:space="0" w:color="auto"/>
      </w:divBdr>
    </w:div>
    <w:div w:id="496698357">
      <w:bodyDiv w:val="1"/>
      <w:marLeft w:val="0"/>
      <w:marRight w:val="0"/>
      <w:marTop w:val="0"/>
      <w:marBottom w:val="0"/>
      <w:divBdr>
        <w:top w:val="none" w:sz="0" w:space="0" w:color="auto"/>
        <w:left w:val="none" w:sz="0" w:space="0" w:color="auto"/>
        <w:bottom w:val="none" w:sz="0" w:space="0" w:color="auto"/>
        <w:right w:val="none" w:sz="0" w:space="0" w:color="auto"/>
      </w:divBdr>
    </w:div>
    <w:div w:id="498280014">
      <w:bodyDiv w:val="1"/>
      <w:marLeft w:val="0"/>
      <w:marRight w:val="0"/>
      <w:marTop w:val="0"/>
      <w:marBottom w:val="0"/>
      <w:divBdr>
        <w:top w:val="none" w:sz="0" w:space="0" w:color="auto"/>
        <w:left w:val="none" w:sz="0" w:space="0" w:color="auto"/>
        <w:bottom w:val="none" w:sz="0" w:space="0" w:color="auto"/>
        <w:right w:val="none" w:sz="0" w:space="0" w:color="auto"/>
      </w:divBdr>
    </w:div>
    <w:div w:id="500044195">
      <w:bodyDiv w:val="1"/>
      <w:marLeft w:val="0"/>
      <w:marRight w:val="0"/>
      <w:marTop w:val="0"/>
      <w:marBottom w:val="0"/>
      <w:divBdr>
        <w:top w:val="none" w:sz="0" w:space="0" w:color="auto"/>
        <w:left w:val="none" w:sz="0" w:space="0" w:color="auto"/>
        <w:bottom w:val="none" w:sz="0" w:space="0" w:color="auto"/>
        <w:right w:val="none" w:sz="0" w:space="0" w:color="auto"/>
      </w:divBdr>
    </w:div>
    <w:div w:id="501285980">
      <w:bodyDiv w:val="1"/>
      <w:marLeft w:val="0"/>
      <w:marRight w:val="0"/>
      <w:marTop w:val="0"/>
      <w:marBottom w:val="0"/>
      <w:divBdr>
        <w:top w:val="none" w:sz="0" w:space="0" w:color="auto"/>
        <w:left w:val="none" w:sz="0" w:space="0" w:color="auto"/>
        <w:bottom w:val="none" w:sz="0" w:space="0" w:color="auto"/>
        <w:right w:val="none" w:sz="0" w:space="0" w:color="auto"/>
      </w:divBdr>
    </w:div>
    <w:div w:id="502400789">
      <w:bodyDiv w:val="1"/>
      <w:marLeft w:val="0"/>
      <w:marRight w:val="0"/>
      <w:marTop w:val="0"/>
      <w:marBottom w:val="0"/>
      <w:divBdr>
        <w:top w:val="none" w:sz="0" w:space="0" w:color="auto"/>
        <w:left w:val="none" w:sz="0" w:space="0" w:color="auto"/>
        <w:bottom w:val="none" w:sz="0" w:space="0" w:color="auto"/>
        <w:right w:val="none" w:sz="0" w:space="0" w:color="auto"/>
      </w:divBdr>
    </w:div>
    <w:div w:id="503253438">
      <w:bodyDiv w:val="1"/>
      <w:marLeft w:val="0"/>
      <w:marRight w:val="0"/>
      <w:marTop w:val="0"/>
      <w:marBottom w:val="0"/>
      <w:divBdr>
        <w:top w:val="none" w:sz="0" w:space="0" w:color="auto"/>
        <w:left w:val="none" w:sz="0" w:space="0" w:color="auto"/>
        <w:bottom w:val="none" w:sz="0" w:space="0" w:color="auto"/>
        <w:right w:val="none" w:sz="0" w:space="0" w:color="auto"/>
      </w:divBdr>
      <w:divsChild>
        <w:div w:id="7759931">
          <w:marLeft w:val="0"/>
          <w:marRight w:val="0"/>
          <w:marTop w:val="0"/>
          <w:marBottom w:val="0"/>
          <w:divBdr>
            <w:top w:val="none" w:sz="0" w:space="0" w:color="auto"/>
            <w:left w:val="none" w:sz="0" w:space="0" w:color="auto"/>
            <w:bottom w:val="none" w:sz="0" w:space="0" w:color="auto"/>
            <w:right w:val="none" w:sz="0" w:space="0" w:color="auto"/>
          </w:divBdr>
          <w:divsChild>
            <w:div w:id="1621571788">
              <w:marLeft w:val="0"/>
              <w:marRight w:val="0"/>
              <w:marTop w:val="0"/>
              <w:marBottom w:val="0"/>
              <w:divBdr>
                <w:top w:val="none" w:sz="0" w:space="0" w:color="auto"/>
                <w:left w:val="none" w:sz="0" w:space="0" w:color="auto"/>
                <w:bottom w:val="none" w:sz="0" w:space="0" w:color="auto"/>
                <w:right w:val="none" w:sz="0" w:space="0" w:color="auto"/>
              </w:divBdr>
              <w:divsChild>
                <w:div w:id="54024262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51507482">
          <w:marLeft w:val="0"/>
          <w:marRight w:val="0"/>
          <w:marTop w:val="0"/>
          <w:marBottom w:val="0"/>
          <w:divBdr>
            <w:top w:val="none" w:sz="0" w:space="0" w:color="auto"/>
            <w:left w:val="none" w:sz="0" w:space="0" w:color="auto"/>
            <w:bottom w:val="none" w:sz="0" w:space="0" w:color="auto"/>
            <w:right w:val="none" w:sz="0" w:space="0" w:color="auto"/>
          </w:divBdr>
          <w:divsChild>
            <w:div w:id="197013522">
              <w:marLeft w:val="0"/>
              <w:marRight w:val="0"/>
              <w:marTop w:val="0"/>
              <w:marBottom w:val="0"/>
              <w:divBdr>
                <w:top w:val="none" w:sz="0" w:space="0" w:color="auto"/>
                <w:left w:val="none" w:sz="0" w:space="0" w:color="auto"/>
                <w:bottom w:val="none" w:sz="0" w:space="0" w:color="auto"/>
                <w:right w:val="none" w:sz="0" w:space="0" w:color="auto"/>
              </w:divBdr>
              <w:divsChild>
                <w:div w:id="1461530428">
                  <w:marLeft w:val="0"/>
                  <w:marRight w:val="0"/>
                  <w:marTop w:val="60"/>
                  <w:marBottom w:val="0"/>
                  <w:divBdr>
                    <w:top w:val="none" w:sz="0" w:space="0" w:color="auto"/>
                    <w:left w:val="none" w:sz="0" w:space="0" w:color="auto"/>
                    <w:bottom w:val="none" w:sz="0" w:space="0" w:color="auto"/>
                    <w:right w:val="none" w:sz="0" w:space="0" w:color="auto"/>
                  </w:divBdr>
                </w:div>
                <w:div w:id="892697409">
                  <w:marLeft w:val="0"/>
                  <w:marRight w:val="0"/>
                  <w:marTop w:val="60"/>
                  <w:marBottom w:val="0"/>
                  <w:divBdr>
                    <w:top w:val="none" w:sz="0" w:space="0" w:color="auto"/>
                    <w:left w:val="none" w:sz="0" w:space="0" w:color="auto"/>
                    <w:bottom w:val="none" w:sz="0" w:space="0" w:color="auto"/>
                    <w:right w:val="none" w:sz="0" w:space="0" w:color="auto"/>
                  </w:divBdr>
                </w:div>
                <w:div w:id="167714888">
                  <w:marLeft w:val="0"/>
                  <w:marRight w:val="0"/>
                  <w:marTop w:val="60"/>
                  <w:marBottom w:val="0"/>
                  <w:divBdr>
                    <w:top w:val="none" w:sz="0" w:space="0" w:color="auto"/>
                    <w:left w:val="none" w:sz="0" w:space="0" w:color="auto"/>
                    <w:bottom w:val="none" w:sz="0" w:space="0" w:color="auto"/>
                    <w:right w:val="none" w:sz="0" w:space="0" w:color="auto"/>
                  </w:divBdr>
                </w:div>
                <w:div w:id="1920945374">
                  <w:marLeft w:val="0"/>
                  <w:marRight w:val="0"/>
                  <w:marTop w:val="60"/>
                  <w:marBottom w:val="0"/>
                  <w:divBdr>
                    <w:top w:val="none" w:sz="0" w:space="0" w:color="auto"/>
                    <w:left w:val="none" w:sz="0" w:space="0" w:color="auto"/>
                    <w:bottom w:val="none" w:sz="0" w:space="0" w:color="auto"/>
                    <w:right w:val="none" w:sz="0" w:space="0" w:color="auto"/>
                  </w:divBdr>
                </w:div>
                <w:div w:id="18238344">
                  <w:marLeft w:val="0"/>
                  <w:marRight w:val="0"/>
                  <w:marTop w:val="60"/>
                  <w:marBottom w:val="0"/>
                  <w:divBdr>
                    <w:top w:val="none" w:sz="0" w:space="0" w:color="auto"/>
                    <w:left w:val="none" w:sz="0" w:space="0" w:color="auto"/>
                    <w:bottom w:val="none" w:sz="0" w:space="0" w:color="auto"/>
                    <w:right w:val="none" w:sz="0" w:space="0" w:color="auto"/>
                  </w:divBdr>
                </w:div>
                <w:div w:id="758405050">
                  <w:marLeft w:val="0"/>
                  <w:marRight w:val="0"/>
                  <w:marTop w:val="60"/>
                  <w:marBottom w:val="0"/>
                  <w:divBdr>
                    <w:top w:val="none" w:sz="0" w:space="0" w:color="auto"/>
                    <w:left w:val="none" w:sz="0" w:space="0" w:color="auto"/>
                    <w:bottom w:val="none" w:sz="0" w:space="0" w:color="auto"/>
                    <w:right w:val="none" w:sz="0" w:space="0" w:color="auto"/>
                  </w:divBdr>
                </w:div>
                <w:div w:id="330185728">
                  <w:marLeft w:val="0"/>
                  <w:marRight w:val="0"/>
                  <w:marTop w:val="60"/>
                  <w:marBottom w:val="0"/>
                  <w:divBdr>
                    <w:top w:val="none" w:sz="0" w:space="0" w:color="auto"/>
                    <w:left w:val="none" w:sz="0" w:space="0" w:color="auto"/>
                    <w:bottom w:val="none" w:sz="0" w:space="0" w:color="auto"/>
                    <w:right w:val="none" w:sz="0" w:space="0" w:color="auto"/>
                  </w:divBdr>
                </w:div>
                <w:div w:id="1770466607">
                  <w:marLeft w:val="0"/>
                  <w:marRight w:val="0"/>
                  <w:marTop w:val="60"/>
                  <w:marBottom w:val="0"/>
                  <w:divBdr>
                    <w:top w:val="none" w:sz="0" w:space="0" w:color="auto"/>
                    <w:left w:val="none" w:sz="0" w:space="0" w:color="auto"/>
                    <w:bottom w:val="none" w:sz="0" w:space="0" w:color="auto"/>
                    <w:right w:val="none" w:sz="0" w:space="0" w:color="auto"/>
                  </w:divBdr>
                </w:div>
                <w:div w:id="116140449">
                  <w:marLeft w:val="0"/>
                  <w:marRight w:val="0"/>
                  <w:marTop w:val="60"/>
                  <w:marBottom w:val="0"/>
                  <w:divBdr>
                    <w:top w:val="none" w:sz="0" w:space="0" w:color="auto"/>
                    <w:left w:val="none" w:sz="0" w:space="0" w:color="auto"/>
                    <w:bottom w:val="none" w:sz="0" w:space="0" w:color="auto"/>
                    <w:right w:val="none" w:sz="0" w:space="0" w:color="auto"/>
                  </w:divBdr>
                </w:div>
                <w:div w:id="721752455">
                  <w:marLeft w:val="0"/>
                  <w:marRight w:val="0"/>
                  <w:marTop w:val="60"/>
                  <w:marBottom w:val="0"/>
                  <w:divBdr>
                    <w:top w:val="none" w:sz="0" w:space="0" w:color="auto"/>
                    <w:left w:val="none" w:sz="0" w:space="0" w:color="auto"/>
                    <w:bottom w:val="none" w:sz="0" w:space="0" w:color="auto"/>
                    <w:right w:val="none" w:sz="0" w:space="0" w:color="auto"/>
                  </w:divBdr>
                </w:div>
                <w:div w:id="17668776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06560365">
      <w:bodyDiv w:val="1"/>
      <w:marLeft w:val="0"/>
      <w:marRight w:val="0"/>
      <w:marTop w:val="0"/>
      <w:marBottom w:val="0"/>
      <w:divBdr>
        <w:top w:val="none" w:sz="0" w:space="0" w:color="auto"/>
        <w:left w:val="none" w:sz="0" w:space="0" w:color="auto"/>
        <w:bottom w:val="none" w:sz="0" w:space="0" w:color="auto"/>
        <w:right w:val="none" w:sz="0" w:space="0" w:color="auto"/>
      </w:divBdr>
    </w:div>
    <w:div w:id="511719629">
      <w:bodyDiv w:val="1"/>
      <w:marLeft w:val="0"/>
      <w:marRight w:val="0"/>
      <w:marTop w:val="0"/>
      <w:marBottom w:val="0"/>
      <w:divBdr>
        <w:top w:val="none" w:sz="0" w:space="0" w:color="auto"/>
        <w:left w:val="none" w:sz="0" w:space="0" w:color="auto"/>
        <w:bottom w:val="none" w:sz="0" w:space="0" w:color="auto"/>
        <w:right w:val="none" w:sz="0" w:space="0" w:color="auto"/>
      </w:divBdr>
    </w:div>
    <w:div w:id="515341565">
      <w:bodyDiv w:val="1"/>
      <w:marLeft w:val="0"/>
      <w:marRight w:val="0"/>
      <w:marTop w:val="0"/>
      <w:marBottom w:val="0"/>
      <w:divBdr>
        <w:top w:val="none" w:sz="0" w:space="0" w:color="auto"/>
        <w:left w:val="none" w:sz="0" w:space="0" w:color="auto"/>
        <w:bottom w:val="none" w:sz="0" w:space="0" w:color="auto"/>
        <w:right w:val="none" w:sz="0" w:space="0" w:color="auto"/>
      </w:divBdr>
    </w:div>
    <w:div w:id="518081534">
      <w:bodyDiv w:val="1"/>
      <w:marLeft w:val="0"/>
      <w:marRight w:val="0"/>
      <w:marTop w:val="0"/>
      <w:marBottom w:val="0"/>
      <w:divBdr>
        <w:top w:val="none" w:sz="0" w:space="0" w:color="auto"/>
        <w:left w:val="none" w:sz="0" w:space="0" w:color="auto"/>
        <w:bottom w:val="none" w:sz="0" w:space="0" w:color="auto"/>
        <w:right w:val="none" w:sz="0" w:space="0" w:color="auto"/>
      </w:divBdr>
    </w:div>
    <w:div w:id="518738356">
      <w:bodyDiv w:val="1"/>
      <w:marLeft w:val="0"/>
      <w:marRight w:val="0"/>
      <w:marTop w:val="0"/>
      <w:marBottom w:val="0"/>
      <w:divBdr>
        <w:top w:val="none" w:sz="0" w:space="0" w:color="auto"/>
        <w:left w:val="none" w:sz="0" w:space="0" w:color="auto"/>
        <w:bottom w:val="none" w:sz="0" w:space="0" w:color="auto"/>
        <w:right w:val="none" w:sz="0" w:space="0" w:color="auto"/>
      </w:divBdr>
    </w:div>
    <w:div w:id="522014322">
      <w:bodyDiv w:val="1"/>
      <w:marLeft w:val="0"/>
      <w:marRight w:val="0"/>
      <w:marTop w:val="0"/>
      <w:marBottom w:val="0"/>
      <w:divBdr>
        <w:top w:val="none" w:sz="0" w:space="0" w:color="auto"/>
        <w:left w:val="none" w:sz="0" w:space="0" w:color="auto"/>
        <w:bottom w:val="none" w:sz="0" w:space="0" w:color="auto"/>
        <w:right w:val="none" w:sz="0" w:space="0" w:color="auto"/>
      </w:divBdr>
    </w:div>
    <w:div w:id="524755079">
      <w:bodyDiv w:val="1"/>
      <w:marLeft w:val="0"/>
      <w:marRight w:val="0"/>
      <w:marTop w:val="0"/>
      <w:marBottom w:val="0"/>
      <w:divBdr>
        <w:top w:val="none" w:sz="0" w:space="0" w:color="auto"/>
        <w:left w:val="none" w:sz="0" w:space="0" w:color="auto"/>
        <w:bottom w:val="none" w:sz="0" w:space="0" w:color="auto"/>
        <w:right w:val="none" w:sz="0" w:space="0" w:color="auto"/>
      </w:divBdr>
    </w:div>
    <w:div w:id="525561992">
      <w:bodyDiv w:val="1"/>
      <w:marLeft w:val="0"/>
      <w:marRight w:val="0"/>
      <w:marTop w:val="0"/>
      <w:marBottom w:val="0"/>
      <w:divBdr>
        <w:top w:val="none" w:sz="0" w:space="0" w:color="auto"/>
        <w:left w:val="none" w:sz="0" w:space="0" w:color="auto"/>
        <w:bottom w:val="none" w:sz="0" w:space="0" w:color="auto"/>
        <w:right w:val="none" w:sz="0" w:space="0" w:color="auto"/>
      </w:divBdr>
    </w:div>
    <w:div w:id="527258685">
      <w:bodyDiv w:val="1"/>
      <w:marLeft w:val="0"/>
      <w:marRight w:val="0"/>
      <w:marTop w:val="0"/>
      <w:marBottom w:val="0"/>
      <w:divBdr>
        <w:top w:val="none" w:sz="0" w:space="0" w:color="auto"/>
        <w:left w:val="none" w:sz="0" w:space="0" w:color="auto"/>
        <w:bottom w:val="none" w:sz="0" w:space="0" w:color="auto"/>
        <w:right w:val="none" w:sz="0" w:space="0" w:color="auto"/>
      </w:divBdr>
    </w:div>
    <w:div w:id="528374141">
      <w:bodyDiv w:val="1"/>
      <w:marLeft w:val="0"/>
      <w:marRight w:val="0"/>
      <w:marTop w:val="0"/>
      <w:marBottom w:val="0"/>
      <w:divBdr>
        <w:top w:val="none" w:sz="0" w:space="0" w:color="auto"/>
        <w:left w:val="none" w:sz="0" w:space="0" w:color="auto"/>
        <w:bottom w:val="none" w:sz="0" w:space="0" w:color="auto"/>
        <w:right w:val="none" w:sz="0" w:space="0" w:color="auto"/>
      </w:divBdr>
    </w:div>
    <w:div w:id="529146830">
      <w:bodyDiv w:val="1"/>
      <w:marLeft w:val="0"/>
      <w:marRight w:val="0"/>
      <w:marTop w:val="0"/>
      <w:marBottom w:val="0"/>
      <w:divBdr>
        <w:top w:val="none" w:sz="0" w:space="0" w:color="auto"/>
        <w:left w:val="none" w:sz="0" w:space="0" w:color="auto"/>
        <w:bottom w:val="none" w:sz="0" w:space="0" w:color="auto"/>
        <w:right w:val="none" w:sz="0" w:space="0" w:color="auto"/>
      </w:divBdr>
    </w:div>
    <w:div w:id="530414912">
      <w:bodyDiv w:val="1"/>
      <w:marLeft w:val="0"/>
      <w:marRight w:val="0"/>
      <w:marTop w:val="0"/>
      <w:marBottom w:val="0"/>
      <w:divBdr>
        <w:top w:val="none" w:sz="0" w:space="0" w:color="auto"/>
        <w:left w:val="none" w:sz="0" w:space="0" w:color="auto"/>
        <w:bottom w:val="none" w:sz="0" w:space="0" w:color="auto"/>
        <w:right w:val="none" w:sz="0" w:space="0" w:color="auto"/>
      </w:divBdr>
    </w:div>
    <w:div w:id="532958679">
      <w:bodyDiv w:val="1"/>
      <w:marLeft w:val="0"/>
      <w:marRight w:val="0"/>
      <w:marTop w:val="0"/>
      <w:marBottom w:val="0"/>
      <w:divBdr>
        <w:top w:val="none" w:sz="0" w:space="0" w:color="auto"/>
        <w:left w:val="none" w:sz="0" w:space="0" w:color="auto"/>
        <w:bottom w:val="none" w:sz="0" w:space="0" w:color="auto"/>
        <w:right w:val="none" w:sz="0" w:space="0" w:color="auto"/>
      </w:divBdr>
    </w:div>
    <w:div w:id="534805359">
      <w:bodyDiv w:val="1"/>
      <w:marLeft w:val="0"/>
      <w:marRight w:val="0"/>
      <w:marTop w:val="0"/>
      <w:marBottom w:val="0"/>
      <w:divBdr>
        <w:top w:val="none" w:sz="0" w:space="0" w:color="auto"/>
        <w:left w:val="none" w:sz="0" w:space="0" w:color="auto"/>
        <w:bottom w:val="none" w:sz="0" w:space="0" w:color="auto"/>
        <w:right w:val="none" w:sz="0" w:space="0" w:color="auto"/>
      </w:divBdr>
    </w:div>
    <w:div w:id="535043605">
      <w:bodyDiv w:val="1"/>
      <w:marLeft w:val="0"/>
      <w:marRight w:val="0"/>
      <w:marTop w:val="0"/>
      <w:marBottom w:val="0"/>
      <w:divBdr>
        <w:top w:val="none" w:sz="0" w:space="0" w:color="auto"/>
        <w:left w:val="none" w:sz="0" w:space="0" w:color="auto"/>
        <w:bottom w:val="none" w:sz="0" w:space="0" w:color="auto"/>
        <w:right w:val="none" w:sz="0" w:space="0" w:color="auto"/>
      </w:divBdr>
    </w:div>
    <w:div w:id="536817412">
      <w:bodyDiv w:val="1"/>
      <w:marLeft w:val="0"/>
      <w:marRight w:val="0"/>
      <w:marTop w:val="0"/>
      <w:marBottom w:val="0"/>
      <w:divBdr>
        <w:top w:val="none" w:sz="0" w:space="0" w:color="auto"/>
        <w:left w:val="none" w:sz="0" w:space="0" w:color="auto"/>
        <w:bottom w:val="none" w:sz="0" w:space="0" w:color="auto"/>
        <w:right w:val="none" w:sz="0" w:space="0" w:color="auto"/>
      </w:divBdr>
    </w:div>
    <w:div w:id="543832311">
      <w:bodyDiv w:val="1"/>
      <w:marLeft w:val="0"/>
      <w:marRight w:val="0"/>
      <w:marTop w:val="0"/>
      <w:marBottom w:val="0"/>
      <w:divBdr>
        <w:top w:val="none" w:sz="0" w:space="0" w:color="auto"/>
        <w:left w:val="none" w:sz="0" w:space="0" w:color="auto"/>
        <w:bottom w:val="none" w:sz="0" w:space="0" w:color="auto"/>
        <w:right w:val="none" w:sz="0" w:space="0" w:color="auto"/>
      </w:divBdr>
    </w:div>
    <w:div w:id="545218724">
      <w:bodyDiv w:val="1"/>
      <w:marLeft w:val="0"/>
      <w:marRight w:val="0"/>
      <w:marTop w:val="0"/>
      <w:marBottom w:val="0"/>
      <w:divBdr>
        <w:top w:val="none" w:sz="0" w:space="0" w:color="auto"/>
        <w:left w:val="none" w:sz="0" w:space="0" w:color="auto"/>
        <w:bottom w:val="none" w:sz="0" w:space="0" w:color="auto"/>
        <w:right w:val="none" w:sz="0" w:space="0" w:color="auto"/>
      </w:divBdr>
    </w:div>
    <w:div w:id="545335246">
      <w:bodyDiv w:val="1"/>
      <w:marLeft w:val="0"/>
      <w:marRight w:val="0"/>
      <w:marTop w:val="0"/>
      <w:marBottom w:val="0"/>
      <w:divBdr>
        <w:top w:val="none" w:sz="0" w:space="0" w:color="auto"/>
        <w:left w:val="none" w:sz="0" w:space="0" w:color="auto"/>
        <w:bottom w:val="none" w:sz="0" w:space="0" w:color="auto"/>
        <w:right w:val="none" w:sz="0" w:space="0" w:color="auto"/>
      </w:divBdr>
    </w:div>
    <w:div w:id="546138011">
      <w:bodyDiv w:val="1"/>
      <w:marLeft w:val="0"/>
      <w:marRight w:val="0"/>
      <w:marTop w:val="0"/>
      <w:marBottom w:val="0"/>
      <w:divBdr>
        <w:top w:val="none" w:sz="0" w:space="0" w:color="auto"/>
        <w:left w:val="none" w:sz="0" w:space="0" w:color="auto"/>
        <w:bottom w:val="none" w:sz="0" w:space="0" w:color="auto"/>
        <w:right w:val="none" w:sz="0" w:space="0" w:color="auto"/>
      </w:divBdr>
    </w:div>
    <w:div w:id="546260859">
      <w:bodyDiv w:val="1"/>
      <w:marLeft w:val="0"/>
      <w:marRight w:val="0"/>
      <w:marTop w:val="0"/>
      <w:marBottom w:val="0"/>
      <w:divBdr>
        <w:top w:val="none" w:sz="0" w:space="0" w:color="auto"/>
        <w:left w:val="none" w:sz="0" w:space="0" w:color="auto"/>
        <w:bottom w:val="none" w:sz="0" w:space="0" w:color="auto"/>
        <w:right w:val="none" w:sz="0" w:space="0" w:color="auto"/>
      </w:divBdr>
    </w:div>
    <w:div w:id="548608019">
      <w:bodyDiv w:val="1"/>
      <w:marLeft w:val="0"/>
      <w:marRight w:val="0"/>
      <w:marTop w:val="0"/>
      <w:marBottom w:val="0"/>
      <w:divBdr>
        <w:top w:val="none" w:sz="0" w:space="0" w:color="auto"/>
        <w:left w:val="none" w:sz="0" w:space="0" w:color="auto"/>
        <w:bottom w:val="none" w:sz="0" w:space="0" w:color="auto"/>
        <w:right w:val="none" w:sz="0" w:space="0" w:color="auto"/>
      </w:divBdr>
    </w:div>
    <w:div w:id="549458651">
      <w:bodyDiv w:val="1"/>
      <w:marLeft w:val="0"/>
      <w:marRight w:val="0"/>
      <w:marTop w:val="0"/>
      <w:marBottom w:val="0"/>
      <w:divBdr>
        <w:top w:val="none" w:sz="0" w:space="0" w:color="auto"/>
        <w:left w:val="none" w:sz="0" w:space="0" w:color="auto"/>
        <w:bottom w:val="none" w:sz="0" w:space="0" w:color="auto"/>
        <w:right w:val="none" w:sz="0" w:space="0" w:color="auto"/>
      </w:divBdr>
    </w:div>
    <w:div w:id="552815530">
      <w:bodyDiv w:val="1"/>
      <w:marLeft w:val="0"/>
      <w:marRight w:val="0"/>
      <w:marTop w:val="0"/>
      <w:marBottom w:val="0"/>
      <w:divBdr>
        <w:top w:val="none" w:sz="0" w:space="0" w:color="auto"/>
        <w:left w:val="none" w:sz="0" w:space="0" w:color="auto"/>
        <w:bottom w:val="none" w:sz="0" w:space="0" w:color="auto"/>
        <w:right w:val="none" w:sz="0" w:space="0" w:color="auto"/>
      </w:divBdr>
    </w:div>
    <w:div w:id="554390514">
      <w:bodyDiv w:val="1"/>
      <w:marLeft w:val="0"/>
      <w:marRight w:val="0"/>
      <w:marTop w:val="0"/>
      <w:marBottom w:val="0"/>
      <w:divBdr>
        <w:top w:val="none" w:sz="0" w:space="0" w:color="auto"/>
        <w:left w:val="none" w:sz="0" w:space="0" w:color="auto"/>
        <w:bottom w:val="none" w:sz="0" w:space="0" w:color="auto"/>
        <w:right w:val="none" w:sz="0" w:space="0" w:color="auto"/>
      </w:divBdr>
    </w:div>
    <w:div w:id="555091863">
      <w:bodyDiv w:val="1"/>
      <w:marLeft w:val="0"/>
      <w:marRight w:val="0"/>
      <w:marTop w:val="0"/>
      <w:marBottom w:val="0"/>
      <w:divBdr>
        <w:top w:val="none" w:sz="0" w:space="0" w:color="auto"/>
        <w:left w:val="none" w:sz="0" w:space="0" w:color="auto"/>
        <w:bottom w:val="none" w:sz="0" w:space="0" w:color="auto"/>
        <w:right w:val="none" w:sz="0" w:space="0" w:color="auto"/>
      </w:divBdr>
    </w:div>
    <w:div w:id="555316347">
      <w:bodyDiv w:val="1"/>
      <w:marLeft w:val="0"/>
      <w:marRight w:val="0"/>
      <w:marTop w:val="0"/>
      <w:marBottom w:val="0"/>
      <w:divBdr>
        <w:top w:val="none" w:sz="0" w:space="0" w:color="auto"/>
        <w:left w:val="none" w:sz="0" w:space="0" w:color="auto"/>
        <w:bottom w:val="none" w:sz="0" w:space="0" w:color="auto"/>
        <w:right w:val="none" w:sz="0" w:space="0" w:color="auto"/>
      </w:divBdr>
    </w:div>
    <w:div w:id="558517432">
      <w:bodyDiv w:val="1"/>
      <w:marLeft w:val="0"/>
      <w:marRight w:val="0"/>
      <w:marTop w:val="0"/>
      <w:marBottom w:val="0"/>
      <w:divBdr>
        <w:top w:val="none" w:sz="0" w:space="0" w:color="auto"/>
        <w:left w:val="none" w:sz="0" w:space="0" w:color="auto"/>
        <w:bottom w:val="none" w:sz="0" w:space="0" w:color="auto"/>
        <w:right w:val="none" w:sz="0" w:space="0" w:color="auto"/>
      </w:divBdr>
    </w:div>
    <w:div w:id="560139826">
      <w:bodyDiv w:val="1"/>
      <w:marLeft w:val="0"/>
      <w:marRight w:val="0"/>
      <w:marTop w:val="0"/>
      <w:marBottom w:val="0"/>
      <w:divBdr>
        <w:top w:val="none" w:sz="0" w:space="0" w:color="auto"/>
        <w:left w:val="none" w:sz="0" w:space="0" w:color="auto"/>
        <w:bottom w:val="none" w:sz="0" w:space="0" w:color="auto"/>
        <w:right w:val="none" w:sz="0" w:space="0" w:color="auto"/>
      </w:divBdr>
    </w:div>
    <w:div w:id="564949328">
      <w:bodyDiv w:val="1"/>
      <w:marLeft w:val="0"/>
      <w:marRight w:val="0"/>
      <w:marTop w:val="0"/>
      <w:marBottom w:val="0"/>
      <w:divBdr>
        <w:top w:val="none" w:sz="0" w:space="0" w:color="auto"/>
        <w:left w:val="none" w:sz="0" w:space="0" w:color="auto"/>
        <w:bottom w:val="none" w:sz="0" w:space="0" w:color="auto"/>
        <w:right w:val="none" w:sz="0" w:space="0" w:color="auto"/>
      </w:divBdr>
    </w:div>
    <w:div w:id="571159619">
      <w:bodyDiv w:val="1"/>
      <w:marLeft w:val="0"/>
      <w:marRight w:val="0"/>
      <w:marTop w:val="0"/>
      <w:marBottom w:val="0"/>
      <w:divBdr>
        <w:top w:val="none" w:sz="0" w:space="0" w:color="auto"/>
        <w:left w:val="none" w:sz="0" w:space="0" w:color="auto"/>
        <w:bottom w:val="none" w:sz="0" w:space="0" w:color="auto"/>
        <w:right w:val="none" w:sz="0" w:space="0" w:color="auto"/>
      </w:divBdr>
    </w:div>
    <w:div w:id="573203404">
      <w:bodyDiv w:val="1"/>
      <w:marLeft w:val="0"/>
      <w:marRight w:val="0"/>
      <w:marTop w:val="0"/>
      <w:marBottom w:val="0"/>
      <w:divBdr>
        <w:top w:val="none" w:sz="0" w:space="0" w:color="auto"/>
        <w:left w:val="none" w:sz="0" w:space="0" w:color="auto"/>
        <w:bottom w:val="none" w:sz="0" w:space="0" w:color="auto"/>
        <w:right w:val="none" w:sz="0" w:space="0" w:color="auto"/>
      </w:divBdr>
    </w:div>
    <w:div w:id="579143513">
      <w:bodyDiv w:val="1"/>
      <w:marLeft w:val="0"/>
      <w:marRight w:val="0"/>
      <w:marTop w:val="0"/>
      <w:marBottom w:val="0"/>
      <w:divBdr>
        <w:top w:val="none" w:sz="0" w:space="0" w:color="auto"/>
        <w:left w:val="none" w:sz="0" w:space="0" w:color="auto"/>
        <w:bottom w:val="none" w:sz="0" w:space="0" w:color="auto"/>
        <w:right w:val="none" w:sz="0" w:space="0" w:color="auto"/>
      </w:divBdr>
    </w:div>
    <w:div w:id="580024382">
      <w:bodyDiv w:val="1"/>
      <w:marLeft w:val="0"/>
      <w:marRight w:val="0"/>
      <w:marTop w:val="0"/>
      <w:marBottom w:val="0"/>
      <w:divBdr>
        <w:top w:val="none" w:sz="0" w:space="0" w:color="auto"/>
        <w:left w:val="none" w:sz="0" w:space="0" w:color="auto"/>
        <w:bottom w:val="none" w:sz="0" w:space="0" w:color="auto"/>
        <w:right w:val="none" w:sz="0" w:space="0" w:color="auto"/>
      </w:divBdr>
    </w:div>
    <w:div w:id="580067633">
      <w:bodyDiv w:val="1"/>
      <w:marLeft w:val="0"/>
      <w:marRight w:val="0"/>
      <w:marTop w:val="0"/>
      <w:marBottom w:val="0"/>
      <w:divBdr>
        <w:top w:val="none" w:sz="0" w:space="0" w:color="auto"/>
        <w:left w:val="none" w:sz="0" w:space="0" w:color="auto"/>
        <w:bottom w:val="none" w:sz="0" w:space="0" w:color="auto"/>
        <w:right w:val="none" w:sz="0" w:space="0" w:color="auto"/>
      </w:divBdr>
    </w:div>
    <w:div w:id="582225543">
      <w:bodyDiv w:val="1"/>
      <w:marLeft w:val="0"/>
      <w:marRight w:val="0"/>
      <w:marTop w:val="0"/>
      <w:marBottom w:val="0"/>
      <w:divBdr>
        <w:top w:val="none" w:sz="0" w:space="0" w:color="auto"/>
        <w:left w:val="none" w:sz="0" w:space="0" w:color="auto"/>
        <w:bottom w:val="none" w:sz="0" w:space="0" w:color="auto"/>
        <w:right w:val="none" w:sz="0" w:space="0" w:color="auto"/>
      </w:divBdr>
    </w:div>
    <w:div w:id="583419955">
      <w:bodyDiv w:val="1"/>
      <w:marLeft w:val="0"/>
      <w:marRight w:val="0"/>
      <w:marTop w:val="0"/>
      <w:marBottom w:val="0"/>
      <w:divBdr>
        <w:top w:val="none" w:sz="0" w:space="0" w:color="auto"/>
        <w:left w:val="none" w:sz="0" w:space="0" w:color="auto"/>
        <w:bottom w:val="none" w:sz="0" w:space="0" w:color="auto"/>
        <w:right w:val="none" w:sz="0" w:space="0" w:color="auto"/>
      </w:divBdr>
    </w:div>
    <w:div w:id="584537902">
      <w:bodyDiv w:val="1"/>
      <w:marLeft w:val="0"/>
      <w:marRight w:val="0"/>
      <w:marTop w:val="0"/>
      <w:marBottom w:val="0"/>
      <w:divBdr>
        <w:top w:val="none" w:sz="0" w:space="0" w:color="auto"/>
        <w:left w:val="none" w:sz="0" w:space="0" w:color="auto"/>
        <w:bottom w:val="none" w:sz="0" w:space="0" w:color="auto"/>
        <w:right w:val="none" w:sz="0" w:space="0" w:color="auto"/>
      </w:divBdr>
    </w:div>
    <w:div w:id="584993020">
      <w:bodyDiv w:val="1"/>
      <w:marLeft w:val="0"/>
      <w:marRight w:val="0"/>
      <w:marTop w:val="0"/>
      <w:marBottom w:val="0"/>
      <w:divBdr>
        <w:top w:val="none" w:sz="0" w:space="0" w:color="auto"/>
        <w:left w:val="none" w:sz="0" w:space="0" w:color="auto"/>
        <w:bottom w:val="none" w:sz="0" w:space="0" w:color="auto"/>
        <w:right w:val="none" w:sz="0" w:space="0" w:color="auto"/>
      </w:divBdr>
    </w:div>
    <w:div w:id="593712951">
      <w:bodyDiv w:val="1"/>
      <w:marLeft w:val="0"/>
      <w:marRight w:val="0"/>
      <w:marTop w:val="0"/>
      <w:marBottom w:val="0"/>
      <w:divBdr>
        <w:top w:val="none" w:sz="0" w:space="0" w:color="auto"/>
        <w:left w:val="none" w:sz="0" w:space="0" w:color="auto"/>
        <w:bottom w:val="none" w:sz="0" w:space="0" w:color="auto"/>
        <w:right w:val="none" w:sz="0" w:space="0" w:color="auto"/>
      </w:divBdr>
    </w:div>
    <w:div w:id="597518365">
      <w:bodyDiv w:val="1"/>
      <w:marLeft w:val="0"/>
      <w:marRight w:val="0"/>
      <w:marTop w:val="0"/>
      <w:marBottom w:val="0"/>
      <w:divBdr>
        <w:top w:val="none" w:sz="0" w:space="0" w:color="auto"/>
        <w:left w:val="none" w:sz="0" w:space="0" w:color="auto"/>
        <w:bottom w:val="none" w:sz="0" w:space="0" w:color="auto"/>
        <w:right w:val="none" w:sz="0" w:space="0" w:color="auto"/>
      </w:divBdr>
    </w:div>
    <w:div w:id="598030703">
      <w:bodyDiv w:val="1"/>
      <w:marLeft w:val="0"/>
      <w:marRight w:val="0"/>
      <w:marTop w:val="0"/>
      <w:marBottom w:val="0"/>
      <w:divBdr>
        <w:top w:val="none" w:sz="0" w:space="0" w:color="auto"/>
        <w:left w:val="none" w:sz="0" w:space="0" w:color="auto"/>
        <w:bottom w:val="none" w:sz="0" w:space="0" w:color="auto"/>
        <w:right w:val="none" w:sz="0" w:space="0" w:color="auto"/>
      </w:divBdr>
    </w:div>
    <w:div w:id="599410837">
      <w:bodyDiv w:val="1"/>
      <w:marLeft w:val="0"/>
      <w:marRight w:val="0"/>
      <w:marTop w:val="0"/>
      <w:marBottom w:val="0"/>
      <w:divBdr>
        <w:top w:val="none" w:sz="0" w:space="0" w:color="auto"/>
        <w:left w:val="none" w:sz="0" w:space="0" w:color="auto"/>
        <w:bottom w:val="none" w:sz="0" w:space="0" w:color="auto"/>
        <w:right w:val="none" w:sz="0" w:space="0" w:color="auto"/>
      </w:divBdr>
    </w:div>
    <w:div w:id="604045441">
      <w:bodyDiv w:val="1"/>
      <w:marLeft w:val="0"/>
      <w:marRight w:val="0"/>
      <w:marTop w:val="0"/>
      <w:marBottom w:val="0"/>
      <w:divBdr>
        <w:top w:val="none" w:sz="0" w:space="0" w:color="auto"/>
        <w:left w:val="none" w:sz="0" w:space="0" w:color="auto"/>
        <w:bottom w:val="none" w:sz="0" w:space="0" w:color="auto"/>
        <w:right w:val="none" w:sz="0" w:space="0" w:color="auto"/>
      </w:divBdr>
    </w:div>
    <w:div w:id="604658466">
      <w:bodyDiv w:val="1"/>
      <w:marLeft w:val="0"/>
      <w:marRight w:val="0"/>
      <w:marTop w:val="0"/>
      <w:marBottom w:val="0"/>
      <w:divBdr>
        <w:top w:val="none" w:sz="0" w:space="0" w:color="auto"/>
        <w:left w:val="none" w:sz="0" w:space="0" w:color="auto"/>
        <w:bottom w:val="none" w:sz="0" w:space="0" w:color="auto"/>
        <w:right w:val="none" w:sz="0" w:space="0" w:color="auto"/>
      </w:divBdr>
    </w:div>
    <w:div w:id="613171131">
      <w:bodyDiv w:val="1"/>
      <w:marLeft w:val="0"/>
      <w:marRight w:val="0"/>
      <w:marTop w:val="0"/>
      <w:marBottom w:val="0"/>
      <w:divBdr>
        <w:top w:val="none" w:sz="0" w:space="0" w:color="auto"/>
        <w:left w:val="none" w:sz="0" w:space="0" w:color="auto"/>
        <w:bottom w:val="none" w:sz="0" w:space="0" w:color="auto"/>
        <w:right w:val="none" w:sz="0" w:space="0" w:color="auto"/>
      </w:divBdr>
    </w:div>
    <w:div w:id="619994863">
      <w:bodyDiv w:val="1"/>
      <w:marLeft w:val="0"/>
      <w:marRight w:val="0"/>
      <w:marTop w:val="0"/>
      <w:marBottom w:val="0"/>
      <w:divBdr>
        <w:top w:val="none" w:sz="0" w:space="0" w:color="auto"/>
        <w:left w:val="none" w:sz="0" w:space="0" w:color="auto"/>
        <w:bottom w:val="none" w:sz="0" w:space="0" w:color="auto"/>
        <w:right w:val="none" w:sz="0" w:space="0" w:color="auto"/>
      </w:divBdr>
    </w:div>
    <w:div w:id="620263324">
      <w:bodyDiv w:val="1"/>
      <w:marLeft w:val="0"/>
      <w:marRight w:val="0"/>
      <w:marTop w:val="0"/>
      <w:marBottom w:val="0"/>
      <w:divBdr>
        <w:top w:val="none" w:sz="0" w:space="0" w:color="auto"/>
        <w:left w:val="none" w:sz="0" w:space="0" w:color="auto"/>
        <w:bottom w:val="none" w:sz="0" w:space="0" w:color="auto"/>
        <w:right w:val="none" w:sz="0" w:space="0" w:color="auto"/>
      </w:divBdr>
    </w:div>
    <w:div w:id="624392330">
      <w:bodyDiv w:val="1"/>
      <w:marLeft w:val="0"/>
      <w:marRight w:val="0"/>
      <w:marTop w:val="0"/>
      <w:marBottom w:val="0"/>
      <w:divBdr>
        <w:top w:val="none" w:sz="0" w:space="0" w:color="auto"/>
        <w:left w:val="none" w:sz="0" w:space="0" w:color="auto"/>
        <w:bottom w:val="none" w:sz="0" w:space="0" w:color="auto"/>
        <w:right w:val="none" w:sz="0" w:space="0" w:color="auto"/>
      </w:divBdr>
    </w:div>
    <w:div w:id="628901460">
      <w:bodyDiv w:val="1"/>
      <w:marLeft w:val="0"/>
      <w:marRight w:val="0"/>
      <w:marTop w:val="0"/>
      <w:marBottom w:val="0"/>
      <w:divBdr>
        <w:top w:val="none" w:sz="0" w:space="0" w:color="auto"/>
        <w:left w:val="none" w:sz="0" w:space="0" w:color="auto"/>
        <w:bottom w:val="none" w:sz="0" w:space="0" w:color="auto"/>
        <w:right w:val="none" w:sz="0" w:space="0" w:color="auto"/>
      </w:divBdr>
    </w:div>
    <w:div w:id="629750420">
      <w:bodyDiv w:val="1"/>
      <w:marLeft w:val="0"/>
      <w:marRight w:val="0"/>
      <w:marTop w:val="0"/>
      <w:marBottom w:val="0"/>
      <w:divBdr>
        <w:top w:val="none" w:sz="0" w:space="0" w:color="auto"/>
        <w:left w:val="none" w:sz="0" w:space="0" w:color="auto"/>
        <w:bottom w:val="none" w:sz="0" w:space="0" w:color="auto"/>
        <w:right w:val="none" w:sz="0" w:space="0" w:color="auto"/>
      </w:divBdr>
    </w:div>
    <w:div w:id="631523191">
      <w:bodyDiv w:val="1"/>
      <w:marLeft w:val="0"/>
      <w:marRight w:val="0"/>
      <w:marTop w:val="0"/>
      <w:marBottom w:val="0"/>
      <w:divBdr>
        <w:top w:val="none" w:sz="0" w:space="0" w:color="auto"/>
        <w:left w:val="none" w:sz="0" w:space="0" w:color="auto"/>
        <w:bottom w:val="none" w:sz="0" w:space="0" w:color="auto"/>
        <w:right w:val="none" w:sz="0" w:space="0" w:color="auto"/>
      </w:divBdr>
    </w:div>
    <w:div w:id="634681023">
      <w:bodyDiv w:val="1"/>
      <w:marLeft w:val="0"/>
      <w:marRight w:val="0"/>
      <w:marTop w:val="0"/>
      <w:marBottom w:val="0"/>
      <w:divBdr>
        <w:top w:val="none" w:sz="0" w:space="0" w:color="auto"/>
        <w:left w:val="none" w:sz="0" w:space="0" w:color="auto"/>
        <w:bottom w:val="none" w:sz="0" w:space="0" w:color="auto"/>
        <w:right w:val="none" w:sz="0" w:space="0" w:color="auto"/>
      </w:divBdr>
    </w:div>
    <w:div w:id="639462156">
      <w:bodyDiv w:val="1"/>
      <w:marLeft w:val="0"/>
      <w:marRight w:val="0"/>
      <w:marTop w:val="0"/>
      <w:marBottom w:val="0"/>
      <w:divBdr>
        <w:top w:val="none" w:sz="0" w:space="0" w:color="auto"/>
        <w:left w:val="none" w:sz="0" w:space="0" w:color="auto"/>
        <w:bottom w:val="none" w:sz="0" w:space="0" w:color="auto"/>
        <w:right w:val="none" w:sz="0" w:space="0" w:color="auto"/>
      </w:divBdr>
    </w:div>
    <w:div w:id="640574509">
      <w:bodyDiv w:val="1"/>
      <w:marLeft w:val="0"/>
      <w:marRight w:val="0"/>
      <w:marTop w:val="0"/>
      <w:marBottom w:val="0"/>
      <w:divBdr>
        <w:top w:val="none" w:sz="0" w:space="0" w:color="auto"/>
        <w:left w:val="none" w:sz="0" w:space="0" w:color="auto"/>
        <w:bottom w:val="none" w:sz="0" w:space="0" w:color="auto"/>
        <w:right w:val="none" w:sz="0" w:space="0" w:color="auto"/>
      </w:divBdr>
    </w:div>
    <w:div w:id="641813900">
      <w:bodyDiv w:val="1"/>
      <w:marLeft w:val="0"/>
      <w:marRight w:val="0"/>
      <w:marTop w:val="0"/>
      <w:marBottom w:val="0"/>
      <w:divBdr>
        <w:top w:val="none" w:sz="0" w:space="0" w:color="auto"/>
        <w:left w:val="none" w:sz="0" w:space="0" w:color="auto"/>
        <w:bottom w:val="none" w:sz="0" w:space="0" w:color="auto"/>
        <w:right w:val="none" w:sz="0" w:space="0" w:color="auto"/>
      </w:divBdr>
    </w:div>
    <w:div w:id="645469943">
      <w:bodyDiv w:val="1"/>
      <w:marLeft w:val="0"/>
      <w:marRight w:val="0"/>
      <w:marTop w:val="0"/>
      <w:marBottom w:val="0"/>
      <w:divBdr>
        <w:top w:val="none" w:sz="0" w:space="0" w:color="auto"/>
        <w:left w:val="none" w:sz="0" w:space="0" w:color="auto"/>
        <w:bottom w:val="none" w:sz="0" w:space="0" w:color="auto"/>
        <w:right w:val="none" w:sz="0" w:space="0" w:color="auto"/>
      </w:divBdr>
    </w:div>
    <w:div w:id="648288337">
      <w:bodyDiv w:val="1"/>
      <w:marLeft w:val="0"/>
      <w:marRight w:val="0"/>
      <w:marTop w:val="0"/>
      <w:marBottom w:val="0"/>
      <w:divBdr>
        <w:top w:val="none" w:sz="0" w:space="0" w:color="auto"/>
        <w:left w:val="none" w:sz="0" w:space="0" w:color="auto"/>
        <w:bottom w:val="none" w:sz="0" w:space="0" w:color="auto"/>
        <w:right w:val="none" w:sz="0" w:space="0" w:color="auto"/>
      </w:divBdr>
    </w:div>
    <w:div w:id="650595288">
      <w:bodyDiv w:val="1"/>
      <w:marLeft w:val="0"/>
      <w:marRight w:val="0"/>
      <w:marTop w:val="0"/>
      <w:marBottom w:val="0"/>
      <w:divBdr>
        <w:top w:val="none" w:sz="0" w:space="0" w:color="auto"/>
        <w:left w:val="none" w:sz="0" w:space="0" w:color="auto"/>
        <w:bottom w:val="none" w:sz="0" w:space="0" w:color="auto"/>
        <w:right w:val="none" w:sz="0" w:space="0" w:color="auto"/>
      </w:divBdr>
    </w:div>
    <w:div w:id="651064208">
      <w:bodyDiv w:val="1"/>
      <w:marLeft w:val="0"/>
      <w:marRight w:val="0"/>
      <w:marTop w:val="0"/>
      <w:marBottom w:val="0"/>
      <w:divBdr>
        <w:top w:val="none" w:sz="0" w:space="0" w:color="auto"/>
        <w:left w:val="none" w:sz="0" w:space="0" w:color="auto"/>
        <w:bottom w:val="none" w:sz="0" w:space="0" w:color="auto"/>
        <w:right w:val="none" w:sz="0" w:space="0" w:color="auto"/>
      </w:divBdr>
    </w:div>
    <w:div w:id="658534859">
      <w:bodyDiv w:val="1"/>
      <w:marLeft w:val="0"/>
      <w:marRight w:val="0"/>
      <w:marTop w:val="0"/>
      <w:marBottom w:val="0"/>
      <w:divBdr>
        <w:top w:val="none" w:sz="0" w:space="0" w:color="auto"/>
        <w:left w:val="none" w:sz="0" w:space="0" w:color="auto"/>
        <w:bottom w:val="none" w:sz="0" w:space="0" w:color="auto"/>
        <w:right w:val="none" w:sz="0" w:space="0" w:color="auto"/>
      </w:divBdr>
    </w:div>
    <w:div w:id="659239055">
      <w:bodyDiv w:val="1"/>
      <w:marLeft w:val="0"/>
      <w:marRight w:val="0"/>
      <w:marTop w:val="0"/>
      <w:marBottom w:val="0"/>
      <w:divBdr>
        <w:top w:val="none" w:sz="0" w:space="0" w:color="auto"/>
        <w:left w:val="none" w:sz="0" w:space="0" w:color="auto"/>
        <w:bottom w:val="none" w:sz="0" w:space="0" w:color="auto"/>
        <w:right w:val="none" w:sz="0" w:space="0" w:color="auto"/>
      </w:divBdr>
    </w:div>
    <w:div w:id="659626261">
      <w:bodyDiv w:val="1"/>
      <w:marLeft w:val="0"/>
      <w:marRight w:val="0"/>
      <w:marTop w:val="0"/>
      <w:marBottom w:val="0"/>
      <w:divBdr>
        <w:top w:val="none" w:sz="0" w:space="0" w:color="auto"/>
        <w:left w:val="none" w:sz="0" w:space="0" w:color="auto"/>
        <w:bottom w:val="none" w:sz="0" w:space="0" w:color="auto"/>
        <w:right w:val="none" w:sz="0" w:space="0" w:color="auto"/>
      </w:divBdr>
    </w:div>
    <w:div w:id="663358819">
      <w:bodyDiv w:val="1"/>
      <w:marLeft w:val="0"/>
      <w:marRight w:val="0"/>
      <w:marTop w:val="0"/>
      <w:marBottom w:val="0"/>
      <w:divBdr>
        <w:top w:val="none" w:sz="0" w:space="0" w:color="auto"/>
        <w:left w:val="none" w:sz="0" w:space="0" w:color="auto"/>
        <w:bottom w:val="none" w:sz="0" w:space="0" w:color="auto"/>
        <w:right w:val="none" w:sz="0" w:space="0" w:color="auto"/>
      </w:divBdr>
    </w:div>
    <w:div w:id="663897698">
      <w:bodyDiv w:val="1"/>
      <w:marLeft w:val="0"/>
      <w:marRight w:val="0"/>
      <w:marTop w:val="0"/>
      <w:marBottom w:val="0"/>
      <w:divBdr>
        <w:top w:val="none" w:sz="0" w:space="0" w:color="auto"/>
        <w:left w:val="none" w:sz="0" w:space="0" w:color="auto"/>
        <w:bottom w:val="none" w:sz="0" w:space="0" w:color="auto"/>
        <w:right w:val="none" w:sz="0" w:space="0" w:color="auto"/>
      </w:divBdr>
    </w:div>
    <w:div w:id="664164209">
      <w:bodyDiv w:val="1"/>
      <w:marLeft w:val="0"/>
      <w:marRight w:val="0"/>
      <w:marTop w:val="0"/>
      <w:marBottom w:val="0"/>
      <w:divBdr>
        <w:top w:val="none" w:sz="0" w:space="0" w:color="auto"/>
        <w:left w:val="none" w:sz="0" w:space="0" w:color="auto"/>
        <w:bottom w:val="none" w:sz="0" w:space="0" w:color="auto"/>
        <w:right w:val="none" w:sz="0" w:space="0" w:color="auto"/>
      </w:divBdr>
    </w:div>
    <w:div w:id="664632950">
      <w:bodyDiv w:val="1"/>
      <w:marLeft w:val="0"/>
      <w:marRight w:val="0"/>
      <w:marTop w:val="0"/>
      <w:marBottom w:val="0"/>
      <w:divBdr>
        <w:top w:val="none" w:sz="0" w:space="0" w:color="auto"/>
        <w:left w:val="none" w:sz="0" w:space="0" w:color="auto"/>
        <w:bottom w:val="none" w:sz="0" w:space="0" w:color="auto"/>
        <w:right w:val="none" w:sz="0" w:space="0" w:color="auto"/>
      </w:divBdr>
    </w:div>
    <w:div w:id="665598602">
      <w:bodyDiv w:val="1"/>
      <w:marLeft w:val="0"/>
      <w:marRight w:val="0"/>
      <w:marTop w:val="0"/>
      <w:marBottom w:val="0"/>
      <w:divBdr>
        <w:top w:val="none" w:sz="0" w:space="0" w:color="auto"/>
        <w:left w:val="none" w:sz="0" w:space="0" w:color="auto"/>
        <w:bottom w:val="none" w:sz="0" w:space="0" w:color="auto"/>
        <w:right w:val="none" w:sz="0" w:space="0" w:color="auto"/>
      </w:divBdr>
    </w:div>
    <w:div w:id="671643664">
      <w:bodyDiv w:val="1"/>
      <w:marLeft w:val="0"/>
      <w:marRight w:val="0"/>
      <w:marTop w:val="0"/>
      <w:marBottom w:val="0"/>
      <w:divBdr>
        <w:top w:val="none" w:sz="0" w:space="0" w:color="auto"/>
        <w:left w:val="none" w:sz="0" w:space="0" w:color="auto"/>
        <w:bottom w:val="none" w:sz="0" w:space="0" w:color="auto"/>
        <w:right w:val="none" w:sz="0" w:space="0" w:color="auto"/>
      </w:divBdr>
    </w:div>
    <w:div w:id="673265026">
      <w:bodyDiv w:val="1"/>
      <w:marLeft w:val="0"/>
      <w:marRight w:val="0"/>
      <w:marTop w:val="0"/>
      <w:marBottom w:val="0"/>
      <w:divBdr>
        <w:top w:val="none" w:sz="0" w:space="0" w:color="auto"/>
        <w:left w:val="none" w:sz="0" w:space="0" w:color="auto"/>
        <w:bottom w:val="none" w:sz="0" w:space="0" w:color="auto"/>
        <w:right w:val="none" w:sz="0" w:space="0" w:color="auto"/>
      </w:divBdr>
    </w:div>
    <w:div w:id="679282161">
      <w:bodyDiv w:val="1"/>
      <w:marLeft w:val="0"/>
      <w:marRight w:val="0"/>
      <w:marTop w:val="0"/>
      <w:marBottom w:val="0"/>
      <w:divBdr>
        <w:top w:val="none" w:sz="0" w:space="0" w:color="auto"/>
        <w:left w:val="none" w:sz="0" w:space="0" w:color="auto"/>
        <w:bottom w:val="none" w:sz="0" w:space="0" w:color="auto"/>
        <w:right w:val="none" w:sz="0" w:space="0" w:color="auto"/>
      </w:divBdr>
    </w:div>
    <w:div w:id="679553293">
      <w:bodyDiv w:val="1"/>
      <w:marLeft w:val="0"/>
      <w:marRight w:val="0"/>
      <w:marTop w:val="0"/>
      <w:marBottom w:val="0"/>
      <w:divBdr>
        <w:top w:val="none" w:sz="0" w:space="0" w:color="auto"/>
        <w:left w:val="none" w:sz="0" w:space="0" w:color="auto"/>
        <w:bottom w:val="none" w:sz="0" w:space="0" w:color="auto"/>
        <w:right w:val="none" w:sz="0" w:space="0" w:color="auto"/>
      </w:divBdr>
    </w:div>
    <w:div w:id="680086126">
      <w:bodyDiv w:val="1"/>
      <w:marLeft w:val="0"/>
      <w:marRight w:val="0"/>
      <w:marTop w:val="0"/>
      <w:marBottom w:val="0"/>
      <w:divBdr>
        <w:top w:val="none" w:sz="0" w:space="0" w:color="auto"/>
        <w:left w:val="none" w:sz="0" w:space="0" w:color="auto"/>
        <w:bottom w:val="none" w:sz="0" w:space="0" w:color="auto"/>
        <w:right w:val="none" w:sz="0" w:space="0" w:color="auto"/>
      </w:divBdr>
    </w:div>
    <w:div w:id="682634613">
      <w:bodyDiv w:val="1"/>
      <w:marLeft w:val="0"/>
      <w:marRight w:val="0"/>
      <w:marTop w:val="0"/>
      <w:marBottom w:val="0"/>
      <w:divBdr>
        <w:top w:val="none" w:sz="0" w:space="0" w:color="auto"/>
        <w:left w:val="none" w:sz="0" w:space="0" w:color="auto"/>
        <w:bottom w:val="none" w:sz="0" w:space="0" w:color="auto"/>
        <w:right w:val="none" w:sz="0" w:space="0" w:color="auto"/>
      </w:divBdr>
    </w:div>
    <w:div w:id="686562600">
      <w:bodyDiv w:val="1"/>
      <w:marLeft w:val="0"/>
      <w:marRight w:val="0"/>
      <w:marTop w:val="0"/>
      <w:marBottom w:val="0"/>
      <w:divBdr>
        <w:top w:val="none" w:sz="0" w:space="0" w:color="auto"/>
        <w:left w:val="none" w:sz="0" w:space="0" w:color="auto"/>
        <w:bottom w:val="none" w:sz="0" w:space="0" w:color="auto"/>
        <w:right w:val="none" w:sz="0" w:space="0" w:color="auto"/>
      </w:divBdr>
    </w:div>
    <w:div w:id="687371309">
      <w:bodyDiv w:val="1"/>
      <w:marLeft w:val="0"/>
      <w:marRight w:val="0"/>
      <w:marTop w:val="0"/>
      <w:marBottom w:val="0"/>
      <w:divBdr>
        <w:top w:val="none" w:sz="0" w:space="0" w:color="auto"/>
        <w:left w:val="none" w:sz="0" w:space="0" w:color="auto"/>
        <w:bottom w:val="none" w:sz="0" w:space="0" w:color="auto"/>
        <w:right w:val="none" w:sz="0" w:space="0" w:color="auto"/>
      </w:divBdr>
    </w:div>
    <w:div w:id="690643685">
      <w:bodyDiv w:val="1"/>
      <w:marLeft w:val="0"/>
      <w:marRight w:val="0"/>
      <w:marTop w:val="0"/>
      <w:marBottom w:val="0"/>
      <w:divBdr>
        <w:top w:val="none" w:sz="0" w:space="0" w:color="auto"/>
        <w:left w:val="none" w:sz="0" w:space="0" w:color="auto"/>
        <w:bottom w:val="none" w:sz="0" w:space="0" w:color="auto"/>
        <w:right w:val="none" w:sz="0" w:space="0" w:color="auto"/>
      </w:divBdr>
    </w:div>
    <w:div w:id="691489447">
      <w:bodyDiv w:val="1"/>
      <w:marLeft w:val="0"/>
      <w:marRight w:val="0"/>
      <w:marTop w:val="0"/>
      <w:marBottom w:val="0"/>
      <w:divBdr>
        <w:top w:val="none" w:sz="0" w:space="0" w:color="auto"/>
        <w:left w:val="none" w:sz="0" w:space="0" w:color="auto"/>
        <w:bottom w:val="none" w:sz="0" w:space="0" w:color="auto"/>
        <w:right w:val="none" w:sz="0" w:space="0" w:color="auto"/>
      </w:divBdr>
    </w:div>
    <w:div w:id="692001036">
      <w:bodyDiv w:val="1"/>
      <w:marLeft w:val="0"/>
      <w:marRight w:val="0"/>
      <w:marTop w:val="0"/>
      <w:marBottom w:val="0"/>
      <w:divBdr>
        <w:top w:val="none" w:sz="0" w:space="0" w:color="auto"/>
        <w:left w:val="none" w:sz="0" w:space="0" w:color="auto"/>
        <w:bottom w:val="none" w:sz="0" w:space="0" w:color="auto"/>
        <w:right w:val="none" w:sz="0" w:space="0" w:color="auto"/>
      </w:divBdr>
    </w:div>
    <w:div w:id="693116195">
      <w:bodyDiv w:val="1"/>
      <w:marLeft w:val="0"/>
      <w:marRight w:val="0"/>
      <w:marTop w:val="0"/>
      <w:marBottom w:val="0"/>
      <w:divBdr>
        <w:top w:val="none" w:sz="0" w:space="0" w:color="auto"/>
        <w:left w:val="none" w:sz="0" w:space="0" w:color="auto"/>
        <w:bottom w:val="none" w:sz="0" w:space="0" w:color="auto"/>
        <w:right w:val="none" w:sz="0" w:space="0" w:color="auto"/>
      </w:divBdr>
    </w:div>
    <w:div w:id="697312030">
      <w:bodyDiv w:val="1"/>
      <w:marLeft w:val="0"/>
      <w:marRight w:val="0"/>
      <w:marTop w:val="0"/>
      <w:marBottom w:val="0"/>
      <w:divBdr>
        <w:top w:val="none" w:sz="0" w:space="0" w:color="auto"/>
        <w:left w:val="none" w:sz="0" w:space="0" w:color="auto"/>
        <w:bottom w:val="none" w:sz="0" w:space="0" w:color="auto"/>
        <w:right w:val="none" w:sz="0" w:space="0" w:color="auto"/>
      </w:divBdr>
    </w:div>
    <w:div w:id="698892342">
      <w:bodyDiv w:val="1"/>
      <w:marLeft w:val="0"/>
      <w:marRight w:val="0"/>
      <w:marTop w:val="0"/>
      <w:marBottom w:val="0"/>
      <w:divBdr>
        <w:top w:val="none" w:sz="0" w:space="0" w:color="auto"/>
        <w:left w:val="none" w:sz="0" w:space="0" w:color="auto"/>
        <w:bottom w:val="none" w:sz="0" w:space="0" w:color="auto"/>
        <w:right w:val="none" w:sz="0" w:space="0" w:color="auto"/>
      </w:divBdr>
    </w:div>
    <w:div w:id="699283494">
      <w:bodyDiv w:val="1"/>
      <w:marLeft w:val="0"/>
      <w:marRight w:val="0"/>
      <w:marTop w:val="0"/>
      <w:marBottom w:val="0"/>
      <w:divBdr>
        <w:top w:val="none" w:sz="0" w:space="0" w:color="auto"/>
        <w:left w:val="none" w:sz="0" w:space="0" w:color="auto"/>
        <w:bottom w:val="none" w:sz="0" w:space="0" w:color="auto"/>
        <w:right w:val="none" w:sz="0" w:space="0" w:color="auto"/>
      </w:divBdr>
    </w:div>
    <w:div w:id="706678650">
      <w:bodyDiv w:val="1"/>
      <w:marLeft w:val="0"/>
      <w:marRight w:val="0"/>
      <w:marTop w:val="0"/>
      <w:marBottom w:val="0"/>
      <w:divBdr>
        <w:top w:val="none" w:sz="0" w:space="0" w:color="auto"/>
        <w:left w:val="none" w:sz="0" w:space="0" w:color="auto"/>
        <w:bottom w:val="none" w:sz="0" w:space="0" w:color="auto"/>
        <w:right w:val="none" w:sz="0" w:space="0" w:color="auto"/>
      </w:divBdr>
    </w:div>
    <w:div w:id="706832628">
      <w:bodyDiv w:val="1"/>
      <w:marLeft w:val="0"/>
      <w:marRight w:val="0"/>
      <w:marTop w:val="0"/>
      <w:marBottom w:val="0"/>
      <w:divBdr>
        <w:top w:val="none" w:sz="0" w:space="0" w:color="auto"/>
        <w:left w:val="none" w:sz="0" w:space="0" w:color="auto"/>
        <w:bottom w:val="none" w:sz="0" w:space="0" w:color="auto"/>
        <w:right w:val="none" w:sz="0" w:space="0" w:color="auto"/>
      </w:divBdr>
    </w:div>
    <w:div w:id="709040702">
      <w:bodyDiv w:val="1"/>
      <w:marLeft w:val="0"/>
      <w:marRight w:val="0"/>
      <w:marTop w:val="0"/>
      <w:marBottom w:val="0"/>
      <w:divBdr>
        <w:top w:val="none" w:sz="0" w:space="0" w:color="auto"/>
        <w:left w:val="none" w:sz="0" w:space="0" w:color="auto"/>
        <w:bottom w:val="none" w:sz="0" w:space="0" w:color="auto"/>
        <w:right w:val="none" w:sz="0" w:space="0" w:color="auto"/>
      </w:divBdr>
      <w:divsChild>
        <w:div w:id="49575747">
          <w:marLeft w:val="0"/>
          <w:marRight w:val="0"/>
          <w:marTop w:val="0"/>
          <w:marBottom w:val="0"/>
          <w:divBdr>
            <w:top w:val="none" w:sz="0" w:space="0" w:color="auto"/>
            <w:left w:val="none" w:sz="0" w:space="0" w:color="auto"/>
            <w:bottom w:val="none" w:sz="0" w:space="0" w:color="auto"/>
            <w:right w:val="none" w:sz="0" w:space="0" w:color="auto"/>
          </w:divBdr>
          <w:divsChild>
            <w:div w:id="396973822">
              <w:marLeft w:val="0"/>
              <w:marRight w:val="0"/>
              <w:marTop w:val="0"/>
              <w:marBottom w:val="0"/>
              <w:divBdr>
                <w:top w:val="none" w:sz="0" w:space="0" w:color="auto"/>
                <w:left w:val="none" w:sz="0" w:space="0" w:color="auto"/>
                <w:bottom w:val="none" w:sz="0" w:space="0" w:color="auto"/>
                <w:right w:val="none" w:sz="0" w:space="0" w:color="auto"/>
              </w:divBdr>
              <w:divsChild>
                <w:div w:id="161633140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09995249">
          <w:marLeft w:val="0"/>
          <w:marRight w:val="0"/>
          <w:marTop w:val="0"/>
          <w:marBottom w:val="0"/>
          <w:divBdr>
            <w:top w:val="none" w:sz="0" w:space="0" w:color="auto"/>
            <w:left w:val="none" w:sz="0" w:space="0" w:color="auto"/>
            <w:bottom w:val="none" w:sz="0" w:space="0" w:color="auto"/>
            <w:right w:val="none" w:sz="0" w:space="0" w:color="auto"/>
          </w:divBdr>
          <w:divsChild>
            <w:div w:id="1744257871">
              <w:marLeft w:val="0"/>
              <w:marRight w:val="0"/>
              <w:marTop w:val="0"/>
              <w:marBottom w:val="0"/>
              <w:divBdr>
                <w:top w:val="none" w:sz="0" w:space="0" w:color="auto"/>
                <w:left w:val="none" w:sz="0" w:space="0" w:color="auto"/>
                <w:bottom w:val="none" w:sz="0" w:space="0" w:color="auto"/>
                <w:right w:val="none" w:sz="0" w:space="0" w:color="auto"/>
              </w:divBdr>
              <w:divsChild>
                <w:div w:id="171266640">
                  <w:marLeft w:val="0"/>
                  <w:marRight w:val="0"/>
                  <w:marTop w:val="0"/>
                  <w:marBottom w:val="0"/>
                  <w:divBdr>
                    <w:top w:val="none" w:sz="0" w:space="0" w:color="auto"/>
                    <w:left w:val="none" w:sz="0" w:space="0" w:color="auto"/>
                    <w:bottom w:val="none" w:sz="0" w:space="0" w:color="auto"/>
                    <w:right w:val="none" w:sz="0" w:space="0" w:color="auto"/>
                  </w:divBdr>
                  <w:divsChild>
                    <w:div w:id="1707410576">
                      <w:marLeft w:val="0"/>
                      <w:marRight w:val="0"/>
                      <w:marTop w:val="0"/>
                      <w:marBottom w:val="0"/>
                      <w:divBdr>
                        <w:top w:val="none" w:sz="0" w:space="0" w:color="auto"/>
                        <w:left w:val="none" w:sz="0" w:space="0" w:color="auto"/>
                        <w:bottom w:val="none" w:sz="0" w:space="0" w:color="auto"/>
                        <w:right w:val="none" w:sz="0" w:space="0" w:color="auto"/>
                      </w:divBdr>
                      <w:divsChild>
                        <w:div w:id="1886601457">
                          <w:marLeft w:val="0"/>
                          <w:marRight w:val="0"/>
                          <w:marTop w:val="0"/>
                          <w:marBottom w:val="0"/>
                          <w:divBdr>
                            <w:top w:val="none" w:sz="0" w:space="0" w:color="auto"/>
                            <w:left w:val="none" w:sz="0" w:space="0" w:color="auto"/>
                            <w:bottom w:val="none" w:sz="0" w:space="0" w:color="auto"/>
                            <w:right w:val="none" w:sz="0" w:space="0" w:color="auto"/>
                          </w:divBdr>
                          <w:divsChild>
                            <w:div w:id="157983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9259620">
      <w:bodyDiv w:val="1"/>
      <w:marLeft w:val="0"/>
      <w:marRight w:val="0"/>
      <w:marTop w:val="0"/>
      <w:marBottom w:val="0"/>
      <w:divBdr>
        <w:top w:val="none" w:sz="0" w:space="0" w:color="auto"/>
        <w:left w:val="none" w:sz="0" w:space="0" w:color="auto"/>
        <w:bottom w:val="none" w:sz="0" w:space="0" w:color="auto"/>
        <w:right w:val="none" w:sz="0" w:space="0" w:color="auto"/>
      </w:divBdr>
    </w:div>
    <w:div w:id="717752432">
      <w:bodyDiv w:val="1"/>
      <w:marLeft w:val="0"/>
      <w:marRight w:val="0"/>
      <w:marTop w:val="0"/>
      <w:marBottom w:val="0"/>
      <w:divBdr>
        <w:top w:val="none" w:sz="0" w:space="0" w:color="auto"/>
        <w:left w:val="none" w:sz="0" w:space="0" w:color="auto"/>
        <w:bottom w:val="none" w:sz="0" w:space="0" w:color="auto"/>
        <w:right w:val="none" w:sz="0" w:space="0" w:color="auto"/>
      </w:divBdr>
    </w:div>
    <w:div w:id="720594215">
      <w:bodyDiv w:val="1"/>
      <w:marLeft w:val="0"/>
      <w:marRight w:val="0"/>
      <w:marTop w:val="0"/>
      <w:marBottom w:val="0"/>
      <w:divBdr>
        <w:top w:val="none" w:sz="0" w:space="0" w:color="auto"/>
        <w:left w:val="none" w:sz="0" w:space="0" w:color="auto"/>
        <w:bottom w:val="none" w:sz="0" w:space="0" w:color="auto"/>
        <w:right w:val="none" w:sz="0" w:space="0" w:color="auto"/>
      </w:divBdr>
    </w:div>
    <w:div w:id="726221604">
      <w:bodyDiv w:val="1"/>
      <w:marLeft w:val="0"/>
      <w:marRight w:val="0"/>
      <w:marTop w:val="0"/>
      <w:marBottom w:val="0"/>
      <w:divBdr>
        <w:top w:val="none" w:sz="0" w:space="0" w:color="auto"/>
        <w:left w:val="none" w:sz="0" w:space="0" w:color="auto"/>
        <w:bottom w:val="none" w:sz="0" w:space="0" w:color="auto"/>
        <w:right w:val="none" w:sz="0" w:space="0" w:color="auto"/>
      </w:divBdr>
    </w:div>
    <w:div w:id="730157718">
      <w:bodyDiv w:val="1"/>
      <w:marLeft w:val="0"/>
      <w:marRight w:val="0"/>
      <w:marTop w:val="0"/>
      <w:marBottom w:val="0"/>
      <w:divBdr>
        <w:top w:val="none" w:sz="0" w:space="0" w:color="auto"/>
        <w:left w:val="none" w:sz="0" w:space="0" w:color="auto"/>
        <w:bottom w:val="none" w:sz="0" w:space="0" w:color="auto"/>
        <w:right w:val="none" w:sz="0" w:space="0" w:color="auto"/>
      </w:divBdr>
    </w:div>
    <w:div w:id="740519079">
      <w:bodyDiv w:val="1"/>
      <w:marLeft w:val="0"/>
      <w:marRight w:val="0"/>
      <w:marTop w:val="0"/>
      <w:marBottom w:val="0"/>
      <w:divBdr>
        <w:top w:val="none" w:sz="0" w:space="0" w:color="auto"/>
        <w:left w:val="none" w:sz="0" w:space="0" w:color="auto"/>
        <w:bottom w:val="none" w:sz="0" w:space="0" w:color="auto"/>
        <w:right w:val="none" w:sz="0" w:space="0" w:color="auto"/>
      </w:divBdr>
      <w:divsChild>
        <w:div w:id="275723096">
          <w:marLeft w:val="0"/>
          <w:marRight w:val="0"/>
          <w:marTop w:val="240"/>
          <w:marBottom w:val="240"/>
          <w:divBdr>
            <w:top w:val="none" w:sz="0" w:space="0" w:color="auto"/>
            <w:left w:val="none" w:sz="0" w:space="0" w:color="auto"/>
            <w:bottom w:val="none" w:sz="0" w:space="0" w:color="auto"/>
            <w:right w:val="none" w:sz="0" w:space="0" w:color="auto"/>
          </w:divBdr>
        </w:div>
        <w:div w:id="1203323903">
          <w:marLeft w:val="0"/>
          <w:marRight w:val="0"/>
          <w:marTop w:val="360"/>
          <w:marBottom w:val="360"/>
          <w:divBdr>
            <w:top w:val="none" w:sz="0" w:space="0" w:color="auto"/>
            <w:left w:val="none" w:sz="0" w:space="0" w:color="auto"/>
            <w:bottom w:val="none" w:sz="0" w:space="0" w:color="auto"/>
            <w:right w:val="none" w:sz="0" w:space="0" w:color="auto"/>
          </w:divBdr>
        </w:div>
      </w:divsChild>
    </w:div>
    <w:div w:id="740905014">
      <w:bodyDiv w:val="1"/>
      <w:marLeft w:val="0"/>
      <w:marRight w:val="0"/>
      <w:marTop w:val="0"/>
      <w:marBottom w:val="0"/>
      <w:divBdr>
        <w:top w:val="none" w:sz="0" w:space="0" w:color="auto"/>
        <w:left w:val="none" w:sz="0" w:space="0" w:color="auto"/>
        <w:bottom w:val="none" w:sz="0" w:space="0" w:color="auto"/>
        <w:right w:val="none" w:sz="0" w:space="0" w:color="auto"/>
      </w:divBdr>
    </w:div>
    <w:div w:id="741607002">
      <w:bodyDiv w:val="1"/>
      <w:marLeft w:val="0"/>
      <w:marRight w:val="0"/>
      <w:marTop w:val="0"/>
      <w:marBottom w:val="0"/>
      <w:divBdr>
        <w:top w:val="none" w:sz="0" w:space="0" w:color="auto"/>
        <w:left w:val="none" w:sz="0" w:space="0" w:color="auto"/>
        <w:bottom w:val="none" w:sz="0" w:space="0" w:color="auto"/>
        <w:right w:val="none" w:sz="0" w:space="0" w:color="auto"/>
      </w:divBdr>
    </w:div>
    <w:div w:id="741759949">
      <w:bodyDiv w:val="1"/>
      <w:marLeft w:val="0"/>
      <w:marRight w:val="0"/>
      <w:marTop w:val="0"/>
      <w:marBottom w:val="0"/>
      <w:divBdr>
        <w:top w:val="none" w:sz="0" w:space="0" w:color="auto"/>
        <w:left w:val="none" w:sz="0" w:space="0" w:color="auto"/>
        <w:bottom w:val="none" w:sz="0" w:space="0" w:color="auto"/>
        <w:right w:val="none" w:sz="0" w:space="0" w:color="auto"/>
      </w:divBdr>
    </w:div>
    <w:div w:id="741951801">
      <w:bodyDiv w:val="1"/>
      <w:marLeft w:val="0"/>
      <w:marRight w:val="0"/>
      <w:marTop w:val="0"/>
      <w:marBottom w:val="0"/>
      <w:divBdr>
        <w:top w:val="none" w:sz="0" w:space="0" w:color="auto"/>
        <w:left w:val="none" w:sz="0" w:space="0" w:color="auto"/>
        <w:bottom w:val="none" w:sz="0" w:space="0" w:color="auto"/>
        <w:right w:val="none" w:sz="0" w:space="0" w:color="auto"/>
      </w:divBdr>
    </w:div>
    <w:div w:id="748581257">
      <w:bodyDiv w:val="1"/>
      <w:marLeft w:val="0"/>
      <w:marRight w:val="0"/>
      <w:marTop w:val="0"/>
      <w:marBottom w:val="0"/>
      <w:divBdr>
        <w:top w:val="none" w:sz="0" w:space="0" w:color="auto"/>
        <w:left w:val="none" w:sz="0" w:space="0" w:color="auto"/>
        <w:bottom w:val="none" w:sz="0" w:space="0" w:color="auto"/>
        <w:right w:val="none" w:sz="0" w:space="0" w:color="auto"/>
      </w:divBdr>
    </w:div>
    <w:div w:id="749082705">
      <w:bodyDiv w:val="1"/>
      <w:marLeft w:val="0"/>
      <w:marRight w:val="0"/>
      <w:marTop w:val="0"/>
      <w:marBottom w:val="0"/>
      <w:divBdr>
        <w:top w:val="none" w:sz="0" w:space="0" w:color="auto"/>
        <w:left w:val="none" w:sz="0" w:space="0" w:color="auto"/>
        <w:bottom w:val="none" w:sz="0" w:space="0" w:color="auto"/>
        <w:right w:val="none" w:sz="0" w:space="0" w:color="auto"/>
      </w:divBdr>
    </w:div>
    <w:div w:id="752314431">
      <w:bodyDiv w:val="1"/>
      <w:marLeft w:val="0"/>
      <w:marRight w:val="0"/>
      <w:marTop w:val="0"/>
      <w:marBottom w:val="0"/>
      <w:divBdr>
        <w:top w:val="none" w:sz="0" w:space="0" w:color="auto"/>
        <w:left w:val="none" w:sz="0" w:space="0" w:color="auto"/>
        <w:bottom w:val="none" w:sz="0" w:space="0" w:color="auto"/>
        <w:right w:val="none" w:sz="0" w:space="0" w:color="auto"/>
      </w:divBdr>
    </w:div>
    <w:div w:id="752626636">
      <w:bodyDiv w:val="1"/>
      <w:marLeft w:val="0"/>
      <w:marRight w:val="0"/>
      <w:marTop w:val="0"/>
      <w:marBottom w:val="0"/>
      <w:divBdr>
        <w:top w:val="none" w:sz="0" w:space="0" w:color="auto"/>
        <w:left w:val="none" w:sz="0" w:space="0" w:color="auto"/>
        <w:bottom w:val="none" w:sz="0" w:space="0" w:color="auto"/>
        <w:right w:val="none" w:sz="0" w:space="0" w:color="auto"/>
      </w:divBdr>
    </w:div>
    <w:div w:id="753362813">
      <w:bodyDiv w:val="1"/>
      <w:marLeft w:val="0"/>
      <w:marRight w:val="0"/>
      <w:marTop w:val="0"/>
      <w:marBottom w:val="0"/>
      <w:divBdr>
        <w:top w:val="none" w:sz="0" w:space="0" w:color="auto"/>
        <w:left w:val="none" w:sz="0" w:space="0" w:color="auto"/>
        <w:bottom w:val="none" w:sz="0" w:space="0" w:color="auto"/>
        <w:right w:val="none" w:sz="0" w:space="0" w:color="auto"/>
      </w:divBdr>
    </w:div>
    <w:div w:id="755710411">
      <w:bodyDiv w:val="1"/>
      <w:marLeft w:val="0"/>
      <w:marRight w:val="0"/>
      <w:marTop w:val="0"/>
      <w:marBottom w:val="0"/>
      <w:divBdr>
        <w:top w:val="none" w:sz="0" w:space="0" w:color="auto"/>
        <w:left w:val="none" w:sz="0" w:space="0" w:color="auto"/>
        <w:bottom w:val="none" w:sz="0" w:space="0" w:color="auto"/>
        <w:right w:val="none" w:sz="0" w:space="0" w:color="auto"/>
      </w:divBdr>
    </w:div>
    <w:div w:id="758018877">
      <w:bodyDiv w:val="1"/>
      <w:marLeft w:val="0"/>
      <w:marRight w:val="0"/>
      <w:marTop w:val="0"/>
      <w:marBottom w:val="0"/>
      <w:divBdr>
        <w:top w:val="none" w:sz="0" w:space="0" w:color="auto"/>
        <w:left w:val="none" w:sz="0" w:space="0" w:color="auto"/>
        <w:bottom w:val="none" w:sz="0" w:space="0" w:color="auto"/>
        <w:right w:val="none" w:sz="0" w:space="0" w:color="auto"/>
      </w:divBdr>
    </w:div>
    <w:div w:id="758216857">
      <w:bodyDiv w:val="1"/>
      <w:marLeft w:val="0"/>
      <w:marRight w:val="0"/>
      <w:marTop w:val="0"/>
      <w:marBottom w:val="0"/>
      <w:divBdr>
        <w:top w:val="none" w:sz="0" w:space="0" w:color="auto"/>
        <w:left w:val="none" w:sz="0" w:space="0" w:color="auto"/>
        <w:bottom w:val="none" w:sz="0" w:space="0" w:color="auto"/>
        <w:right w:val="none" w:sz="0" w:space="0" w:color="auto"/>
      </w:divBdr>
    </w:div>
    <w:div w:id="759252662">
      <w:bodyDiv w:val="1"/>
      <w:marLeft w:val="0"/>
      <w:marRight w:val="0"/>
      <w:marTop w:val="0"/>
      <w:marBottom w:val="0"/>
      <w:divBdr>
        <w:top w:val="none" w:sz="0" w:space="0" w:color="auto"/>
        <w:left w:val="none" w:sz="0" w:space="0" w:color="auto"/>
        <w:bottom w:val="none" w:sz="0" w:space="0" w:color="auto"/>
        <w:right w:val="none" w:sz="0" w:space="0" w:color="auto"/>
      </w:divBdr>
    </w:div>
    <w:div w:id="761075238">
      <w:bodyDiv w:val="1"/>
      <w:marLeft w:val="0"/>
      <w:marRight w:val="0"/>
      <w:marTop w:val="0"/>
      <w:marBottom w:val="0"/>
      <w:divBdr>
        <w:top w:val="none" w:sz="0" w:space="0" w:color="auto"/>
        <w:left w:val="none" w:sz="0" w:space="0" w:color="auto"/>
        <w:bottom w:val="none" w:sz="0" w:space="0" w:color="auto"/>
        <w:right w:val="none" w:sz="0" w:space="0" w:color="auto"/>
      </w:divBdr>
    </w:div>
    <w:div w:id="761145760">
      <w:bodyDiv w:val="1"/>
      <w:marLeft w:val="0"/>
      <w:marRight w:val="0"/>
      <w:marTop w:val="0"/>
      <w:marBottom w:val="0"/>
      <w:divBdr>
        <w:top w:val="none" w:sz="0" w:space="0" w:color="auto"/>
        <w:left w:val="none" w:sz="0" w:space="0" w:color="auto"/>
        <w:bottom w:val="none" w:sz="0" w:space="0" w:color="auto"/>
        <w:right w:val="none" w:sz="0" w:space="0" w:color="auto"/>
      </w:divBdr>
    </w:div>
    <w:div w:id="761923662">
      <w:bodyDiv w:val="1"/>
      <w:marLeft w:val="0"/>
      <w:marRight w:val="0"/>
      <w:marTop w:val="0"/>
      <w:marBottom w:val="0"/>
      <w:divBdr>
        <w:top w:val="none" w:sz="0" w:space="0" w:color="auto"/>
        <w:left w:val="none" w:sz="0" w:space="0" w:color="auto"/>
        <w:bottom w:val="none" w:sz="0" w:space="0" w:color="auto"/>
        <w:right w:val="none" w:sz="0" w:space="0" w:color="auto"/>
      </w:divBdr>
    </w:div>
    <w:div w:id="770393136">
      <w:bodyDiv w:val="1"/>
      <w:marLeft w:val="0"/>
      <w:marRight w:val="0"/>
      <w:marTop w:val="0"/>
      <w:marBottom w:val="0"/>
      <w:divBdr>
        <w:top w:val="none" w:sz="0" w:space="0" w:color="auto"/>
        <w:left w:val="none" w:sz="0" w:space="0" w:color="auto"/>
        <w:bottom w:val="none" w:sz="0" w:space="0" w:color="auto"/>
        <w:right w:val="none" w:sz="0" w:space="0" w:color="auto"/>
      </w:divBdr>
    </w:div>
    <w:div w:id="771559172">
      <w:bodyDiv w:val="1"/>
      <w:marLeft w:val="0"/>
      <w:marRight w:val="0"/>
      <w:marTop w:val="0"/>
      <w:marBottom w:val="0"/>
      <w:divBdr>
        <w:top w:val="none" w:sz="0" w:space="0" w:color="auto"/>
        <w:left w:val="none" w:sz="0" w:space="0" w:color="auto"/>
        <w:bottom w:val="none" w:sz="0" w:space="0" w:color="auto"/>
        <w:right w:val="none" w:sz="0" w:space="0" w:color="auto"/>
      </w:divBdr>
    </w:div>
    <w:div w:id="782382353">
      <w:bodyDiv w:val="1"/>
      <w:marLeft w:val="0"/>
      <w:marRight w:val="0"/>
      <w:marTop w:val="0"/>
      <w:marBottom w:val="0"/>
      <w:divBdr>
        <w:top w:val="none" w:sz="0" w:space="0" w:color="auto"/>
        <w:left w:val="none" w:sz="0" w:space="0" w:color="auto"/>
        <w:bottom w:val="none" w:sz="0" w:space="0" w:color="auto"/>
        <w:right w:val="none" w:sz="0" w:space="0" w:color="auto"/>
      </w:divBdr>
    </w:div>
    <w:div w:id="787313388">
      <w:bodyDiv w:val="1"/>
      <w:marLeft w:val="0"/>
      <w:marRight w:val="0"/>
      <w:marTop w:val="0"/>
      <w:marBottom w:val="0"/>
      <w:divBdr>
        <w:top w:val="none" w:sz="0" w:space="0" w:color="auto"/>
        <w:left w:val="none" w:sz="0" w:space="0" w:color="auto"/>
        <w:bottom w:val="none" w:sz="0" w:space="0" w:color="auto"/>
        <w:right w:val="none" w:sz="0" w:space="0" w:color="auto"/>
      </w:divBdr>
    </w:div>
    <w:div w:id="789200553">
      <w:bodyDiv w:val="1"/>
      <w:marLeft w:val="0"/>
      <w:marRight w:val="0"/>
      <w:marTop w:val="0"/>
      <w:marBottom w:val="0"/>
      <w:divBdr>
        <w:top w:val="none" w:sz="0" w:space="0" w:color="auto"/>
        <w:left w:val="none" w:sz="0" w:space="0" w:color="auto"/>
        <w:bottom w:val="none" w:sz="0" w:space="0" w:color="auto"/>
        <w:right w:val="none" w:sz="0" w:space="0" w:color="auto"/>
      </w:divBdr>
    </w:div>
    <w:div w:id="791168866">
      <w:bodyDiv w:val="1"/>
      <w:marLeft w:val="0"/>
      <w:marRight w:val="0"/>
      <w:marTop w:val="0"/>
      <w:marBottom w:val="0"/>
      <w:divBdr>
        <w:top w:val="none" w:sz="0" w:space="0" w:color="auto"/>
        <w:left w:val="none" w:sz="0" w:space="0" w:color="auto"/>
        <w:bottom w:val="none" w:sz="0" w:space="0" w:color="auto"/>
        <w:right w:val="none" w:sz="0" w:space="0" w:color="auto"/>
      </w:divBdr>
    </w:div>
    <w:div w:id="791169257">
      <w:bodyDiv w:val="1"/>
      <w:marLeft w:val="0"/>
      <w:marRight w:val="0"/>
      <w:marTop w:val="0"/>
      <w:marBottom w:val="0"/>
      <w:divBdr>
        <w:top w:val="none" w:sz="0" w:space="0" w:color="auto"/>
        <w:left w:val="none" w:sz="0" w:space="0" w:color="auto"/>
        <w:bottom w:val="none" w:sz="0" w:space="0" w:color="auto"/>
        <w:right w:val="none" w:sz="0" w:space="0" w:color="auto"/>
      </w:divBdr>
    </w:div>
    <w:div w:id="799811486">
      <w:bodyDiv w:val="1"/>
      <w:marLeft w:val="0"/>
      <w:marRight w:val="0"/>
      <w:marTop w:val="0"/>
      <w:marBottom w:val="0"/>
      <w:divBdr>
        <w:top w:val="none" w:sz="0" w:space="0" w:color="auto"/>
        <w:left w:val="none" w:sz="0" w:space="0" w:color="auto"/>
        <w:bottom w:val="none" w:sz="0" w:space="0" w:color="auto"/>
        <w:right w:val="none" w:sz="0" w:space="0" w:color="auto"/>
      </w:divBdr>
    </w:div>
    <w:div w:id="800538924">
      <w:bodyDiv w:val="1"/>
      <w:marLeft w:val="0"/>
      <w:marRight w:val="0"/>
      <w:marTop w:val="0"/>
      <w:marBottom w:val="0"/>
      <w:divBdr>
        <w:top w:val="none" w:sz="0" w:space="0" w:color="auto"/>
        <w:left w:val="none" w:sz="0" w:space="0" w:color="auto"/>
        <w:bottom w:val="none" w:sz="0" w:space="0" w:color="auto"/>
        <w:right w:val="none" w:sz="0" w:space="0" w:color="auto"/>
      </w:divBdr>
    </w:div>
    <w:div w:id="806584245">
      <w:bodyDiv w:val="1"/>
      <w:marLeft w:val="0"/>
      <w:marRight w:val="0"/>
      <w:marTop w:val="0"/>
      <w:marBottom w:val="0"/>
      <w:divBdr>
        <w:top w:val="none" w:sz="0" w:space="0" w:color="auto"/>
        <w:left w:val="none" w:sz="0" w:space="0" w:color="auto"/>
        <w:bottom w:val="none" w:sz="0" w:space="0" w:color="auto"/>
        <w:right w:val="none" w:sz="0" w:space="0" w:color="auto"/>
      </w:divBdr>
    </w:div>
    <w:div w:id="808059762">
      <w:bodyDiv w:val="1"/>
      <w:marLeft w:val="0"/>
      <w:marRight w:val="0"/>
      <w:marTop w:val="0"/>
      <w:marBottom w:val="0"/>
      <w:divBdr>
        <w:top w:val="none" w:sz="0" w:space="0" w:color="auto"/>
        <w:left w:val="none" w:sz="0" w:space="0" w:color="auto"/>
        <w:bottom w:val="none" w:sz="0" w:space="0" w:color="auto"/>
        <w:right w:val="none" w:sz="0" w:space="0" w:color="auto"/>
      </w:divBdr>
    </w:div>
    <w:div w:id="808397554">
      <w:bodyDiv w:val="1"/>
      <w:marLeft w:val="0"/>
      <w:marRight w:val="0"/>
      <w:marTop w:val="0"/>
      <w:marBottom w:val="0"/>
      <w:divBdr>
        <w:top w:val="none" w:sz="0" w:space="0" w:color="auto"/>
        <w:left w:val="none" w:sz="0" w:space="0" w:color="auto"/>
        <w:bottom w:val="none" w:sz="0" w:space="0" w:color="auto"/>
        <w:right w:val="none" w:sz="0" w:space="0" w:color="auto"/>
      </w:divBdr>
    </w:div>
    <w:div w:id="808480673">
      <w:bodyDiv w:val="1"/>
      <w:marLeft w:val="0"/>
      <w:marRight w:val="0"/>
      <w:marTop w:val="0"/>
      <w:marBottom w:val="0"/>
      <w:divBdr>
        <w:top w:val="none" w:sz="0" w:space="0" w:color="auto"/>
        <w:left w:val="none" w:sz="0" w:space="0" w:color="auto"/>
        <w:bottom w:val="none" w:sz="0" w:space="0" w:color="auto"/>
        <w:right w:val="none" w:sz="0" w:space="0" w:color="auto"/>
      </w:divBdr>
    </w:div>
    <w:div w:id="808664605">
      <w:bodyDiv w:val="1"/>
      <w:marLeft w:val="0"/>
      <w:marRight w:val="0"/>
      <w:marTop w:val="0"/>
      <w:marBottom w:val="0"/>
      <w:divBdr>
        <w:top w:val="none" w:sz="0" w:space="0" w:color="auto"/>
        <w:left w:val="none" w:sz="0" w:space="0" w:color="auto"/>
        <w:bottom w:val="none" w:sz="0" w:space="0" w:color="auto"/>
        <w:right w:val="none" w:sz="0" w:space="0" w:color="auto"/>
      </w:divBdr>
    </w:div>
    <w:div w:id="812674910">
      <w:bodyDiv w:val="1"/>
      <w:marLeft w:val="0"/>
      <w:marRight w:val="0"/>
      <w:marTop w:val="0"/>
      <w:marBottom w:val="0"/>
      <w:divBdr>
        <w:top w:val="none" w:sz="0" w:space="0" w:color="auto"/>
        <w:left w:val="none" w:sz="0" w:space="0" w:color="auto"/>
        <w:bottom w:val="none" w:sz="0" w:space="0" w:color="auto"/>
        <w:right w:val="none" w:sz="0" w:space="0" w:color="auto"/>
      </w:divBdr>
    </w:div>
    <w:div w:id="815684850">
      <w:bodyDiv w:val="1"/>
      <w:marLeft w:val="0"/>
      <w:marRight w:val="0"/>
      <w:marTop w:val="0"/>
      <w:marBottom w:val="0"/>
      <w:divBdr>
        <w:top w:val="none" w:sz="0" w:space="0" w:color="auto"/>
        <w:left w:val="none" w:sz="0" w:space="0" w:color="auto"/>
        <w:bottom w:val="none" w:sz="0" w:space="0" w:color="auto"/>
        <w:right w:val="none" w:sz="0" w:space="0" w:color="auto"/>
      </w:divBdr>
    </w:div>
    <w:div w:id="816143061">
      <w:bodyDiv w:val="1"/>
      <w:marLeft w:val="0"/>
      <w:marRight w:val="0"/>
      <w:marTop w:val="0"/>
      <w:marBottom w:val="0"/>
      <w:divBdr>
        <w:top w:val="none" w:sz="0" w:space="0" w:color="auto"/>
        <w:left w:val="none" w:sz="0" w:space="0" w:color="auto"/>
        <w:bottom w:val="none" w:sz="0" w:space="0" w:color="auto"/>
        <w:right w:val="none" w:sz="0" w:space="0" w:color="auto"/>
      </w:divBdr>
    </w:div>
    <w:div w:id="818184157">
      <w:bodyDiv w:val="1"/>
      <w:marLeft w:val="0"/>
      <w:marRight w:val="0"/>
      <w:marTop w:val="0"/>
      <w:marBottom w:val="0"/>
      <w:divBdr>
        <w:top w:val="none" w:sz="0" w:space="0" w:color="auto"/>
        <w:left w:val="none" w:sz="0" w:space="0" w:color="auto"/>
        <w:bottom w:val="none" w:sz="0" w:space="0" w:color="auto"/>
        <w:right w:val="none" w:sz="0" w:space="0" w:color="auto"/>
      </w:divBdr>
    </w:div>
    <w:div w:id="825436908">
      <w:bodyDiv w:val="1"/>
      <w:marLeft w:val="0"/>
      <w:marRight w:val="0"/>
      <w:marTop w:val="0"/>
      <w:marBottom w:val="0"/>
      <w:divBdr>
        <w:top w:val="none" w:sz="0" w:space="0" w:color="auto"/>
        <w:left w:val="none" w:sz="0" w:space="0" w:color="auto"/>
        <w:bottom w:val="none" w:sz="0" w:space="0" w:color="auto"/>
        <w:right w:val="none" w:sz="0" w:space="0" w:color="auto"/>
      </w:divBdr>
    </w:div>
    <w:div w:id="827674087">
      <w:bodyDiv w:val="1"/>
      <w:marLeft w:val="0"/>
      <w:marRight w:val="0"/>
      <w:marTop w:val="0"/>
      <w:marBottom w:val="0"/>
      <w:divBdr>
        <w:top w:val="none" w:sz="0" w:space="0" w:color="auto"/>
        <w:left w:val="none" w:sz="0" w:space="0" w:color="auto"/>
        <w:bottom w:val="none" w:sz="0" w:space="0" w:color="auto"/>
        <w:right w:val="none" w:sz="0" w:space="0" w:color="auto"/>
      </w:divBdr>
    </w:div>
    <w:div w:id="828130921">
      <w:bodyDiv w:val="1"/>
      <w:marLeft w:val="0"/>
      <w:marRight w:val="0"/>
      <w:marTop w:val="0"/>
      <w:marBottom w:val="0"/>
      <w:divBdr>
        <w:top w:val="none" w:sz="0" w:space="0" w:color="auto"/>
        <w:left w:val="none" w:sz="0" w:space="0" w:color="auto"/>
        <w:bottom w:val="none" w:sz="0" w:space="0" w:color="auto"/>
        <w:right w:val="none" w:sz="0" w:space="0" w:color="auto"/>
      </w:divBdr>
    </w:div>
    <w:div w:id="835611826">
      <w:bodyDiv w:val="1"/>
      <w:marLeft w:val="0"/>
      <w:marRight w:val="0"/>
      <w:marTop w:val="0"/>
      <w:marBottom w:val="0"/>
      <w:divBdr>
        <w:top w:val="none" w:sz="0" w:space="0" w:color="auto"/>
        <w:left w:val="none" w:sz="0" w:space="0" w:color="auto"/>
        <w:bottom w:val="none" w:sz="0" w:space="0" w:color="auto"/>
        <w:right w:val="none" w:sz="0" w:space="0" w:color="auto"/>
      </w:divBdr>
    </w:div>
    <w:div w:id="837307288">
      <w:bodyDiv w:val="1"/>
      <w:marLeft w:val="0"/>
      <w:marRight w:val="0"/>
      <w:marTop w:val="0"/>
      <w:marBottom w:val="0"/>
      <w:divBdr>
        <w:top w:val="none" w:sz="0" w:space="0" w:color="auto"/>
        <w:left w:val="none" w:sz="0" w:space="0" w:color="auto"/>
        <w:bottom w:val="none" w:sz="0" w:space="0" w:color="auto"/>
        <w:right w:val="none" w:sz="0" w:space="0" w:color="auto"/>
      </w:divBdr>
    </w:div>
    <w:div w:id="840437472">
      <w:bodyDiv w:val="1"/>
      <w:marLeft w:val="0"/>
      <w:marRight w:val="0"/>
      <w:marTop w:val="0"/>
      <w:marBottom w:val="0"/>
      <w:divBdr>
        <w:top w:val="none" w:sz="0" w:space="0" w:color="auto"/>
        <w:left w:val="none" w:sz="0" w:space="0" w:color="auto"/>
        <w:bottom w:val="none" w:sz="0" w:space="0" w:color="auto"/>
        <w:right w:val="none" w:sz="0" w:space="0" w:color="auto"/>
      </w:divBdr>
    </w:div>
    <w:div w:id="844591148">
      <w:bodyDiv w:val="1"/>
      <w:marLeft w:val="0"/>
      <w:marRight w:val="0"/>
      <w:marTop w:val="0"/>
      <w:marBottom w:val="0"/>
      <w:divBdr>
        <w:top w:val="none" w:sz="0" w:space="0" w:color="auto"/>
        <w:left w:val="none" w:sz="0" w:space="0" w:color="auto"/>
        <w:bottom w:val="none" w:sz="0" w:space="0" w:color="auto"/>
        <w:right w:val="none" w:sz="0" w:space="0" w:color="auto"/>
      </w:divBdr>
    </w:div>
    <w:div w:id="844977027">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49569222">
      <w:bodyDiv w:val="1"/>
      <w:marLeft w:val="0"/>
      <w:marRight w:val="0"/>
      <w:marTop w:val="0"/>
      <w:marBottom w:val="0"/>
      <w:divBdr>
        <w:top w:val="none" w:sz="0" w:space="0" w:color="auto"/>
        <w:left w:val="none" w:sz="0" w:space="0" w:color="auto"/>
        <w:bottom w:val="none" w:sz="0" w:space="0" w:color="auto"/>
        <w:right w:val="none" w:sz="0" w:space="0" w:color="auto"/>
      </w:divBdr>
    </w:div>
    <w:div w:id="853494092">
      <w:bodyDiv w:val="1"/>
      <w:marLeft w:val="0"/>
      <w:marRight w:val="0"/>
      <w:marTop w:val="0"/>
      <w:marBottom w:val="0"/>
      <w:divBdr>
        <w:top w:val="none" w:sz="0" w:space="0" w:color="auto"/>
        <w:left w:val="none" w:sz="0" w:space="0" w:color="auto"/>
        <w:bottom w:val="none" w:sz="0" w:space="0" w:color="auto"/>
        <w:right w:val="none" w:sz="0" w:space="0" w:color="auto"/>
      </w:divBdr>
    </w:div>
    <w:div w:id="853689311">
      <w:bodyDiv w:val="1"/>
      <w:marLeft w:val="0"/>
      <w:marRight w:val="0"/>
      <w:marTop w:val="0"/>
      <w:marBottom w:val="0"/>
      <w:divBdr>
        <w:top w:val="none" w:sz="0" w:space="0" w:color="auto"/>
        <w:left w:val="none" w:sz="0" w:space="0" w:color="auto"/>
        <w:bottom w:val="none" w:sz="0" w:space="0" w:color="auto"/>
        <w:right w:val="none" w:sz="0" w:space="0" w:color="auto"/>
      </w:divBdr>
    </w:div>
    <w:div w:id="856309141">
      <w:bodyDiv w:val="1"/>
      <w:marLeft w:val="0"/>
      <w:marRight w:val="0"/>
      <w:marTop w:val="0"/>
      <w:marBottom w:val="0"/>
      <w:divBdr>
        <w:top w:val="none" w:sz="0" w:space="0" w:color="auto"/>
        <w:left w:val="none" w:sz="0" w:space="0" w:color="auto"/>
        <w:bottom w:val="none" w:sz="0" w:space="0" w:color="auto"/>
        <w:right w:val="none" w:sz="0" w:space="0" w:color="auto"/>
      </w:divBdr>
    </w:div>
    <w:div w:id="860583331">
      <w:bodyDiv w:val="1"/>
      <w:marLeft w:val="0"/>
      <w:marRight w:val="0"/>
      <w:marTop w:val="0"/>
      <w:marBottom w:val="0"/>
      <w:divBdr>
        <w:top w:val="none" w:sz="0" w:space="0" w:color="auto"/>
        <w:left w:val="none" w:sz="0" w:space="0" w:color="auto"/>
        <w:bottom w:val="none" w:sz="0" w:space="0" w:color="auto"/>
        <w:right w:val="none" w:sz="0" w:space="0" w:color="auto"/>
      </w:divBdr>
    </w:div>
    <w:div w:id="860819876">
      <w:bodyDiv w:val="1"/>
      <w:marLeft w:val="0"/>
      <w:marRight w:val="0"/>
      <w:marTop w:val="0"/>
      <w:marBottom w:val="0"/>
      <w:divBdr>
        <w:top w:val="none" w:sz="0" w:space="0" w:color="auto"/>
        <w:left w:val="none" w:sz="0" w:space="0" w:color="auto"/>
        <w:bottom w:val="none" w:sz="0" w:space="0" w:color="auto"/>
        <w:right w:val="none" w:sz="0" w:space="0" w:color="auto"/>
      </w:divBdr>
    </w:div>
    <w:div w:id="861437487">
      <w:bodyDiv w:val="1"/>
      <w:marLeft w:val="0"/>
      <w:marRight w:val="0"/>
      <w:marTop w:val="0"/>
      <w:marBottom w:val="0"/>
      <w:divBdr>
        <w:top w:val="none" w:sz="0" w:space="0" w:color="auto"/>
        <w:left w:val="none" w:sz="0" w:space="0" w:color="auto"/>
        <w:bottom w:val="none" w:sz="0" w:space="0" w:color="auto"/>
        <w:right w:val="none" w:sz="0" w:space="0" w:color="auto"/>
      </w:divBdr>
    </w:div>
    <w:div w:id="864054212">
      <w:bodyDiv w:val="1"/>
      <w:marLeft w:val="0"/>
      <w:marRight w:val="0"/>
      <w:marTop w:val="0"/>
      <w:marBottom w:val="0"/>
      <w:divBdr>
        <w:top w:val="none" w:sz="0" w:space="0" w:color="auto"/>
        <w:left w:val="none" w:sz="0" w:space="0" w:color="auto"/>
        <w:bottom w:val="none" w:sz="0" w:space="0" w:color="auto"/>
        <w:right w:val="none" w:sz="0" w:space="0" w:color="auto"/>
      </w:divBdr>
    </w:div>
    <w:div w:id="866261984">
      <w:bodyDiv w:val="1"/>
      <w:marLeft w:val="0"/>
      <w:marRight w:val="0"/>
      <w:marTop w:val="0"/>
      <w:marBottom w:val="0"/>
      <w:divBdr>
        <w:top w:val="none" w:sz="0" w:space="0" w:color="auto"/>
        <w:left w:val="none" w:sz="0" w:space="0" w:color="auto"/>
        <w:bottom w:val="none" w:sz="0" w:space="0" w:color="auto"/>
        <w:right w:val="none" w:sz="0" w:space="0" w:color="auto"/>
      </w:divBdr>
    </w:div>
    <w:div w:id="871457872">
      <w:bodyDiv w:val="1"/>
      <w:marLeft w:val="0"/>
      <w:marRight w:val="0"/>
      <w:marTop w:val="0"/>
      <w:marBottom w:val="0"/>
      <w:divBdr>
        <w:top w:val="none" w:sz="0" w:space="0" w:color="auto"/>
        <w:left w:val="none" w:sz="0" w:space="0" w:color="auto"/>
        <w:bottom w:val="none" w:sz="0" w:space="0" w:color="auto"/>
        <w:right w:val="none" w:sz="0" w:space="0" w:color="auto"/>
      </w:divBdr>
    </w:div>
    <w:div w:id="873736835">
      <w:bodyDiv w:val="1"/>
      <w:marLeft w:val="0"/>
      <w:marRight w:val="0"/>
      <w:marTop w:val="0"/>
      <w:marBottom w:val="0"/>
      <w:divBdr>
        <w:top w:val="none" w:sz="0" w:space="0" w:color="auto"/>
        <w:left w:val="none" w:sz="0" w:space="0" w:color="auto"/>
        <w:bottom w:val="none" w:sz="0" w:space="0" w:color="auto"/>
        <w:right w:val="none" w:sz="0" w:space="0" w:color="auto"/>
      </w:divBdr>
    </w:div>
    <w:div w:id="874080659">
      <w:bodyDiv w:val="1"/>
      <w:marLeft w:val="0"/>
      <w:marRight w:val="0"/>
      <w:marTop w:val="0"/>
      <w:marBottom w:val="0"/>
      <w:divBdr>
        <w:top w:val="none" w:sz="0" w:space="0" w:color="auto"/>
        <w:left w:val="none" w:sz="0" w:space="0" w:color="auto"/>
        <w:bottom w:val="none" w:sz="0" w:space="0" w:color="auto"/>
        <w:right w:val="none" w:sz="0" w:space="0" w:color="auto"/>
      </w:divBdr>
      <w:divsChild>
        <w:div w:id="900948116">
          <w:blockQuote w:val="1"/>
          <w:marLeft w:val="960"/>
          <w:marRight w:val="960"/>
          <w:marTop w:val="240"/>
          <w:marBottom w:val="240"/>
          <w:divBdr>
            <w:top w:val="none" w:sz="0" w:space="0" w:color="auto"/>
            <w:left w:val="single" w:sz="18" w:space="10" w:color="C8CCD1"/>
            <w:bottom w:val="none" w:sz="0" w:space="0" w:color="auto"/>
            <w:right w:val="none" w:sz="0" w:space="0" w:color="auto"/>
          </w:divBdr>
          <w:divsChild>
            <w:div w:id="1290207917">
              <w:marLeft w:val="0"/>
              <w:marRight w:val="0"/>
              <w:marTop w:val="0"/>
              <w:marBottom w:val="0"/>
              <w:divBdr>
                <w:top w:val="none" w:sz="0" w:space="0" w:color="auto"/>
                <w:left w:val="none" w:sz="0" w:space="0" w:color="auto"/>
                <w:bottom w:val="none" w:sz="0" w:space="0" w:color="auto"/>
                <w:right w:val="none" w:sz="0" w:space="0" w:color="auto"/>
              </w:divBdr>
              <w:divsChild>
                <w:div w:id="4622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0752">
      <w:bodyDiv w:val="1"/>
      <w:marLeft w:val="0"/>
      <w:marRight w:val="0"/>
      <w:marTop w:val="0"/>
      <w:marBottom w:val="0"/>
      <w:divBdr>
        <w:top w:val="none" w:sz="0" w:space="0" w:color="auto"/>
        <w:left w:val="none" w:sz="0" w:space="0" w:color="auto"/>
        <w:bottom w:val="none" w:sz="0" w:space="0" w:color="auto"/>
        <w:right w:val="none" w:sz="0" w:space="0" w:color="auto"/>
      </w:divBdr>
    </w:div>
    <w:div w:id="877669338">
      <w:bodyDiv w:val="1"/>
      <w:marLeft w:val="0"/>
      <w:marRight w:val="0"/>
      <w:marTop w:val="0"/>
      <w:marBottom w:val="0"/>
      <w:divBdr>
        <w:top w:val="none" w:sz="0" w:space="0" w:color="auto"/>
        <w:left w:val="none" w:sz="0" w:space="0" w:color="auto"/>
        <w:bottom w:val="none" w:sz="0" w:space="0" w:color="auto"/>
        <w:right w:val="none" w:sz="0" w:space="0" w:color="auto"/>
      </w:divBdr>
    </w:div>
    <w:div w:id="878132278">
      <w:bodyDiv w:val="1"/>
      <w:marLeft w:val="0"/>
      <w:marRight w:val="0"/>
      <w:marTop w:val="0"/>
      <w:marBottom w:val="0"/>
      <w:divBdr>
        <w:top w:val="none" w:sz="0" w:space="0" w:color="auto"/>
        <w:left w:val="none" w:sz="0" w:space="0" w:color="auto"/>
        <w:bottom w:val="none" w:sz="0" w:space="0" w:color="auto"/>
        <w:right w:val="none" w:sz="0" w:space="0" w:color="auto"/>
      </w:divBdr>
    </w:div>
    <w:div w:id="879246667">
      <w:bodyDiv w:val="1"/>
      <w:marLeft w:val="0"/>
      <w:marRight w:val="0"/>
      <w:marTop w:val="0"/>
      <w:marBottom w:val="0"/>
      <w:divBdr>
        <w:top w:val="none" w:sz="0" w:space="0" w:color="auto"/>
        <w:left w:val="none" w:sz="0" w:space="0" w:color="auto"/>
        <w:bottom w:val="none" w:sz="0" w:space="0" w:color="auto"/>
        <w:right w:val="none" w:sz="0" w:space="0" w:color="auto"/>
      </w:divBdr>
    </w:div>
    <w:div w:id="882908596">
      <w:bodyDiv w:val="1"/>
      <w:marLeft w:val="0"/>
      <w:marRight w:val="0"/>
      <w:marTop w:val="0"/>
      <w:marBottom w:val="0"/>
      <w:divBdr>
        <w:top w:val="none" w:sz="0" w:space="0" w:color="auto"/>
        <w:left w:val="none" w:sz="0" w:space="0" w:color="auto"/>
        <w:bottom w:val="none" w:sz="0" w:space="0" w:color="auto"/>
        <w:right w:val="none" w:sz="0" w:space="0" w:color="auto"/>
      </w:divBdr>
    </w:div>
    <w:div w:id="883057966">
      <w:bodyDiv w:val="1"/>
      <w:marLeft w:val="0"/>
      <w:marRight w:val="0"/>
      <w:marTop w:val="0"/>
      <w:marBottom w:val="0"/>
      <w:divBdr>
        <w:top w:val="none" w:sz="0" w:space="0" w:color="auto"/>
        <w:left w:val="none" w:sz="0" w:space="0" w:color="auto"/>
        <w:bottom w:val="none" w:sz="0" w:space="0" w:color="auto"/>
        <w:right w:val="none" w:sz="0" w:space="0" w:color="auto"/>
      </w:divBdr>
    </w:div>
    <w:div w:id="884216493">
      <w:bodyDiv w:val="1"/>
      <w:marLeft w:val="0"/>
      <w:marRight w:val="0"/>
      <w:marTop w:val="0"/>
      <w:marBottom w:val="0"/>
      <w:divBdr>
        <w:top w:val="none" w:sz="0" w:space="0" w:color="auto"/>
        <w:left w:val="none" w:sz="0" w:space="0" w:color="auto"/>
        <w:bottom w:val="none" w:sz="0" w:space="0" w:color="auto"/>
        <w:right w:val="none" w:sz="0" w:space="0" w:color="auto"/>
      </w:divBdr>
    </w:div>
    <w:div w:id="888995884">
      <w:bodyDiv w:val="1"/>
      <w:marLeft w:val="0"/>
      <w:marRight w:val="0"/>
      <w:marTop w:val="0"/>
      <w:marBottom w:val="0"/>
      <w:divBdr>
        <w:top w:val="none" w:sz="0" w:space="0" w:color="auto"/>
        <w:left w:val="none" w:sz="0" w:space="0" w:color="auto"/>
        <w:bottom w:val="none" w:sz="0" w:space="0" w:color="auto"/>
        <w:right w:val="none" w:sz="0" w:space="0" w:color="auto"/>
      </w:divBdr>
    </w:div>
    <w:div w:id="891035525">
      <w:bodyDiv w:val="1"/>
      <w:marLeft w:val="0"/>
      <w:marRight w:val="0"/>
      <w:marTop w:val="0"/>
      <w:marBottom w:val="0"/>
      <w:divBdr>
        <w:top w:val="none" w:sz="0" w:space="0" w:color="auto"/>
        <w:left w:val="none" w:sz="0" w:space="0" w:color="auto"/>
        <w:bottom w:val="none" w:sz="0" w:space="0" w:color="auto"/>
        <w:right w:val="none" w:sz="0" w:space="0" w:color="auto"/>
      </w:divBdr>
    </w:div>
    <w:div w:id="891575168">
      <w:bodyDiv w:val="1"/>
      <w:marLeft w:val="0"/>
      <w:marRight w:val="0"/>
      <w:marTop w:val="0"/>
      <w:marBottom w:val="0"/>
      <w:divBdr>
        <w:top w:val="none" w:sz="0" w:space="0" w:color="auto"/>
        <w:left w:val="none" w:sz="0" w:space="0" w:color="auto"/>
        <w:bottom w:val="none" w:sz="0" w:space="0" w:color="auto"/>
        <w:right w:val="none" w:sz="0" w:space="0" w:color="auto"/>
      </w:divBdr>
    </w:div>
    <w:div w:id="892422871">
      <w:bodyDiv w:val="1"/>
      <w:marLeft w:val="0"/>
      <w:marRight w:val="0"/>
      <w:marTop w:val="0"/>
      <w:marBottom w:val="0"/>
      <w:divBdr>
        <w:top w:val="none" w:sz="0" w:space="0" w:color="auto"/>
        <w:left w:val="none" w:sz="0" w:space="0" w:color="auto"/>
        <w:bottom w:val="none" w:sz="0" w:space="0" w:color="auto"/>
        <w:right w:val="none" w:sz="0" w:space="0" w:color="auto"/>
      </w:divBdr>
    </w:div>
    <w:div w:id="893345357">
      <w:bodyDiv w:val="1"/>
      <w:marLeft w:val="0"/>
      <w:marRight w:val="0"/>
      <w:marTop w:val="0"/>
      <w:marBottom w:val="0"/>
      <w:divBdr>
        <w:top w:val="none" w:sz="0" w:space="0" w:color="auto"/>
        <w:left w:val="none" w:sz="0" w:space="0" w:color="auto"/>
        <w:bottom w:val="none" w:sz="0" w:space="0" w:color="auto"/>
        <w:right w:val="none" w:sz="0" w:space="0" w:color="auto"/>
      </w:divBdr>
    </w:div>
    <w:div w:id="895313516">
      <w:bodyDiv w:val="1"/>
      <w:marLeft w:val="0"/>
      <w:marRight w:val="0"/>
      <w:marTop w:val="0"/>
      <w:marBottom w:val="0"/>
      <w:divBdr>
        <w:top w:val="none" w:sz="0" w:space="0" w:color="auto"/>
        <w:left w:val="none" w:sz="0" w:space="0" w:color="auto"/>
        <w:bottom w:val="none" w:sz="0" w:space="0" w:color="auto"/>
        <w:right w:val="none" w:sz="0" w:space="0" w:color="auto"/>
      </w:divBdr>
    </w:div>
    <w:div w:id="896352749">
      <w:bodyDiv w:val="1"/>
      <w:marLeft w:val="0"/>
      <w:marRight w:val="0"/>
      <w:marTop w:val="0"/>
      <w:marBottom w:val="0"/>
      <w:divBdr>
        <w:top w:val="none" w:sz="0" w:space="0" w:color="auto"/>
        <w:left w:val="none" w:sz="0" w:space="0" w:color="auto"/>
        <w:bottom w:val="none" w:sz="0" w:space="0" w:color="auto"/>
        <w:right w:val="none" w:sz="0" w:space="0" w:color="auto"/>
      </w:divBdr>
    </w:div>
    <w:div w:id="897134922">
      <w:bodyDiv w:val="1"/>
      <w:marLeft w:val="0"/>
      <w:marRight w:val="0"/>
      <w:marTop w:val="0"/>
      <w:marBottom w:val="0"/>
      <w:divBdr>
        <w:top w:val="none" w:sz="0" w:space="0" w:color="auto"/>
        <w:left w:val="none" w:sz="0" w:space="0" w:color="auto"/>
        <w:bottom w:val="none" w:sz="0" w:space="0" w:color="auto"/>
        <w:right w:val="none" w:sz="0" w:space="0" w:color="auto"/>
      </w:divBdr>
    </w:div>
    <w:div w:id="898246807">
      <w:bodyDiv w:val="1"/>
      <w:marLeft w:val="0"/>
      <w:marRight w:val="0"/>
      <w:marTop w:val="0"/>
      <w:marBottom w:val="0"/>
      <w:divBdr>
        <w:top w:val="none" w:sz="0" w:space="0" w:color="auto"/>
        <w:left w:val="none" w:sz="0" w:space="0" w:color="auto"/>
        <w:bottom w:val="none" w:sz="0" w:space="0" w:color="auto"/>
        <w:right w:val="none" w:sz="0" w:space="0" w:color="auto"/>
      </w:divBdr>
    </w:div>
    <w:div w:id="901060651">
      <w:bodyDiv w:val="1"/>
      <w:marLeft w:val="0"/>
      <w:marRight w:val="0"/>
      <w:marTop w:val="0"/>
      <w:marBottom w:val="0"/>
      <w:divBdr>
        <w:top w:val="none" w:sz="0" w:space="0" w:color="auto"/>
        <w:left w:val="none" w:sz="0" w:space="0" w:color="auto"/>
        <w:bottom w:val="none" w:sz="0" w:space="0" w:color="auto"/>
        <w:right w:val="none" w:sz="0" w:space="0" w:color="auto"/>
      </w:divBdr>
    </w:div>
    <w:div w:id="902258227">
      <w:bodyDiv w:val="1"/>
      <w:marLeft w:val="0"/>
      <w:marRight w:val="0"/>
      <w:marTop w:val="0"/>
      <w:marBottom w:val="0"/>
      <w:divBdr>
        <w:top w:val="none" w:sz="0" w:space="0" w:color="auto"/>
        <w:left w:val="none" w:sz="0" w:space="0" w:color="auto"/>
        <w:bottom w:val="none" w:sz="0" w:space="0" w:color="auto"/>
        <w:right w:val="none" w:sz="0" w:space="0" w:color="auto"/>
      </w:divBdr>
    </w:div>
    <w:div w:id="903030034">
      <w:bodyDiv w:val="1"/>
      <w:marLeft w:val="0"/>
      <w:marRight w:val="0"/>
      <w:marTop w:val="0"/>
      <w:marBottom w:val="0"/>
      <w:divBdr>
        <w:top w:val="none" w:sz="0" w:space="0" w:color="auto"/>
        <w:left w:val="none" w:sz="0" w:space="0" w:color="auto"/>
        <w:bottom w:val="none" w:sz="0" w:space="0" w:color="auto"/>
        <w:right w:val="none" w:sz="0" w:space="0" w:color="auto"/>
      </w:divBdr>
    </w:div>
    <w:div w:id="906260703">
      <w:bodyDiv w:val="1"/>
      <w:marLeft w:val="0"/>
      <w:marRight w:val="0"/>
      <w:marTop w:val="0"/>
      <w:marBottom w:val="0"/>
      <w:divBdr>
        <w:top w:val="none" w:sz="0" w:space="0" w:color="auto"/>
        <w:left w:val="none" w:sz="0" w:space="0" w:color="auto"/>
        <w:bottom w:val="none" w:sz="0" w:space="0" w:color="auto"/>
        <w:right w:val="none" w:sz="0" w:space="0" w:color="auto"/>
      </w:divBdr>
    </w:div>
    <w:div w:id="909000966">
      <w:bodyDiv w:val="1"/>
      <w:marLeft w:val="0"/>
      <w:marRight w:val="0"/>
      <w:marTop w:val="0"/>
      <w:marBottom w:val="0"/>
      <w:divBdr>
        <w:top w:val="none" w:sz="0" w:space="0" w:color="auto"/>
        <w:left w:val="none" w:sz="0" w:space="0" w:color="auto"/>
        <w:bottom w:val="none" w:sz="0" w:space="0" w:color="auto"/>
        <w:right w:val="none" w:sz="0" w:space="0" w:color="auto"/>
      </w:divBdr>
    </w:div>
    <w:div w:id="912154565">
      <w:bodyDiv w:val="1"/>
      <w:marLeft w:val="0"/>
      <w:marRight w:val="0"/>
      <w:marTop w:val="0"/>
      <w:marBottom w:val="0"/>
      <w:divBdr>
        <w:top w:val="none" w:sz="0" w:space="0" w:color="auto"/>
        <w:left w:val="none" w:sz="0" w:space="0" w:color="auto"/>
        <w:bottom w:val="none" w:sz="0" w:space="0" w:color="auto"/>
        <w:right w:val="none" w:sz="0" w:space="0" w:color="auto"/>
      </w:divBdr>
    </w:div>
    <w:div w:id="913201927">
      <w:bodyDiv w:val="1"/>
      <w:marLeft w:val="0"/>
      <w:marRight w:val="0"/>
      <w:marTop w:val="0"/>
      <w:marBottom w:val="0"/>
      <w:divBdr>
        <w:top w:val="none" w:sz="0" w:space="0" w:color="auto"/>
        <w:left w:val="none" w:sz="0" w:space="0" w:color="auto"/>
        <w:bottom w:val="none" w:sz="0" w:space="0" w:color="auto"/>
        <w:right w:val="none" w:sz="0" w:space="0" w:color="auto"/>
      </w:divBdr>
    </w:div>
    <w:div w:id="916550986">
      <w:bodyDiv w:val="1"/>
      <w:marLeft w:val="0"/>
      <w:marRight w:val="0"/>
      <w:marTop w:val="0"/>
      <w:marBottom w:val="0"/>
      <w:divBdr>
        <w:top w:val="none" w:sz="0" w:space="0" w:color="auto"/>
        <w:left w:val="none" w:sz="0" w:space="0" w:color="auto"/>
        <w:bottom w:val="none" w:sz="0" w:space="0" w:color="auto"/>
        <w:right w:val="none" w:sz="0" w:space="0" w:color="auto"/>
      </w:divBdr>
    </w:div>
    <w:div w:id="918441963">
      <w:bodyDiv w:val="1"/>
      <w:marLeft w:val="0"/>
      <w:marRight w:val="0"/>
      <w:marTop w:val="0"/>
      <w:marBottom w:val="0"/>
      <w:divBdr>
        <w:top w:val="none" w:sz="0" w:space="0" w:color="auto"/>
        <w:left w:val="none" w:sz="0" w:space="0" w:color="auto"/>
        <w:bottom w:val="none" w:sz="0" w:space="0" w:color="auto"/>
        <w:right w:val="none" w:sz="0" w:space="0" w:color="auto"/>
      </w:divBdr>
    </w:div>
    <w:div w:id="918445076">
      <w:bodyDiv w:val="1"/>
      <w:marLeft w:val="0"/>
      <w:marRight w:val="0"/>
      <w:marTop w:val="0"/>
      <w:marBottom w:val="0"/>
      <w:divBdr>
        <w:top w:val="none" w:sz="0" w:space="0" w:color="auto"/>
        <w:left w:val="none" w:sz="0" w:space="0" w:color="auto"/>
        <w:bottom w:val="none" w:sz="0" w:space="0" w:color="auto"/>
        <w:right w:val="none" w:sz="0" w:space="0" w:color="auto"/>
      </w:divBdr>
    </w:div>
    <w:div w:id="918488488">
      <w:bodyDiv w:val="1"/>
      <w:marLeft w:val="0"/>
      <w:marRight w:val="0"/>
      <w:marTop w:val="0"/>
      <w:marBottom w:val="0"/>
      <w:divBdr>
        <w:top w:val="none" w:sz="0" w:space="0" w:color="auto"/>
        <w:left w:val="none" w:sz="0" w:space="0" w:color="auto"/>
        <w:bottom w:val="none" w:sz="0" w:space="0" w:color="auto"/>
        <w:right w:val="none" w:sz="0" w:space="0" w:color="auto"/>
      </w:divBdr>
    </w:div>
    <w:div w:id="918633218">
      <w:bodyDiv w:val="1"/>
      <w:marLeft w:val="0"/>
      <w:marRight w:val="0"/>
      <w:marTop w:val="0"/>
      <w:marBottom w:val="0"/>
      <w:divBdr>
        <w:top w:val="none" w:sz="0" w:space="0" w:color="auto"/>
        <w:left w:val="none" w:sz="0" w:space="0" w:color="auto"/>
        <w:bottom w:val="none" w:sz="0" w:space="0" w:color="auto"/>
        <w:right w:val="none" w:sz="0" w:space="0" w:color="auto"/>
      </w:divBdr>
    </w:div>
    <w:div w:id="923300947">
      <w:bodyDiv w:val="1"/>
      <w:marLeft w:val="0"/>
      <w:marRight w:val="0"/>
      <w:marTop w:val="0"/>
      <w:marBottom w:val="0"/>
      <w:divBdr>
        <w:top w:val="none" w:sz="0" w:space="0" w:color="auto"/>
        <w:left w:val="none" w:sz="0" w:space="0" w:color="auto"/>
        <w:bottom w:val="none" w:sz="0" w:space="0" w:color="auto"/>
        <w:right w:val="none" w:sz="0" w:space="0" w:color="auto"/>
      </w:divBdr>
    </w:div>
    <w:div w:id="925958179">
      <w:bodyDiv w:val="1"/>
      <w:marLeft w:val="0"/>
      <w:marRight w:val="0"/>
      <w:marTop w:val="0"/>
      <w:marBottom w:val="0"/>
      <w:divBdr>
        <w:top w:val="none" w:sz="0" w:space="0" w:color="auto"/>
        <w:left w:val="none" w:sz="0" w:space="0" w:color="auto"/>
        <w:bottom w:val="none" w:sz="0" w:space="0" w:color="auto"/>
        <w:right w:val="none" w:sz="0" w:space="0" w:color="auto"/>
      </w:divBdr>
    </w:div>
    <w:div w:id="931938319">
      <w:bodyDiv w:val="1"/>
      <w:marLeft w:val="0"/>
      <w:marRight w:val="0"/>
      <w:marTop w:val="0"/>
      <w:marBottom w:val="0"/>
      <w:divBdr>
        <w:top w:val="none" w:sz="0" w:space="0" w:color="auto"/>
        <w:left w:val="none" w:sz="0" w:space="0" w:color="auto"/>
        <w:bottom w:val="none" w:sz="0" w:space="0" w:color="auto"/>
        <w:right w:val="none" w:sz="0" w:space="0" w:color="auto"/>
      </w:divBdr>
    </w:div>
    <w:div w:id="934820479">
      <w:bodyDiv w:val="1"/>
      <w:marLeft w:val="0"/>
      <w:marRight w:val="0"/>
      <w:marTop w:val="0"/>
      <w:marBottom w:val="0"/>
      <w:divBdr>
        <w:top w:val="none" w:sz="0" w:space="0" w:color="auto"/>
        <w:left w:val="none" w:sz="0" w:space="0" w:color="auto"/>
        <w:bottom w:val="none" w:sz="0" w:space="0" w:color="auto"/>
        <w:right w:val="none" w:sz="0" w:space="0" w:color="auto"/>
      </w:divBdr>
    </w:div>
    <w:div w:id="935862893">
      <w:bodyDiv w:val="1"/>
      <w:marLeft w:val="0"/>
      <w:marRight w:val="0"/>
      <w:marTop w:val="0"/>
      <w:marBottom w:val="0"/>
      <w:divBdr>
        <w:top w:val="none" w:sz="0" w:space="0" w:color="auto"/>
        <w:left w:val="none" w:sz="0" w:space="0" w:color="auto"/>
        <w:bottom w:val="none" w:sz="0" w:space="0" w:color="auto"/>
        <w:right w:val="none" w:sz="0" w:space="0" w:color="auto"/>
      </w:divBdr>
    </w:div>
    <w:div w:id="939264134">
      <w:bodyDiv w:val="1"/>
      <w:marLeft w:val="0"/>
      <w:marRight w:val="0"/>
      <w:marTop w:val="0"/>
      <w:marBottom w:val="0"/>
      <w:divBdr>
        <w:top w:val="none" w:sz="0" w:space="0" w:color="auto"/>
        <w:left w:val="none" w:sz="0" w:space="0" w:color="auto"/>
        <w:bottom w:val="none" w:sz="0" w:space="0" w:color="auto"/>
        <w:right w:val="none" w:sz="0" w:space="0" w:color="auto"/>
      </w:divBdr>
    </w:div>
    <w:div w:id="944464685">
      <w:bodyDiv w:val="1"/>
      <w:marLeft w:val="0"/>
      <w:marRight w:val="0"/>
      <w:marTop w:val="0"/>
      <w:marBottom w:val="0"/>
      <w:divBdr>
        <w:top w:val="none" w:sz="0" w:space="0" w:color="auto"/>
        <w:left w:val="none" w:sz="0" w:space="0" w:color="auto"/>
        <w:bottom w:val="none" w:sz="0" w:space="0" w:color="auto"/>
        <w:right w:val="none" w:sz="0" w:space="0" w:color="auto"/>
      </w:divBdr>
    </w:div>
    <w:div w:id="946541074">
      <w:bodyDiv w:val="1"/>
      <w:marLeft w:val="0"/>
      <w:marRight w:val="0"/>
      <w:marTop w:val="0"/>
      <w:marBottom w:val="0"/>
      <w:divBdr>
        <w:top w:val="none" w:sz="0" w:space="0" w:color="auto"/>
        <w:left w:val="none" w:sz="0" w:space="0" w:color="auto"/>
        <w:bottom w:val="none" w:sz="0" w:space="0" w:color="auto"/>
        <w:right w:val="none" w:sz="0" w:space="0" w:color="auto"/>
      </w:divBdr>
    </w:div>
    <w:div w:id="955522707">
      <w:bodyDiv w:val="1"/>
      <w:marLeft w:val="0"/>
      <w:marRight w:val="0"/>
      <w:marTop w:val="0"/>
      <w:marBottom w:val="0"/>
      <w:divBdr>
        <w:top w:val="none" w:sz="0" w:space="0" w:color="auto"/>
        <w:left w:val="none" w:sz="0" w:space="0" w:color="auto"/>
        <w:bottom w:val="none" w:sz="0" w:space="0" w:color="auto"/>
        <w:right w:val="none" w:sz="0" w:space="0" w:color="auto"/>
      </w:divBdr>
    </w:div>
    <w:div w:id="959609968">
      <w:bodyDiv w:val="1"/>
      <w:marLeft w:val="0"/>
      <w:marRight w:val="0"/>
      <w:marTop w:val="0"/>
      <w:marBottom w:val="0"/>
      <w:divBdr>
        <w:top w:val="none" w:sz="0" w:space="0" w:color="auto"/>
        <w:left w:val="none" w:sz="0" w:space="0" w:color="auto"/>
        <w:bottom w:val="none" w:sz="0" w:space="0" w:color="auto"/>
        <w:right w:val="none" w:sz="0" w:space="0" w:color="auto"/>
      </w:divBdr>
    </w:div>
    <w:div w:id="965040090">
      <w:bodyDiv w:val="1"/>
      <w:marLeft w:val="0"/>
      <w:marRight w:val="0"/>
      <w:marTop w:val="0"/>
      <w:marBottom w:val="0"/>
      <w:divBdr>
        <w:top w:val="none" w:sz="0" w:space="0" w:color="auto"/>
        <w:left w:val="none" w:sz="0" w:space="0" w:color="auto"/>
        <w:bottom w:val="none" w:sz="0" w:space="0" w:color="auto"/>
        <w:right w:val="none" w:sz="0" w:space="0" w:color="auto"/>
      </w:divBdr>
    </w:div>
    <w:div w:id="966355166">
      <w:bodyDiv w:val="1"/>
      <w:marLeft w:val="0"/>
      <w:marRight w:val="0"/>
      <w:marTop w:val="0"/>
      <w:marBottom w:val="0"/>
      <w:divBdr>
        <w:top w:val="none" w:sz="0" w:space="0" w:color="auto"/>
        <w:left w:val="none" w:sz="0" w:space="0" w:color="auto"/>
        <w:bottom w:val="none" w:sz="0" w:space="0" w:color="auto"/>
        <w:right w:val="none" w:sz="0" w:space="0" w:color="auto"/>
      </w:divBdr>
    </w:div>
    <w:div w:id="966862439">
      <w:bodyDiv w:val="1"/>
      <w:marLeft w:val="0"/>
      <w:marRight w:val="0"/>
      <w:marTop w:val="0"/>
      <w:marBottom w:val="0"/>
      <w:divBdr>
        <w:top w:val="none" w:sz="0" w:space="0" w:color="auto"/>
        <w:left w:val="none" w:sz="0" w:space="0" w:color="auto"/>
        <w:bottom w:val="none" w:sz="0" w:space="0" w:color="auto"/>
        <w:right w:val="none" w:sz="0" w:space="0" w:color="auto"/>
      </w:divBdr>
    </w:div>
    <w:div w:id="972826036">
      <w:bodyDiv w:val="1"/>
      <w:marLeft w:val="0"/>
      <w:marRight w:val="0"/>
      <w:marTop w:val="0"/>
      <w:marBottom w:val="0"/>
      <w:divBdr>
        <w:top w:val="none" w:sz="0" w:space="0" w:color="auto"/>
        <w:left w:val="none" w:sz="0" w:space="0" w:color="auto"/>
        <w:bottom w:val="none" w:sz="0" w:space="0" w:color="auto"/>
        <w:right w:val="none" w:sz="0" w:space="0" w:color="auto"/>
      </w:divBdr>
    </w:div>
    <w:div w:id="978534879">
      <w:bodyDiv w:val="1"/>
      <w:marLeft w:val="0"/>
      <w:marRight w:val="0"/>
      <w:marTop w:val="0"/>
      <w:marBottom w:val="0"/>
      <w:divBdr>
        <w:top w:val="none" w:sz="0" w:space="0" w:color="auto"/>
        <w:left w:val="none" w:sz="0" w:space="0" w:color="auto"/>
        <w:bottom w:val="none" w:sz="0" w:space="0" w:color="auto"/>
        <w:right w:val="none" w:sz="0" w:space="0" w:color="auto"/>
      </w:divBdr>
    </w:div>
    <w:div w:id="978804626">
      <w:bodyDiv w:val="1"/>
      <w:marLeft w:val="0"/>
      <w:marRight w:val="0"/>
      <w:marTop w:val="0"/>
      <w:marBottom w:val="0"/>
      <w:divBdr>
        <w:top w:val="none" w:sz="0" w:space="0" w:color="auto"/>
        <w:left w:val="none" w:sz="0" w:space="0" w:color="auto"/>
        <w:bottom w:val="none" w:sz="0" w:space="0" w:color="auto"/>
        <w:right w:val="none" w:sz="0" w:space="0" w:color="auto"/>
      </w:divBdr>
    </w:div>
    <w:div w:id="979841656">
      <w:bodyDiv w:val="1"/>
      <w:marLeft w:val="0"/>
      <w:marRight w:val="0"/>
      <w:marTop w:val="0"/>
      <w:marBottom w:val="0"/>
      <w:divBdr>
        <w:top w:val="none" w:sz="0" w:space="0" w:color="auto"/>
        <w:left w:val="none" w:sz="0" w:space="0" w:color="auto"/>
        <w:bottom w:val="none" w:sz="0" w:space="0" w:color="auto"/>
        <w:right w:val="none" w:sz="0" w:space="0" w:color="auto"/>
      </w:divBdr>
    </w:div>
    <w:div w:id="980113539">
      <w:bodyDiv w:val="1"/>
      <w:marLeft w:val="0"/>
      <w:marRight w:val="0"/>
      <w:marTop w:val="0"/>
      <w:marBottom w:val="0"/>
      <w:divBdr>
        <w:top w:val="none" w:sz="0" w:space="0" w:color="auto"/>
        <w:left w:val="none" w:sz="0" w:space="0" w:color="auto"/>
        <w:bottom w:val="none" w:sz="0" w:space="0" w:color="auto"/>
        <w:right w:val="none" w:sz="0" w:space="0" w:color="auto"/>
      </w:divBdr>
    </w:div>
    <w:div w:id="980378661">
      <w:bodyDiv w:val="1"/>
      <w:marLeft w:val="0"/>
      <w:marRight w:val="0"/>
      <w:marTop w:val="0"/>
      <w:marBottom w:val="0"/>
      <w:divBdr>
        <w:top w:val="none" w:sz="0" w:space="0" w:color="auto"/>
        <w:left w:val="none" w:sz="0" w:space="0" w:color="auto"/>
        <w:bottom w:val="none" w:sz="0" w:space="0" w:color="auto"/>
        <w:right w:val="none" w:sz="0" w:space="0" w:color="auto"/>
      </w:divBdr>
    </w:div>
    <w:div w:id="980690727">
      <w:bodyDiv w:val="1"/>
      <w:marLeft w:val="0"/>
      <w:marRight w:val="0"/>
      <w:marTop w:val="0"/>
      <w:marBottom w:val="0"/>
      <w:divBdr>
        <w:top w:val="none" w:sz="0" w:space="0" w:color="auto"/>
        <w:left w:val="none" w:sz="0" w:space="0" w:color="auto"/>
        <w:bottom w:val="none" w:sz="0" w:space="0" w:color="auto"/>
        <w:right w:val="none" w:sz="0" w:space="0" w:color="auto"/>
      </w:divBdr>
    </w:div>
    <w:div w:id="981160261">
      <w:bodyDiv w:val="1"/>
      <w:marLeft w:val="0"/>
      <w:marRight w:val="0"/>
      <w:marTop w:val="0"/>
      <w:marBottom w:val="0"/>
      <w:divBdr>
        <w:top w:val="none" w:sz="0" w:space="0" w:color="auto"/>
        <w:left w:val="none" w:sz="0" w:space="0" w:color="auto"/>
        <w:bottom w:val="none" w:sz="0" w:space="0" w:color="auto"/>
        <w:right w:val="none" w:sz="0" w:space="0" w:color="auto"/>
      </w:divBdr>
    </w:div>
    <w:div w:id="982202424">
      <w:bodyDiv w:val="1"/>
      <w:marLeft w:val="0"/>
      <w:marRight w:val="0"/>
      <w:marTop w:val="0"/>
      <w:marBottom w:val="0"/>
      <w:divBdr>
        <w:top w:val="none" w:sz="0" w:space="0" w:color="auto"/>
        <w:left w:val="none" w:sz="0" w:space="0" w:color="auto"/>
        <w:bottom w:val="none" w:sz="0" w:space="0" w:color="auto"/>
        <w:right w:val="none" w:sz="0" w:space="0" w:color="auto"/>
      </w:divBdr>
    </w:div>
    <w:div w:id="983316202">
      <w:bodyDiv w:val="1"/>
      <w:marLeft w:val="0"/>
      <w:marRight w:val="0"/>
      <w:marTop w:val="0"/>
      <w:marBottom w:val="0"/>
      <w:divBdr>
        <w:top w:val="none" w:sz="0" w:space="0" w:color="auto"/>
        <w:left w:val="none" w:sz="0" w:space="0" w:color="auto"/>
        <w:bottom w:val="none" w:sz="0" w:space="0" w:color="auto"/>
        <w:right w:val="none" w:sz="0" w:space="0" w:color="auto"/>
      </w:divBdr>
    </w:div>
    <w:div w:id="984818438">
      <w:bodyDiv w:val="1"/>
      <w:marLeft w:val="0"/>
      <w:marRight w:val="0"/>
      <w:marTop w:val="0"/>
      <w:marBottom w:val="0"/>
      <w:divBdr>
        <w:top w:val="none" w:sz="0" w:space="0" w:color="auto"/>
        <w:left w:val="none" w:sz="0" w:space="0" w:color="auto"/>
        <w:bottom w:val="none" w:sz="0" w:space="0" w:color="auto"/>
        <w:right w:val="none" w:sz="0" w:space="0" w:color="auto"/>
      </w:divBdr>
    </w:div>
    <w:div w:id="987590360">
      <w:bodyDiv w:val="1"/>
      <w:marLeft w:val="0"/>
      <w:marRight w:val="0"/>
      <w:marTop w:val="0"/>
      <w:marBottom w:val="0"/>
      <w:divBdr>
        <w:top w:val="none" w:sz="0" w:space="0" w:color="auto"/>
        <w:left w:val="none" w:sz="0" w:space="0" w:color="auto"/>
        <w:bottom w:val="none" w:sz="0" w:space="0" w:color="auto"/>
        <w:right w:val="none" w:sz="0" w:space="0" w:color="auto"/>
      </w:divBdr>
    </w:div>
    <w:div w:id="990062852">
      <w:bodyDiv w:val="1"/>
      <w:marLeft w:val="0"/>
      <w:marRight w:val="0"/>
      <w:marTop w:val="0"/>
      <w:marBottom w:val="0"/>
      <w:divBdr>
        <w:top w:val="none" w:sz="0" w:space="0" w:color="auto"/>
        <w:left w:val="none" w:sz="0" w:space="0" w:color="auto"/>
        <w:bottom w:val="none" w:sz="0" w:space="0" w:color="auto"/>
        <w:right w:val="none" w:sz="0" w:space="0" w:color="auto"/>
      </w:divBdr>
    </w:div>
    <w:div w:id="991105556">
      <w:bodyDiv w:val="1"/>
      <w:marLeft w:val="0"/>
      <w:marRight w:val="0"/>
      <w:marTop w:val="0"/>
      <w:marBottom w:val="0"/>
      <w:divBdr>
        <w:top w:val="none" w:sz="0" w:space="0" w:color="auto"/>
        <w:left w:val="none" w:sz="0" w:space="0" w:color="auto"/>
        <w:bottom w:val="none" w:sz="0" w:space="0" w:color="auto"/>
        <w:right w:val="none" w:sz="0" w:space="0" w:color="auto"/>
      </w:divBdr>
    </w:div>
    <w:div w:id="991179926">
      <w:bodyDiv w:val="1"/>
      <w:marLeft w:val="0"/>
      <w:marRight w:val="0"/>
      <w:marTop w:val="0"/>
      <w:marBottom w:val="0"/>
      <w:divBdr>
        <w:top w:val="none" w:sz="0" w:space="0" w:color="auto"/>
        <w:left w:val="none" w:sz="0" w:space="0" w:color="auto"/>
        <w:bottom w:val="none" w:sz="0" w:space="0" w:color="auto"/>
        <w:right w:val="none" w:sz="0" w:space="0" w:color="auto"/>
      </w:divBdr>
    </w:div>
    <w:div w:id="991368921">
      <w:bodyDiv w:val="1"/>
      <w:marLeft w:val="0"/>
      <w:marRight w:val="0"/>
      <w:marTop w:val="0"/>
      <w:marBottom w:val="0"/>
      <w:divBdr>
        <w:top w:val="none" w:sz="0" w:space="0" w:color="auto"/>
        <w:left w:val="none" w:sz="0" w:space="0" w:color="auto"/>
        <w:bottom w:val="none" w:sz="0" w:space="0" w:color="auto"/>
        <w:right w:val="none" w:sz="0" w:space="0" w:color="auto"/>
      </w:divBdr>
    </w:div>
    <w:div w:id="996030780">
      <w:bodyDiv w:val="1"/>
      <w:marLeft w:val="0"/>
      <w:marRight w:val="0"/>
      <w:marTop w:val="0"/>
      <w:marBottom w:val="0"/>
      <w:divBdr>
        <w:top w:val="none" w:sz="0" w:space="0" w:color="auto"/>
        <w:left w:val="none" w:sz="0" w:space="0" w:color="auto"/>
        <w:bottom w:val="none" w:sz="0" w:space="0" w:color="auto"/>
        <w:right w:val="none" w:sz="0" w:space="0" w:color="auto"/>
      </w:divBdr>
    </w:div>
    <w:div w:id="997222242">
      <w:bodyDiv w:val="1"/>
      <w:marLeft w:val="0"/>
      <w:marRight w:val="0"/>
      <w:marTop w:val="0"/>
      <w:marBottom w:val="0"/>
      <w:divBdr>
        <w:top w:val="none" w:sz="0" w:space="0" w:color="auto"/>
        <w:left w:val="none" w:sz="0" w:space="0" w:color="auto"/>
        <w:bottom w:val="none" w:sz="0" w:space="0" w:color="auto"/>
        <w:right w:val="none" w:sz="0" w:space="0" w:color="auto"/>
      </w:divBdr>
      <w:divsChild>
        <w:div w:id="917520551">
          <w:marLeft w:val="0"/>
          <w:marRight w:val="0"/>
          <w:marTop w:val="0"/>
          <w:marBottom w:val="0"/>
          <w:divBdr>
            <w:top w:val="none" w:sz="0" w:space="0" w:color="auto"/>
            <w:left w:val="none" w:sz="0" w:space="0" w:color="auto"/>
            <w:bottom w:val="none" w:sz="0" w:space="0" w:color="auto"/>
            <w:right w:val="none" w:sz="0" w:space="0" w:color="auto"/>
          </w:divBdr>
          <w:divsChild>
            <w:div w:id="893396489">
              <w:marLeft w:val="0"/>
              <w:marRight w:val="0"/>
              <w:marTop w:val="0"/>
              <w:marBottom w:val="0"/>
              <w:divBdr>
                <w:top w:val="none" w:sz="0" w:space="0" w:color="auto"/>
                <w:left w:val="none" w:sz="0" w:space="0" w:color="auto"/>
                <w:bottom w:val="none" w:sz="0" w:space="0" w:color="auto"/>
                <w:right w:val="none" w:sz="0" w:space="0" w:color="auto"/>
              </w:divBdr>
              <w:divsChild>
                <w:div w:id="205784664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49265955">
          <w:marLeft w:val="0"/>
          <w:marRight w:val="0"/>
          <w:marTop w:val="0"/>
          <w:marBottom w:val="0"/>
          <w:divBdr>
            <w:top w:val="none" w:sz="0" w:space="0" w:color="auto"/>
            <w:left w:val="none" w:sz="0" w:space="0" w:color="auto"/>
            <w:bottom w:val="none" w:sz="0" w:space="0" w:color="auto"/>
            <w:right w:val="none" w:sz="0" w:space="0" w:color="auto"/>
          </w:divBdr>
          <w:divsChild>
            <w:div w:id="1968731185">
              <w:marLeft w:val="0"/>
              <w:marRight w:val="0"/>
              <w:marTop w:val="0"/>
              <w:marBottom w:val="0"/>
              <w:divBdr>
                <w:top w:val="none" w:sz="0" w:space="0" w:color="auto"/>
                <w:left w:val="none" w:sz="0" w:space="0" w:color="auto"/>
                <w:bottom w:val="none" w:sz="0" w:space="0" w:color="auto"/>
                <w:right w:val="none" w:sz="0" w:space="0" w:color="auto"/>
              </w:divBdr>
              <w:divsChild>
                <w:div w:id="1698851925">
                  <w:marLeft w:val="0"/>
                  <w:marRight w:val="0"/>
                  <w:marTop w:val="60"/>
                  <w:marBottom w:val="0"/>
                  <w:divBdr>
                    <w:top w:val="none" w:sz="0" w:space="0" w:color="auto"/>
                    <w:left w:val="none" w:sz="0" w:space="0" w:color="auto"/>
                    <w:bottom w:val="none" w:sz="0" w:space="0" w:color="auto"/>
                    <w:right w:val="none" w:sz="0" w:space="0" w:color="auto"/>
                  </w:divBdr>
                </w:div>
                <w:div w:id="429550828">
                  <w:marLeft w:val="0"/>
                  <w:marRight w:val="0"/>
                  <w:marTop w:val="60"/>
                  <w:marBottom w:val="0"/>
                  <w:divBdr>
                    <w:top w:val="none" w:sz="0" w:space="0" w:color="auto"/>
                    <w:left w:val="none" w:sz="0" w:space="0" w:color="auto"/>
                    <w:bottom w:val="none" w:sz="0" w:space="0" w:color="auto"/>
                    <w:right w:val="none" w:sz="0" w:space="0" w:color="auto"/>
                  </w:divBdr>
                </w:div>
                <w:div w:id="1127968335">
                  <w:marLeft w:val="0"/>
                  <w:marRight w:val="0"/>
                  <w:marTop w:val="60"/>
                  <w:marBottom w:val="0"/>
                  <w:divBdr>
                    <w:top w:val="none" w:sz="0" w:space="0" w:color="auto"/>
                    <w:left w:val="none" w:sz="0" w:space="0" w:color="auto"/>
                    <w:bottom w:val="none" w:sz="0" w:space="0" w:color="auto"/>
                    <w:right w:val="none" w:sz="0" w:space="0" w:color="auto"/>
                  </w:divBdr>
                </w:div>
                <w:div w:id="1805197434">
                  <w:marLeft w:val="0"/>
                  <w:marRight w:val="0"/>
                  <w:marTop w:val="60"/>
                  <w:marBottom w:val="0"/>
                  <w:divBdr>
                    <w:top w:val="none" w:sz="0" w:space="0" w:color="auto"/>
                    <w:left w:val="none" w:sz="0" w:space="0" w:color="auto"/>
                    <w:bottom w:val="none" w:sz="0" w:space="0" w:color="auto"/>
                    <w:right w:val="none" w:sz="0" w:space="0" w:color="auto"/>
                  </w:divBdr>
                </w:div>
                <w:div w:id="1930887417">
                  <w:marLeft w:val="0"/>
                  <w:marRight w:val="0"/>
                  <w:marTop w:val="60"/>
                  <w:marBottom w:val="0"/>
                  <w:divBdr>
                    <w:top w:val="none" w:sz="0" w:space="0" w:color="auto"/>
                    <w:left w:val="none" w:sz="0" w:space="0" w:color="auto"/>
                    <w:bottom w:val="none" w:sz="0" w:space="0" w:color="auto"/>
                    <w:right w:val="none" w:sz="0" w:space="0" w:color="auto"/>
                  </w:divBdr>
                </w:div>
                <w:div w:id="1518079284">
                  <w:marLeft w:val="0"/>
                  <w:marRight w:val="0"/>
                  <w:marTop w:val="60"/>
                  <w:marBottom w:val="0"/>
                  <w:divBdr>
                    <w:top w:val="none" w:sz="0" w:space="0" w:color="auto"/>
                    <w:left w:val="none" w:sz="0" w:space="0" w:color="auto"/>
                    <w:bottom w:val="none" w:sz="0" w:space="0" w:color="auto"/>
                    <w:right w:val="none" w:sz="0" w:space="0" w:color="auto"/>
                  </w:divBdr>
                </w:div>
                <w:div w:id="558437582">
                  <w:marLeft w:val="0"/>
                  <w:marRight w:val="0"/>
                  <w:marTop w:val="60"/>
                  <w:marBottom w:val="0"/>
                  <w:divBdr>
                    <w:top w:val="none" w:sz="0" w:space="0" w:color="auto"/>
                    <w:left w:val="none" w:sz="0" w:space="0" w:color="auto"/>
                    <w:bottom w:val="none" w:sz="0" w:space="0" w:color="auto"/>
                    <w:right w:val="none" w:sz="0" w:space="0" w:color="auto"/>
                  </w:divBdr>
                </w:div>
                <w:div w:id="774594443">
                  <w:marLeft w:val="0"/>
                  <w:marRight w:val="0"/>
                  <w:marTop w:val="60"/>
                  <w:marBottom w:val="0"/>
                  <w:divBdr>
                    <w:top w:val="none" w:sz="0" w:space="0" w:color="auto"/>
                    <w:left w:val="none" w:sz="0" w:space="0" w:color="auto"/>
                    <w:bottom w:val="none" w:sz="0" w:space="0" w:color="auto"/>
                    <w:right w:val="none" w:sz="0" w:space="0" w:color="auto"/>
                  </w:divBdr>
                </w:div>
                <w:div w:id="15658033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998114934">
      <w:bodyDiv w:val="1"/>
      <w:marLeft w:val="0"/>
      <w:marRight w:val="0"/>
      <w:marTop w:val="0"/>
      <w:marBottom w:val="0"/>
      <w:divBdr>
        <w:top w:val="none" w:sz="0" w:space="0" w:color="auto"/>
        <w:left w:val="none" w:sz="0" w:space="0" w:color="auto"/>
        <w:bottom w:val="none" w:sz="0" w:space="0" w:color="auto"/>
        <w:right w:val="none" w:sz="0" w:space="0" w:color="auto"/>
      </w:divBdr>
    </w:div>
    <w:div w:id="1004433638">
      <w:bodyDiv w:val="1"/>
      <w:marLeft w:val="0"/>
      <w:marRight w:val="0"/>
      <w:marTop w:val="0"/>
      <w:marBottom w:val="0"/>
      <w:divBdr>
        <w:top w:val="none" w:sz="0" w:space="0" w:color="auto"/>
        <w:left w:val="none" w:sz="0" w:space="0" w:color="auto"/>
        <w:bottom w:val="none" w:sz="0" w:space="0" w:color="auto"/>
        <w:right w:val="none" w:sz="0" w:space="0" w:color="auto"/>
      </w:divBdr>
    </w:div>
    <w:div w:id="1005086608">
      <w:bodyDiv w:val="1"/>
      <w:marLeft w:val="0"/>
      <w:marRight w:val="0"/>
      <w:marTop w:val="0"/>
      <w:marBottom w:val="0"/>
      <w:divBdr>
        <w:top w:val="none" w:sz="0" w:space="0" w:color="auto"/>
        <w:left w:val="none" w:sz="0" w:space="0" w:color="auto"/>
        <w:bottom w:val="none" w:sz="0" w:space="0" w:color="auto"/>
        <w:right w:val="none" w:sz="0" w:space="0" w:color="auto"/>
      </w:divBdr>
    </w:div>
    <w:div w:id="1005129194">
      <w:bodyDiv w:val="1"/>
      <w:marLeft w:val="0"/>
      <w:marRight w:val="0"/>
      <w:marTop w:val="0"/>
      <w:marBottom w:val="0"/>
      <w:divBdr>
        <w:top w:val="none" w:sz="0" w:space="0" w:color="auto"/>
        <w:left w:val="none" w:sz="0" w:space="0" w:color="auto"/>
        <w:bottom w:val="none" w:sz="0" w:space="0" w:color="auto"/>
        <w:right w:val="none" w:sz="0" w:space="0" w:color="auto"/>
      </w:divBdr>
    </w:div>
    <w:div w:id="1006519962">
      <w:bodyDiv w:val="1"/>
      <w:marLeft w:val="0"/>
      <w:marRight w:val="0"/>
      <w:marTop w:val="0"/>
      <w:marBottom w:val="0"/>
      <w:divBdr>
        <w:top w:val="none" w:sz="0" w:space="0" w:color="auto"/>
        <w:left w:val="none" w:sz="0" w:space="0" w:color="auto"/>
        <w:bottom w:val="none" w:sz="0" w:space="0" w:color="auto"/>
        <w:right w:val="none" w:sz="0" w:space="0" w:color="auto"/>
      </w:divBdr>
    </w:div>
    <w:div w:id="1006861060">
      <w:bodyDiv w:val="1"/>
      <w:marLeft w:val="0"/>
      <w:marRight w:val="0"/>
      <w:marTop w:val="0"/>
      <w:marBottom w:val="0"/>
      <w:divBdr>
        <w:top w:val="none" w:sz="0" w:space="0" w:color="auto"/>
        <w:left w:val="none" w:sz="0" w:space="0" w:color="auto"/>
        <w:bottom w:val="none" w:sz="0" w:space="0" w:color="auto"/>
        <w:right w:val="none" w:sz="0" w:space="0" w:color="auto"/>
      </w:divBdr>
    </w:div>
    <w:div w:id="1007438138">
      <w:bodyDiv w:val="1"/>
      <w:marLeft w:val="0"/>
      <w:marRight w:val="0"/>
      <w:marTop w:val="0"/>
      <w:marBottom w:val="0"/>
      <w:divBdr>
        <w:top w:val="none" w:sz="0" w:space="0" w:color="auto"/>
        <w:left w:val="none" w:sz="0" w:space="0" w:color="auto"/>
        <w:bottom w:val="none" w:sz="0" w:space="0" w:color="auto"/>
        <w:right w:val="none" w:sz="0" w:space="0" w:color="auto"/>
      </w:divBdr>
    </w:div>
    <w:div w:id="1008947566">
      <w:bodyDiv w:val="1"/>
      <w:marLeft w:val="0"/>
      <w:marRight w:val="0"/>
      <w:marTop w:val="0"/>
      <w:marBottom w:val="0"/>
      <w:divBdr>
        <w:top w:val="none" w:sz="0" w:space="0" w:color="auto"/>
        <w:left w:val="none" w:sz="0" w:space="0" w:color="auto"/>
        <w:bottom w:val="none" w:sz="0" w:space="0" w:color="auto"/>
        <w:right w:val="none" w:sz="0" w:space="0" w:color="auto"/>
      </w:divBdr>
    </w:div>
    <w:div w:id="1010376350">
      <w:bodyDiv w:val="1"/>
      <w:marLeft w:val="0"/>
      <w:marRight w:val="0"/>
      <w:marTop w:val="0"/>
      <w:marBottom w:val="0"/>
      <w:divBdr>
        <w:top w:val="none" w:sz="0" w:space="0" w:color="auto"/>
        <w:left w:val="none" w:sz="0" w:space="0" w:color="auto"/>
        <w:bottom w:val="none" w:sz="0" w:space="0" w:color="auto"/>
        <w:right w:val="none" w:sz="0" w:space="0" w:color="auto"/>
      </w:divBdr>
    </w:div>
    <w:div w:id="1010525032">
      <w:bodyDiv w:val="1"/>
      <w:marLeft w:val="0"/>
      <w:marRight w:val="0"/>
      <w:marTop w:val="0"/>
      <w:marBottom w:val="0"/>
      <w:divBdr>
        <w:top w:val="none" w:sz="0" w:space="0" w:color="auto"/>
        <w:left w:val="none" w:sz="0" w:space="0" w:color="auto"/>
        <w:bottom w:val="none" w:sz="0" w:space="0" w:color="auto"/>
        <w:right w:val="none" w:sz="0" w:space="0" w:color="auto"/>
      </w:divBdr>
    </w:div>
    <w:div w:id="1011024832">
      <w:bodyDiv w:val="1"/>
      <w:marLeft w:val="0"/>
      <w:marRight w:val="0"/>
      <w:marTop w:val="0"/>
      <w:marBottom w:val="0"/>
      <w:divBdr>
        <w:top w:val="none" w:sz="0" w:space="0" w:color="auto"/>
        <w:left w:val="none" w:sz="0" w:space="0" w:color="auto"/>
        <w:bottom w:val="none" w:sz="0" w:space="0" w:color="auto"/>
        <w:right w:val="none" w:sz="0" w:space="0" w:color="auto"/>
      </w:divBdr>
    </w:div>
    <w:div w:id="1012030183">
      <w:bodyDiv w:val="1"/>
      <w:marLeft w:val="0"/>
      <w:marRight w:val="0"/>
      <w:marTop w:val="0"/>
      <w:marBottom w:val="0"/>
      <w:divBdr>
        <w:top w:val="none" w:sz="0" w:space="0" w:color="auto"/>
        <w:left w:val="none" w:sz="0" w:space="0" w:color="auto"/>
        <w:bottom w:val="none" w:sz="0" w:space="0" w:color="auto"/>
        <w:right w:val="none" w:sz="0" w:space="0" w:color="auto"/>
      </w:divBdr>
    </w:div>
    <w:div w:id="1012949851">
      <w:bodyDiv w:val="1"/>
      <w:marLeft w:val="0"/>
      <w:marRight w:val="0"/>
      <w:marTop w:val="0"/>
      <w:marBottom w:val="0"/>
      <w:divBdr>
        <w:top w:val="none" w:sz="0" w:space="0" w:color="auto"/>
        <w:left w:val="none" w:sz="0" w:space="0" w:color="auto"/>
        <w:bottom w:val="none" w:sz="0" w:space="0" w:color="auto"/>
        <w:right w:val="none" w:sz="0" w:space="0" w:color="auto"/>
      </w:divBdr>
    </w:div>
    <w:div w:id="1016734688">
      <w:bodyDiv w:val="1"/>
      <w:marLeft w:val="0"/>
      <w:marRight w:val="0"/>
      <w:marTop w:val="0"/>
      <w:marBottom w:val="0"/>
      <w:divBdr>
        <w:top w:val="none" w:sz="0" w:space="0" w:color="auto"/>
        <w:left w:val="none" w:sz="0" w:space="0" w:color="auto"/>
        <w:bottom w:val="none" w:sz="0" w:space="0" w:color="auto"/>
        <w:right w:val="none" w:sz="0" w:space="0" w:color="auto"/>
      </w:divBdr>
    </w:div>
    <w:div w:id="1017653215">
      <w:bodyDiv w:val="1"/>
      <w:marLeft w:val="0"/>
      <w:marRight w:val="0"/>
      <w:marTop w:val="0"/>
      <w:marBottom w:val="0"/>
      <w:divBdr>
        <w:top w:val="none" w:sz="0" w:space="0" w:color="auto"/>
        <w:left w:val="none" w:sz="0" w:space="0" w:color="auto"/>
        <w:bottom w:val="none" w:sz="0" w:space="0" w:color="auto"/>
        <w:right w:val="none" w:sz="0" w:space="0" w:color="auto"/>
      </w:divBdr>
    </w:div>
    <w:div w:id="1019698879">
      <w:bodyDiv w:val="1"/>
      <w:marLeft w:val="0"/>
      <w:marRight w:val="0"/>
      <w:marTop w:val="0"/>
      <w:marBottom w:val="0"/>
      <w:divBdr>
        <w:top w:val="none" w:sz="0" w:space="0" w:color="auto"/>
        <w:left w:val="none" w:sz="0" w:space="0" w:color="auto"/>
        <w:bottom w:val="none" w:sz="0" w:space="0" w:color="auto"/>
        <w:right w:val="none" w:sz="0" w:space="0" w:color="auto"/>
      </w:divBdr>
    </w:div>
    <w:div w:id="1020275446">
      <w:bodyDiv w:val="1"/>
      <w:marLeft w:val="0"/>
      <w:marRight w:val="0"/>
      <w:marTop w:val="0"/>
      <w:marBottom w:val="0"/>
      <w:divBdr>
        <w:top w:val="none" w:sz="0" w:space="0" w:color="auto"/>
        <w:left w:val="none" w:sz="0" w:space="0" w:color="auto"/>
        <w:bottom w:val="none" w:sz="0" w:space="0" w:color="auto"/>
        <w:right w:val="none" w:sz="0" w:space="0" w:color="auto"/>
      </w:divBdr>
    </w:div>
    <w:div w:id="1023478424">
      <w:bodyDiv w:val="1"/>
      <w:marLeft w:val="0"/>
      <w:marRight w:val="0"/>
      <w:marTop w:val="0"/>
      <w:marBottom w:val="0"/>
      <w:divBdr>
        <w:top w:val="none" w:sz="0" w:space="0" w:color="auto"/>
        <w:left w:val="none" w:sz="0" w:space="0" w:color="auto"/>
        <w:bottom w:val="none" w:sz="0" w:space="0" w:color="auto"/>
        <w:right w:val="none" w:sz="0" w:space="0" w:color="auto"/>
      </w:divBdr>
    </w:div>
    <w:div w:id="1027219787">
      <w:bodyDiv w:val="1"/>
      <w:marLeft w:val="0"/>
      <w:marRight w:val="0"/>
      <w:marTop w:val="0"/>
      <w:marBottom w:val="0"/>
      <w:divBdr>
        <w:top w:val="none" w:sz="0" w:space="0" w:color="auto"/>
        <w:left w:val="none" w:sz="0" w:space="0" w:color="auto"/>
        <w:bottom w:val="none" w:sz="0" w:space="0" w:color="auto"/>
        <w:right w:val="none" w:sz="0" w:space="0" w:color="auto"/>
      </w:divBdr>
    </w:div>
    <w:div w:id="1027953359">
      <w:bodyDiv w:val="1"/>
      <w:marLeft w:val="0"/>
      <w:marRight w:val="0"/>
      <w:marTop w:val="0"/>
      <w:marBottom w:val="0"/>
      <w:divBdr>
        <w:top w:val="none" w:sz="0" w:space="0" w:color="auto"/>
        <w:left w:val="none" w:sz="0" w:space="0" w:color="auto"/>
        <w:bottom w:val="none" w:sz="0" w:space="0" w:color="auto"/>
        <w:right w:val="none" w:sz="0" w:space="0" w:color="auto"/>
      </w:divBdr>
    </w:div>
    <w:div w:id="1031760178">
      <w:bodyDiv w:val="1"/>
      <w:marLeft w:val="0"/>
      <w:marRight w:val="0"/>
      <w:marTop w:val="0"/>
      <w:marBottom w:val="0"/>
      <w:divBdr>
        <w:top w:val="none" w:sz="0" w:space="0" w:color="auto"/>
        <w:left w:val="none" w:sz="0" w:space="0" w:color="auto"/>
        <w:bottom w:val="none" w:sz="0" w:space="0" w:color="auto"/>
        <w:right w:val="none" w:sz="0" w:space="0" w:color="auto"/>
      </w:divBdr>
    </w:div>
    <w:div w:id="1032461462">
      <w:bodyDiv w:val="1"/>
      <w:marLeft w:val="0"/>
      <w:marRight w:val="0"/>
      <w:marTop w:val="0"/>
      <w:marBottom w:val="0"/>
      <w:divBdr>
        <w:top w:val="none" w:sz="0" w:space="0" w:color="auto"/>
        <w:left w:val="none" w:sz="0" w:space="0" w:color="auto"/>
        <w:bottom w:val="none" w:sz="0" w:space="0" w:color="auto"/>
        <w:right w:val="none" w:sz="0" w:space="0" w:color="auto"/>
      </w:divBdr>
    </w:div>
    <w:div w:id="1036657141">
      <w:bodyDiv w:val="1"/>
      <w:marLeft w:val="0"/>
      <w:marRight w:val="0"/>
      <w:marTop w:val="0"/>
      <w:marBottom w:val="0"/>
      <w:divBdr>
        <w:top w:val="none" w:sz="0" w:space="0" w:color="auto"/>
        <w:left w:val="none" w:sz="0" w:space="0" w:color="auto"/>
        <w:bottom w:val="none" w:sz="0" w:space="0" w:color="auto"/>
        <w:right w:val="none" w:sz="0" w:space="0" w:color="auto"/>
      </w:divBdr>
    </w:div>
    <w:div w:id="1037315784">
      <w:bodyDiv w:val="1"/>
      <w:marLeft w:val="0"/>
      <w:marRight w:val="0"/>
      <w:marTop w:val="0"/>
      <w:marBottom w:val="0"/>
      <w:divBdr>
        <w:top w:val="none" w:sz="0" w:space="0" w:color="auto"/>
        <w:left w:val="none" w:sz="0" w:space="0" w:color="auto"/>
        <w:bottom w:val="none" w:sz="0" w:space="0" w:color="auto"/>
        <w:right w:val="none" w:sz="0" w:space="0" w:color="auto"/>
      </w:divBdr>
    </w:div>
    <w:div w:id="1037777328">
      <w:bodyDiv w:val="1"/>
      <w:marLeft w:val="0"/>
      <w:marRight w:val="0"/>
      <w:marTop w:val="0"/>
      <w:marBottom w:val="0"/>
      <w:divBdr>
        <w:top w:val="none" w:sz="0" w:space="0" w:color="auto"/>
        <w:left w:val="none" w:sz="0" w:space="0" w:color="auto"/>
        <w:bottom w:val="none" w:sz="0" w:space="0" w:color="auto"/>
        <w:right w:val="none" w:sz="0" w:space="0" w:color="auto"/>
      </w:divBdr>
    </w:div>
    <w:div w:id="1042946283">
      <w:bodyDiv w:val="1"/>
      <w:marLeft w:val="0"/>
      <w:marRight w:val="0"/>
      <w:marTop w:val="0"/>
      <w:marBottom w:val="0"/>
      <w:divBdr>
        <w:top w:val="none" w:sz="0" w:space="0" w:color="auto"/>
        <w:left w:val="none" w:sz="0" w:space="0" w:color="auto"/>
        <w:bottom w:val="none" w:sz="0" w:space="0" w:color="auto"/>
        <w:right w:val="none" w:sz="0" w:space="0" w:color="auto"/>
      </w:divBdr>
    </w:div>
    <w:div w:id="1046028386">
      <w:bodyDiv w:val="1"/>
      <w:marLeft w:val="0"/>
      <w:marRight w:val="0"/>
      <w:marTop w:val="0"/>
      <w:marBottom w:val="0"/>
      <w:divBdr>
        <w:top w:val="none" w:sz="0" w:space="0" w:color="auto"/>
        <w:left w:val="none" w:sz="0" w:space="0" w:color="auto"/>
        <w:bottom w:val="none" w:sz="0" w:space="0" w:color="auto"/>
        <w:right w:val="none" w:sz="0" w:space="0" w:color="auto"/>
      </w:divBdr>
    </w:div>
    <w:div w:id="1047922514">
      <w:bodyDiv w:val="1"/>
      <w:marLeft w:val="0"/>
      <w:marRight w:val="0"/>
      <w:marTop w:val="0"/>
      <w:marBottom w:val="0"/>
      <w:divBdr>
        <w:top w:val="none" w:sz="0" w:space="0" w:color="auto"/>
        <w:left w:val="none" w:sz="0" w:space="0" w:color="auto"/>
        <w:bottom w:val="none" w:sz="0" w:space="0" w:color="auto"/>
        <w:right w:val="none" w:sz="0" w:space="0" w:color="auto"/>
      </w:divBdr>
    </w:div>
    <w:div w:id="1048381826">
      <w:bodyDiv w:val="1"/>
      <w:marLeft w:val="0"/>
      <w:marRight w:val="0"/>
      <w:marTop w:val="0"/>
      <w:marBottom w:val="0"/>
      <w:divBdr>
        <w:top w:val="none" w:sz="0" w:space="0" w:color="auto"/>
        <w:left w:val="none" w:sz="0" w:space="0" w:color="auto"/>
        <w:bottom w:val="none" w:sz="0" w:space="0" w:color="auto"/>
        <w:right w:val="none" w:sz="0" w:space="0" w:color="auto"/>
      </w:divBdr>
    </w:div>
    <w:div w:id="1048455501">
      <w:bodyDiv w:val="1"/>
      <w:marLeft w:val="0"/>
      <w:marRight w:val="0"/>
      <w:marTop w:val="0"/>
      <w:marBottom w:val="0"/>
      <w:divBdr>
        <w:top w:val="none" w:sz="0" w:space="0" w:color="auto"/>
        <w:left w:val="none" w:sz="0" w:space="0" w:color="auto"/>
        <w:bottom w:val="none" w:sz="0" w:space="0" w:color="auto"/>
        <w:right w:val="none" w:sz="0" w:space="0" w:color="auto"/>
      </w:divBdr>
    </w:div>
    <w:div w:id="1049572480">
      <w:bodyDiv w:val="1"/>
      <w:marLeft w:val="0"/>
      <w:marRight w:val="0"/>
      <w:marTop w:val="0"/>
      <w:marBottom w:val="0"/>
      <w:divBdr>
        <w:top w:val="none" w:sz="0" w:space="0" w:color="auto"/>
        <w:left w:val="none" w:sz="0" w:space="0" w:color="auto"/>
        <w:bottom w:val="none" w:sz="0" w:space="0" w:color="auto"/>
        <w:right w:val="none" w:sz="0" w:space="0" w:color="auto"/>
      </w:divBdr>
    </w:div>
    <w:div w:id="1051229433">
      <w:bodyDiv w:val="1"/>
      <w:marLeft w:val="0"/>
      <w:marRight w:val="0"/>
      <w:marTop w:val="0"/>
      <w:marBottom w:val="0"/>
      <w:divBdr>
        <w:top w:val="none" w:sz="0" w:space="0" w:color="auto"/>
        <w:left w:val="none" w:sz="0" w:space="0" w:color="auto"/>
        <w:bottom w:val="none" w:sz="0" w:space="0" w:color="auto"/>
        <w:right w:val="none" w:sz="0" w:space="0" w:color="auto"/>
      </w:divBdr>
    </w:div>
    <w:div w:id="1061950753">
      <w:bodyDiv w:val="1"/>
      <w:marLeft w:val="0"/>
      <w:marRight w:val="0"/>
      <w:marTop w:val="0"/>
      <w:marBottom w:val="0"/>
      <w:divBdr>
        <w:top w:val="none" w:sz="0" w:space="0" w:color="auto"/>
        <w:left w:val="none" w:sz="0" w:space="0" w:color="auto"/>
        <w:bottom w:val="none" w:sz="0" w:space="0" w:color="auto"/>
        <w:right w:val="none" w:sz="0" w:space="0" w:color="auto"/>
      </w:divBdr>
    </w:div>
    <w:div w:id="1062173145">
      <w:bodyDiv w:val="1"/>
      <w:marLeft w:val="0"/>
      <w:marRight w:val="0"/>
      <w:marTop w:val="0"/>
      <w:marBottom w:val="0"/>
      <w:divBdr>
        <w:top w:val="none" w:sz="0" w:space="0" w:color="auto"/>
        <w:left w:val="none" w:sz="0" w:space="0" w:color="auto"/>
        <w:bottom w:val="none" w:sz="0" w:space="0" w:color="auto"/>
        <w:right w:val="none" w:sz="0" w:space="0" w:color="auto"/>
      </w:divBdr>
    </w:div>
    <w:div w:id="1063061993">
      <w:bodyDiv w:val="1"/>
      <w:marLeft w:val="0"/>
      <w:marRight w:val="0"/>
      <w:marTop w:val="0"/>
      <w:marBottom w:val="0"/>
      <w:divBdr>
        <w:top w:val="none" w:sz="0" w:space="0" w:color="auto"/>
        <w:left w:val="none" w:sz="0" w:space="0" w:color="auto"/>
        <w:bottom w:val="none" w:sz="0" w:space="0" w:color="auto"/>
        <w:right w:val="none" w:sz="0" w:space="0" w:color="auto"/>
      </w:divBdr>
    </w:div>
    <w:div w:id="1063329188">
      <w:bodyDiv w:val="1"/>
      <w:marLeft w:val="0"/>
      <w:marRight w:val="0"/>
      <w:marTop w:val="0"/>
      <w:marBottom w:val="0"/>
      <w:divBdr>
        <w:top w:val="none" w:sz="0" w:space="0" w:color="auto"/>
        <w:left w:val="none" w:sz="0" w:space="0" w:color="auto"/>
        <w:bottom w:val="none" w:sz="0" w:space="0" w:color="auto"/>
        <w:right w:val="none" w:sz="0" w:space="0" w:color="auto"/>
      </w:divBdr>
    </w:div>
    <w:div w:id="1065764677">
      <w:bodyDiv w:val="1"/>
      <w:marLeft w:val="0"/>
      <w:marRight w:val="0"/>
      <w:marTop w:val="0"/>
      <w:marBottom w:val="0"/>
      <w:divBdr>
        <w:top w:val="none" w:sz="0" w:space="0" w:color="auto"/>
        <w:left w:val="none" w:sz="0" w:space="0" w:color="auto"/>
        <w:bottom w:val="none" w:sz="0" w:space="0" w:color="auto"/>
        <w:right w:val="none" w:sz="0" w:space="0" w:color="auto"/>
      </w:divBdr>
    </w:div>
    <w:div w:id="1066218724">
      <w:bodyDiv w:val="1"/>
      <w:marLeft w:val="0"/>
      <w:marRight w:val="0"/>
      <w:marTop w:val="0"/>
      <w:marBottom w:val="0"/>
      <w:divBdr>
        <w:top w:val="none" w:sz="0" w:space="0" w:color="auto"/>
        <w:left w:val="none" w:sz="0" w:space="0" w:color="auto"/>
        <w:bottom w:val="none" w:sz="0" w:space="0" w:color="auto"/>
        <w:right w:val="none" w:sz="0" w:space="0" w:color="auto"/>
      </w:divBdr>
      <w:divsChild>
        <w:div w:id="37705846">
          <w:marLeft w:val="0"/>
          <w:marRight w:val="0"/>
          <w:marTop w:val="60"/>
          <w:marBottom w:val="0"/>
          <w:divBdr>
            <w:top w:val="none" w:sz="0" w:space="0" w:color="auto"/>
            <w:left w:val="none" w:sz="0" w:space="0" w:color="auto"/>
            <w:bottom w:val="none" w:sz="0" w:space="0" w:color="auto"/>
            <w:right w:val="none" w:sz="0" w:space="0" w:color="auto"/>
          </w:divBdr>
        </w:div>
        <w:div w:id="569269009">
          <w:marLeft w:val="0"/>
          <w:marRight w:val="0"/>
          <w:marTop w:val="60"/>
          <w:marBottom w:val="0"/>
          <w:divBdr>
            <w:top w:val="none" w:sz="0" w:space="0" w:color="auto"/>
            <w:left w:val="none" w:sz="0" w:space="0" w:color="auto"/>
            <w:bottom w:val="none" w:sz="0" w:space="0" w:color="auto"/>
            <w:right w:val="none" w:sz="0" w:space="0" w:color="auto"/>
          </w:divBdr>
        </w:div>
        <w:div w:id="712392076">
          <w:marLeft w:val="0"/>
          <w:marRight w:val="0"/>
          <w:marTop w:val="60"/>
          <w:marBottom w:val="0"/>
          <w:divBdr>
            <w:top w:val="none" w:sz="0" w:space="0" w:color="auto"/>
            <w:left w:val="none" w:sz="0" w:space="0" w:color="auto"/>
            <w:bottom w:val="none" w:sz="0" w:space="0" w:color="auto"/>
            <w:right w:val="none" w:sz="0" w:space="0" w:color="auto"/>
          </w:divBdr>
        </w:div>
        <w:div w:id="944726275">
          <w:marLeft w:val="0"/>
          <w:marRight w:val="0"/>
          <w:marTop w:val="60"/>
          <w:marBottom w:val="0"/>
          <w:divBdr>
            <w:top w:val="none" w:sz="0" w:space="0" w:color="auto"/>
            <w:left w:val="none" w:sz="0" w:space="0" w:color="auto"/>
            <w:bottom w:val="none" w:sz="0" w:space="0" w:color="auto"/>
            <w:right w:val="none" w:sz="0" w:space="0" w:color="auto"/>
          </w:divBdr>
        </w:div>
        <w:div w:id="1063799614">
          <w:marLeft w:val="0"/>
          <w:marRight w:val="0"/>
          <w:marTop w:val="60"/>
          <w:marBottom w:val="0"/>
          <w:divBdr>
            <w:top w:val="none" w:sz="0" w:space="0" w:color="auto"/>
            <w:left w:val="none" w:sz="0" w:space="0" w:color="auto"/>
            <w:bottom w:val="none" w:sz="0" w:space="0" w:color="auto"/>
            <w:right w:val="none" w:sz="0" w:space="0" w:color="auto"/>
          </w:divBdr>
        </w:div>
        <w:div w:id="1123693681">
          <w:marLeft w:val="0"/>
          <w:marRight w:val="0"/>
          <w:marTop w:val="60"/>
          <w:marBottom w:val="0"/>
          <w:divBdr>
            <w:top w:val="none" w:sz="0" w:space="0" w:color="auto"/>
            <w:left w:val="none" w:sz="0" w:space="0" w:color="auto"/>
            <w:bottom w:val="none" w:sz="0" w:space="0" w:color="auto"/>
            <w:right w:val="none" w:sz="0" w:space="0" w:color="auto"/>
          </w:divBdr>
        </w:div>
        <w:div w:id="1317222990">
          <w:marLeft w:val="0"/>
          <w:marRight w:val="0"/>
          <w:marTop w:val="60"/>
          <w:marBottom w:val="0"/>
          <w:divBdr>
            <w:top w:val="none" w:sz="0" w:space="0" w:color="auto"/>
            <w:left w:val="none" w:sz="0" w:space="0" w:color="auto"/>
            <w:bottom w:val="none" w:sz="0" w:space="0" w:color="auto"/>
            <w:right w:val="none" w:sz="0" w:space="0" w:color="auto"/>
          </w:divBdr>
        </w:div>
        <w:div w:id="1373380291">
          <w:marLeft w:val="0"/>
          <w:marRight w:val="0"/>
          <w:marTop w:val="60"/>
          <w:marBottom w:val="0"/>
          <w:divBdr>
            <w:top w:val="none" w:sz="0" w:space="0" w:color="auto"/>
            <w:left w:val="none" w:sz="0" w:space="0" w:color="auto"/>
            <w:bottom w:val="none" w:sz="0" w:space="0" w:color="auto"/>
            <w:right w:val="none" w:sz="0" w:space="0" w:color="auto"/>
          </w:divBdr>
        </w:div>
        <w:div w:id="1428505731">
          <w:marLeft w:val="0"/>
          <w:marRight w:val="0"/>
          <w:marTop w:val="60"/>
          <w:marBottom w:val="0"/>
          <w:divBdr>
            <w:top w:val="none" w:sz="0" w:space="0" w:color="auto"/>
            <w:left w:val="none" w:sz="0" w:space="0" w:color="auto"/>
            <w:bottom w:val="none" w:sz="0" w:space="0" w:color="auto"/>
            <w:right w:val="none" w:sz="0" w:space="0" w:color="auto"/>
          </w:divBdr>
        </w:div>
        <w:div w:id="1435323592">
          <w:marLeft w:val="0"/>
          <w:marRight w:val="0"/>
          <w:marTop w:val="60"/>
          <w:marBottom w:val="0"/>
          <w:divBdr>
            <w:top w:val="none" w:sz="0" w:space="0" w:color="auto"/>
            <w:left w:val="none" w:sz="0" w:space="0" w:color="auto"/>
            <w:bottom w:val="none" w:sz="0" w:space="0" w:color="auto"/>
            <w:right w:val="none" w:sz="0" w:space="0" w:color="auto"/>
          </w:divBdr>
        </w:div>
        <w:div w:id="1465125574">
          <w:marLeft w:val="0"/>
          <w:marRight w:val="0"/>
          <w:marTop w:val="60"/>
          <w:marBottom w:val="0"/>
          <w:divBdr>
            <w:top w:val="none" w:sz="0" w:space="0" w:color="auto"/>
            <w:left w:val="none" w:sz="0" w:space="0" w:color="auto"/>
            <w:bottom w:val="none" w:sz="0" w:space="0" w:color="auto"/>
            <w:right w:val="none" w:sz="0" w:space="0" w:color="auto"/>
          </w:divBdr>
        </w:div>
        <w:div w:id="1505394547">
          <w:marLeft w:val="0"/>
          <w:marRight w:val="0"/>
          <w:marTop w:val="60"/>
          <w:marBottom w:val="0"/>
          <w:divBdr>
            <w:top w:val="none" w:sz="0" w:space="0" w:color="auto"/>
            <w:left w:val="none" w:sz="0" w:space="0" w:color="auto"/>
            <w:bottom w:val="none" w:sz="0" w:space="0" w:color="auto"/>
            <w:right w:val="none" w:sz="0" w:space="0" w:color="auto"/>
          </w:divBdr>
        </w:div>
        <w:div w:id="1601571520">
          <w:marLeft w:val="0"/>
          <w:marRight w:val="0"/>
          <w:marTop w:val="60"/>
          <w:marBottom w:val="0"/>
          <w:divBdr>
            <w:top w:val="none" w:sz="0" w:space="0" w:color="auto"/>
            <w:left w:val="none" w:sz="0" w:space="0" w:color="auto"/>
            <w:bottom w:val="none" w:sz="0" w:space="0" w:color="auto"/>
            <w:right w:val="none" w:sz="0" w:space="0" w:color="auto"/>
          </w:divBdr>
        </w:div>
        <w:div w:id="1756198205">
          <w:marLeft w:val="0"/>
          <w:marRight w:val="0"/>
          <w:marTop w:val="60"/>
          <w:marBottom w:val="0"/>
          <w:divBdr>
            <w:top w:val="none" w:sz="0" w:space="0" w:color="auto"/>
            <w:left w:val="none" w:sz="0" w:space="0" w:color="auto"/>
            <w:bottom w:val="none" w:sz="0" w:space="0" w:color="auto"/>
            <w:right w:val="none" w:sz="0" w:space="0" w:color="auto"/>
          </w:divBdr>
        </w:div>
        <w:div w:id="1775663068">
          <w:marLeft w:val="0"/>
          <w:marRight w:val="0"/>
          <w:marTop w:val="60"/>
          <w:marBottom w:val="0"/>
          <w:divBdr>
            <w:top w:val="none" w:sz="0" w:space="0" w:color="auto"/>
            <w:left w:val="none" w:sz="0" w:space="0" w:color="auto"/>
            <w:bottom w:val="none" w:sz="0" w:space="0" w:color="auto"/>
            <w:right w:val="none" w:sz="0" w:space="0" w:color="auto"/>
          </w:divBdr>
        </w:div>
        <w:div w:id="2007318595">
          <w:marLeft w:val="0"/>
          <w:marRight w:val="0"/>
          <w:marTop w:val="60"/>
          <w:marBottom w:val="0"/>
          <w:divBdr>
            <w:top w:val="none" w:sz="0" w:space="0" w:color="auto"/>
            <w:left w:val="none" w:sz="0" w:space="0" w:color="auto"/>
            <w:bottom w:val="none" w:sz="0" w:space="0" w:color="auto"/>
            <w:right w:val="none" w:sz="0" w:space="0" w:color="auto"/>
          </w:divBdr>
        </w:div>
        <w:div w:id="2012292094">
          <w:marLeft w:val="0"/>
          <w:marRight w:val="0"/>
          <w:marTop w:val="60"/>
          <w:marBottom w:val="0"/>
          <w:divBdr>
            <w:top w:val="none" w:sz="0" w:space="0" w:color="auto"/>
            <w:left w:val="none" w:sz="0" w:space="0" w:color="auto"/>
            <w:bottom w:val="none" w:sz="0" w:space="0" w:color="auto"/>
            <w:right w:val="none" w:sz="0" w:space="0" w:color="auto"/>
          </w:divBdr>
        </w:div>
        <w:div w:id="2114351345">
          <w:marLeft w:val="0"/>
          <w:marRight w:val="0"/>
          <w:marTop w:val="60"/>
          <w:marBottom w:val="0"/>
          <w:divBdr>
            <w:top w:val="none" w:sz="0" w:space="0" w:color="auto"/>
            <w:left w:val="none" w:sz="0" w:space="0" w:color="auto"/>
            <w:bottom w:val="none" w:sz="0" w:space="0" w:color="auto"/>
            <w:right w:val="none" w:sz="0" w:space="0" w:color="auto"/>
          </w:divBdr>
        </w:div>
      </w:divsChild>
    </w:div>
    <w:div w:id="1067727873">
      <w:bodyDiv w:val="1"/>
      <w:marLeft w:val="0"/>
      <w:marRight w:val="0"/>
      <w:marTop w:val="0"/>
      <w:marBottom w:val="0"/>
      <w:divBdr>
        <w:top w:val="none" w:sz="0" w:space="0" w:color="auto"/>
        <w:left w:val="none" w:sz="0" w:space="0" w:color="auto"/>
        <w:bottom w:val="none" w:sz="0" w:space="0" w:color="auto"/>
        <w:right w:val="none" w:sz="0" w:space="0" w:color="auto"/>
      </w:divBdr>
    </w:div>
    <w:div w:id="1067923625">
      <w:bodyDiv w:val="1"/>
      <w:marLeft w:val="0"/>
      <w:marRight w:val="0"/>
      <w:marTop w:val="0"/>
      <w:marBottom w:val="0"/>
      <w:divBdr>
        <w:top w:val="none" w:sz="0" w:space="0" w:color="auto"/>
        <w:left w:val="none" w:sz="0" w:space="0" w:color="auto"/>
        <w:bottom w:val="none" w:sz="0" w:space="0" w:color="auto"/>
        <w:right w:val="none" w:sz="0" w:space="0" w:color="auto"/>
      </w:divBdr>
    </w:div>
    <w:div w:id="1068191199">
      <w:bodyDiv w:val="1"/>
      <w:marLeft w:val="0"/>
      <w:marRight w:val="0"/>
      <w:marTop w:val="0"/>
      <w:marBottom w:val="0"/>
      <w:divBdr>
        <w:top w:val="none" w:sz="0" w:space="0" w:color="auto"/>
        <w:left w:val="none" w:sz="0" w:space="0" w:color="auto"/>
        <w:bottom w:val="none" w:sz="0" w:space="0" w:color="auto"/>
        <w:right w:val="none" w:sz="0" w:space="0" w:color="auto"/>
      </w:divBdr>
    </w:div>
    <w:div w:id="1072509631">
      <w:bodyDiv w:val="1"/>
      <w:marLeft w:val="0"/>
      <w:marRight w:val="0"/>
      <w:marTop w:val="0"/>
      <w:marBottom w:val="0"/>
      <w:divBdr>
        <w:top w:val="none" w:sz="0" w:space="0" w:color="auto"/>
        <w:left w:val="none" w:sz="0" w:space="0" w:color="auto"/>
        <w:bottom w:val="none" w:sz="0" w:space="0" w:color="auto"/>
        <w:right w:val="none" w:sz="0" w:space="0" w:color="auto"/>
      </w:divBdr>
    </w:div>
    <w:div w:id="1074357537">
      <w:bodyDiv w:val="1"/>
      <w:marLeft w:val="0"/>
      <w:marRight w:val="0"/>
      <w:marTop w:val="0"/>
      <w:marBottom w:val="0"/>
      <w:divBdr>
        <w:top w:val="none" w:sz="0" w:space="0" w:color="auto"/>
        <w:left w:val="none" w:sz="0" w:space="0" w:color="auto"/>
        <w:bottom w:val="none" w:sz="0" w:space="0" w:color="auto"/>
        <w:right w:val="none" w:sz="0" w:space="0" w:color="auto"/>
      </w:divBdr>
    </w:div>
    <w:div w:id="1074471610">
      <w:bodyDiv w:val="1"/>
      <w:marLeft w:val="0"/>
      <w:marRight w:val="0"/>
      <w:marTop w:val="0"/>
      <w:marBottom w:val="0"/>
      <w:divBdr>
        <w:top w:val="none" w:sz="0" w:space="0" w:color="auto"/>
        <w:left w:val="none" w:sz="0" w:space="0" w:color="auto"/>
        <w:bottom w:val="none" w:sz="0" w:space="0" w:color="auto"/>
        <w:right w:val="none" w:sz="0" w:space="0" w:color="auto"/>
      </w:divBdr>
    </w:div>
    <w:div w:id="1080296292">
      <w:bodyDiv w:val="1"/>
      <w:marLeft w:val="0"/>
      <w:marRight w:val="0"/>
      <w:marTop w:val="0"/>
      <w:marBottom w:val="0"/>
      <w:divBdr>
        <w:top w:val="none" w:sz="0" w:space="0" w:color="auto"/>
        <w:left w:val="none" w:sz="0" w:space="0" w:color="auto"/>
        <w:bottom w:val="none" w:sz="0" w:space="0" w:color="auto"/>
        <w:right w:val="none" w:sz="0" w:space="0" w:color="auto"/>
      </w:divBdr>
      <w:divsChild>
        <w:div w:id="1936207677">
          <w:marLeft w:val="0"/>
          <w:marRight w:val="0"/>
          <w:marTop w:val="0"/>
          <w:marBottom w:val="0"/>
          <w:divBdr>
            <w:top w:val="none" w:sz="0" w:space="0" w:color="auto"/>
            <w:left w:val="none" w:sz="0" w:space="0" w:color="auto"/>
            <w:bottom w:val="none" w:sz="0" w:space="0" w:color="auto"/>
            <w:right w:val="none" w:sz="0" w:space="0" w:color="auto"/>
          </w:divBdr>
          <w:divsChild>
            <w:div w:id="12190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2607">
      <w:bodyDiv w:val="1"/>
      <w:marLeft w:val="0"/>
      <w:marRight w:val="0"/>
      <w:marTop w:val="0"/>
      <w:marBottom w:val="0"/>
      <w:divBdr>
        <w:top w:val="none" w:sz="0" w:space="0" w:color="auto"/>
        <w:left w:val="none" w:sz="0" w:space="0" w:color="auto"/>
        <w:bottom w:val="none" w:sz="0" w:space="0" w:color="auto"/>
        <w:right w:val="none" w:sz="0" w:space="0" w:color="auto"/>
      </w:divBdr>
    </w:div>
    <w:div w:id="1082145829">
      <w:bodyDiv w:val="1"/>
      <w:marLeft w:val="0"/>
      <w:marRight w:val="0"/>
      <w:marTop w:val="0"/>
      <w:marBottom w:val="0"/>
      <w:divBdr>
        <w:top w:val="none" w:sz="0" w:space="0" w:color="auto"/>
        <w:left w:val="none" w:sz="0" w:space="0" w:color="auto"/>
        <w:bottom w:val="none" w:sz="0" w:space="0" w:color="auto"/>
        <w:right w:val="none" w:sz="0" w:space="0" w:color="auto"/>
      </w:divBdr>
    </w:div>
    <w:div w:id="1082679523">
      <w:bodyDiv w:val="1"/>
      <w:marLeft w:val="0"/>
      <w:marRight w:val="0"/>
      <w:marTop w:val="0"/>
      <w:marBottom w:val="0"/>
      <w:divBdr>
        <w:top w:val="none" w:sz="0" w:space="0" w:color="auto"/>
        <w:left w:val="none" w:sz="0" w:space="0" w:color="auto"/>
        <w:bottom w:val="none" w:sz="0" w:space="0" w:color="auto"/>
        <w:right w:val="none" w:sz="0" w:space="0" w:color="auto"/>
      </w:divBdr>
    </w:div>
    <w:div w:id="1083917686">
      <w:bodyDiv w:val="1"/>
      <w:marLeft w:val="0"/>
      <w:marRight w:val="0"/>
      <w:marTop w:val="0"/>
      <w:marBottom w:val="0"/>
      <w:divBdr>
        <w:top w:val="none" w:sz="0" w:space="0" w:color="auto"/>
        <w:left w:val="none" w:sz="0" w:space="0" w:color="auto"/>
        <w:bottom w:val="none" w:sz="0" w:space="0" w:color="auto"/>
        <w:right w:val="none" w:sz="0" w:space="0" w:color="auto"/>
      </w:divBdr>
    </w:div>
    <w:div w:id="1084841270">
      <w:bodyDiv w:val="1"/>
      <w:marLeft w:val="0"/>
      <w:marRight w:val="0"/>
      <w:marTop w:val="0"/>
      <w:marBottom w:val="0"/>
      <w:divBdr>
        <w:top w:val="none" w:sz="0" w:space="0" w:color="auto"/>
        <w:left w:val="none" w:sz="0" w:space="0" w:color="auto"/>
        <w:bottom w:val="none" w:sz="0" w:space="0" w:color="auto"/>
        <w:right w:val="none" w:sz="0" w:space="0" w:color="auto"/>
      </w:divBdr>
    </w:div>
    <w:div w:id="1085154473">
      <w:bodyDiv w:val="1"/>
      <w:marLeft w:val="0"/>
      <w:marRight w:val="0"/>
      <w:marTop w:val="0"/>
      <w:marBottom w:val="0"/>
      <w:divBdr>
        <w:top w:val="none" w:sz="0" w:space="0" w:color="auto"/>
        <w:left w:val="none" w:sz="0" w:space="0" w:color="auto"/>
        <w:bottom w:val="none" w:sz="0" w:space="0" w:color="auto"/>
        <w:right w:val="none" w:sz="0" w:space="0" w:color="auto"/>
      </w:divBdr>
    </w:div>
    <w:div w:id="1088161934">
      <w:bodyDiv w:val="1"/>
      <w:marLeft w:val="0"/>
      <w:marRight w:val="0"/>
      <w:marTop w:val="0"/>
      <w:marBottom w:val="0"/>
      <w:divBdr>
        <w:top w:val="none" w:sz="0" w:space="0" w:color="auto"/>
        <w:left w:val="none" w:sz="0" w:space="0" w:color="auto"/>
        <w:bottom w:val="none" w:sz="0" w:space="0" w:color="auto"/>
        <w:right w:val="none" w:sz="0" w:space="0" w:color="auto"/>
      </w:divBdr>
    </w:div>
    <w:div w:id="1095711551">
      <w:bodyDiv w:val="1"/>
      <w:marLeft w:val="0"/>
      <w:marRight w:val="0"/>
      <w:marTop w:val="0"/>
      <w:marBottom w:val="0"/>
      <w:divBdr>
        <w:top w:val="none" w:sz="0" w:space="0" w:color="auto"/>
        <w:left w:val="none" w:sz="0" w:space="0" w:color="auto"/>
        <w:bottom w:val="none" w:sz="0" w:space="0" w:color="auto"/>
        <w:right w:val="none" w:sz="0" w:space="0" w:color="auto"/>
      </w:divBdr>
    </w:div>
    <w:div w:id="1096098874">
      <w:bodyDiv w:val="1"/>
      <w:marLeft w:val="0"/>
      <w:marRight w:val="0"/>
      <w:marTop w:val="0"/>
      <w:marBottom w:val="0"/>
      <w:divBdr>
        <w:top w:val="none" w:sz="0" w:space="0" w:color="auto"/>
        <w:left w:val="none" w:sz="0" w:space="0" w:color="auto"/>
        <w:bottom w:val="none" w:sz="0" w:space="0" w:color="auto"/>
        <w:right w:val="none" w:sz="0" w:space="0" w:color="auto"/>
      </w:divBdr>
    </w:div>
    <w:div w:id="1099836405">
      <w:bodyDiv w:val="1"/>
      <w:marLeft w:val="0"/>
      <w:marRight w:val="0"/>
      <w:marTop w:val="0"/>
      <w:marBottom w:val="0"/>
      <w:divBdr>
        <w:top w:val="none" w:sz="0" w:space="0" w:color="auto"/>
        <w:left w:val="none" w:sz="0" w:space="0" w:color="auto"/>
        <w:bottom w:val="none" w:sz="0" w:space="0" w:color="auto"/>
        <w:right w:val="none" w:sz="0" w:space="0" w:color="auto"/>
      </w:divBdr>
    </w:div>
    <w:div w:id="1102191736">
      <w:bodyDiv w:val="1"/>
      <w:marLeft w:val="0"/>
      <w:marRight w:val="0"/>
      <w:marTop w:val="0"/>
      <w:marBottom w:val="0"/>
      <w:divBdr>
        <w:top w:val="none" w:sz="0" w:space="0" w:color="auto"/>
        <w:left w:val="none" w:sz="0" w:space="0" w:color="auto"/>
        <w:bottom w:val="none" w:sz="0" w:space="0" w:color="auto"/>
        <w:right w:val="none" w:sz="0" w:space="0" w:color="auto"/>
      </w:divBdr>
    </w:div>
    <w:div w:id="1105493685">
      <w:bodyDiv w:val="1"/>
      <w:marLeft w:val="0"/>
      <w:marRight w:val="0"/>
      <w:marTop w:val="0"/>
      <w:marBottom w:val="0"/>
      <w:divBdr>
        <w:top w:val="none" w:sz="0" w:space="0" w:color="auto"/>
        <w:left w:val="none" w:sz="0" w:space="0" w:color="auto"/>
        <w:bottom w:val="none" w:sz="0" w:space="0" w:color="auto"/>
        <w:right w:val="none" w:sz="0" w:space="0" w:color="auto"/>
      </w:divBdr>
    </w:div>
    <w:div w:id="1105728236">
      <w:bodyDiv w:val="1"/>
      <w:marLeft w:val="0"/>
      <w:marRight w:val="0"/>
      <w:marTop w:val="0"/>
      <w:marBottom w:val="0"/>
      <w:divBdr>
        <w:top w:val="none" w:sz="0" w:space="0" w:color="auto"/>
        <w:left w:val="none" w:sz="0" w:space="0" w:color="auto"/>
        <w:bottom w:val="none" w:sz="0" w:space="0" w:color="auto"/>
        <w:right w:val="none" w:sz="0" w:space="0" w:color="auto"/>
      </w:divBdr>
    </w:div>
    <w:div w:id="1106849363">
      <w:bodyDiv w:val="1"/>
      <w:marLeft w:val="0"/>
      <w:marRight w:val="0"/>
      <w:marTop w:val="0"/>
      <w:marBottom w:val="0"/>
      <w:divBdr>
        <w:top w:val="none" w:sz="0" w:space="0" w:color="auto"/>
        <w:left w:val="none" w:sz="0" w:space="0" w:color="auto"/>
        <w:bottom w:val="none" w:sz="0" w:space="0" w:color="auto"/>
        <w:right w:val="none" w:sz="0" w:space="0" w:color="auto"/>
      </w:divBdr>
    </w:div>
    <w:div w:id="1107769379">
      <w:bodyDiv w:val="1"/>
      <w:marLeft w:val="0"/>
      <w:marRight w:val="0"/>
      <w:marTop w:val="0"/>
      <w:marBottom w:val="0"/>
      <w:divBdr>
        <w:top w:val="none" w:sz="0" w:space="0" w:color="auto"/>
        <w:left w:val="none" w:sz="0" w:space="0" w:color="auto"/>
        <w:bottom w:val="none" w:sz="0" w:space="0" w:color="auto"/>
        <w:right w:val="none" w:sz="0" w:space="0" w:color="auto"/>
      </w:divBdr>
    </w:div>
    <w:div w:id="1109278832">
      <w:bodyDiv w:val="1"/>
      <w:marLeft w:val="0"/>
      <w:marRight w:val="0"/>
      <w:marTop w:val="0"/>
      <w:marBottom w:val="0"/>
      <w:divBdr>
        <w:top w:val="none" w:sz="0" w:space="0" w:color="auto"/>
        <w:left w:val="none" w:sz="0" w:space="0" w:color="auto"/>
        <w:bottom w:val="none" w:sz="0" w:space="0" w:color="auto"/>
        <w:right w:val="none" w:sz="0" w:space="0" w:color="auto"/>
      </w:divBdr>
    </w:div>
    <w:div w:id="1109425009">
      <w:bodyDiv w:val="1"/>
      <w:marLeft w:val="0"/>
      <w:marRight w:val="0"/>
      <w:marTop w:val="0"/>
      <w:marBottom w:val="0"/>
      <w:divBdr>
        <w:top w:val="none" w:sz="0" w:space="0" w:color="auto"/>
        <w:left w:val="none" w:sz="0" w:space="0" w:color="auto"/>
        <w:bottom w:val="none" w:sz="0" w:space="0" w:color="auto"/>
        <w:right w:val="none" w:sz="0" w:space="0" w:color="auto"/>
      </w:divBdr>
    </w:div>
    <w:div w:id="1109659319">
      <w:bodyDiv w:val="1"/>
      <w:marLeft w:val="0"/>
      <w:marRight w:val="0"/>
      <w:marTop w:val="0"/>
      <w:marBottom w:val="0"/>
      <w:divBdr>
        <w:top w:val="none" w:sz="0" w:space="0" w:color="auto"/>
        <w:left w:val="none" w:sz="0" w:space="0" w:color="auto"/>
        <w:bottom w:val="none" w:sz="0" w:space="0" w:color="auto"/>
        <w:right w:val="none" w:sz="0" w:space="0" w:color="auto"/>
      </w:divBdr>
    </w:div>
    <w:div w:id="1110735538">
      <w:bodyDiv w:val="1"/>
      <w:marLeft w:val="0"/>
      <w:marRight w:val="0"/>
      <w:marTop w:val="0"/>
      <w:marBottom w:val="0"/>
      <w:divBdr>
        <w:top w:val="none" w:sz="0" w:space="0" w:color="auto"/>
        <w:left w:val="none" w:sz="0" w:space="0" w:color="auto"/>
        <w:bottom w:val="none" w:sz="0" w:space="0" w:color="auto"/>
        <w:right w:val="none" w:sz="0" w:space="0" w:color="auto"/>
      </w:divBdr>
    </w:div>
    <w:div w:id="1110853004">
      <w:bodyDiv w:val="1"/>
      <w:marLeft w:val="0"/>
      <w:marRight w:val="0"/>
      <w:marTop w:val="0"/>
      <w:marBottom w:val="0"/>
      <w:divBdr>
        <w:top w:val="none" w:sz="0" w:space="0" w:color="auto"/>
        <w:left w:val="none" w:sz="0" w:space="0" w:color="auto"/>
        <w:bottom w:val="none" w:sz="0" w:space="0" w:color="auto"/>
        <w:right w:val="none" w:sz="0" w:space="0" w:color="auto"/>
      </w:divBdr>
    </w:div>
    <w:div w:id="1112475610">
      <w:bodyDiv w:val="1"/>
      <w:marLeft w:val="0"/>
      <w:marRight w:val="0"/>
      <w:marTop w:val="0"/>
      <w:marBottom w:val="0"/>
      <w:divBdr>
        <w:top w:val="none" w:sz="0" w:space="0" w:color="auto"/>
        <w:left w:val="none" w:sz="0" w:space="0" w:color="auto"/>
        <w:bottom w:val="none" w:sz="0" w:space="0" w:color="auto"/>
        <w:right w:val="none" w:sz="0" w:space="0" w:color="auto"/>
      </w:divBdr>
    </w:div>
    <w:div w:id="1113939810">
      <w:bodyDiv w:val="1"/>
      <w:marLeft w:val="0"/>
      <w:marRight w:val="0"/>
      <w:marTop w:val="0"/>
      <w:marBottom w:val="0"/>
      <w:divBdr>
        <w:top w:val="none" w:sz="0" w:space="0" w:color="auto"/>
        <w:left w:val="none" w:sz="0" w:space="0" w:color="auto"/>
        <w:bottom w:val="none" w:sz="0" w:space="0" w:color="auto"/>
        <w:right w:val="none" w:sz="0" w:space="0" w:color="auto"/>
      </w:divBdr>
    </w:div>
    <w:div w:id="1119255278">
      <w:bodyDiv w:val="1"/>
      <w:marLeft w:val="0"/>
      <w:marRight w:val="0"/>
      <w:marTop w:val="0"/>
      <w:marBottom w:val="0"/>
      <w:divBdr>
        <w:top w:val="none" w:sz="0" w:space="0" w:color="auto"/>
        <w:left w:val="none" w:sz="0" w:space="0" w:color="auto"/>
        <w:bottom w:val="none" w:sz="0" w:space="0" w:color="auto"/>
        <w:right w:val="none" w:sz="0" w:space="0" w:color="auto"/>
      </w:divBdr>
    </w:div>
    <w:div w:id="1120953484">
      <w:bodyDiv w:val="1"/>
      <w:marLeft w:val="0"/>
      <w:marRight w:val="0"/>
      <w:marTop w:val="0"/>
      <w:marBottom w:val="0"/>
      <w:divBdr>
        <w:top w:val="none" w:sz="0" w:space="0" w:color="auto"/>
        <w:left w:val="none" w:sz="0" w:space="0" w:color="auto"/>
        <w:bottom w:val="none" w:sz="0" w:space="0" w:color="auto"/>
        <w:right w:val="none" w:sz="0" w:space="0" w:color="auto"/>
      </w:divBdr>
    </w:div>
    <w:div w:id="1121613316">
      <w:bodyDiv w:val="1"/>
      <w:marLeft w:val="0"/>
      <w:marRight w:val="0"/>
      <w:marTop w:val="0"/>
      <w:marBottom w:val="0"/>
      <w:divBdr>
        <w:top w:val="none" w:sz="0" w:space="0" w:color="auto"/>
        <w:left w:val="none" w:sz="0" w:space="0" w:color="auto"/>
        <w:bottom w:val="none" w:sz="0" w:space="0" w:color="auto"/>
        <w:right w:val="none" w:sz="0" w:space="0" w:color="auto"/>
      </w:divBdr>
    </w:div>
    <w:div w:id="1122922813">
      <w:bodyDiv w:val="1"/>
      <w:marLeft w:val="0"/>
      <w:marRight w:val="0"/>
      <w:marTop w:val="0"/>
      <w:marBottom w:val="0"/>
      <w:divBdr>
        <w:top w:val="none" w:sz="0" w:space="0" w:color="auto"/>
        <w:left w:val="none" w:sz="0" w:space="0" w:color="auto"/>
        <w:bottom w:val="none" w:sz="0" w:space="0" w:color="auto"/>
        <w:right w:val="none" w:sz="0" w:space="0" w:color="auto"/>
      </w:divBdr>
    </w:div>
    <w:div w:id="1123424415">
      <w:bodyDiv w:val="1"/>
      <w:marLeft w:val="0"/>
      <w:marRight w:val="0"/>
      <w:marTop w:val="0"/>
      <w:marBottom w:val="0"/>
      <w:divBdr>
        <w:top w:val="none" w:sz="0" w:space="0" w:color="auto"/>
        <w:left w:val="none" w:sz="0" w:space="0" w:color="auto"/>
        <w:bottom w:val="none" w:sz="0" w:space="0" w:color="auto"/>
        <w:right w:val="none" w:sz="0" w:space="0" w:color="auto"/>
      </w:divBdr>
    </w:div>
    <w:div w:id="1125856347">
      <w:bodyDiv w:val="1"/>
      <w:marLeft w:val="0"/>
      <w:marRight w:val="0"/>
      <w:marTop w:val="0"/>
      <w:marBottom w:val="0"/>
      <w:divBdr>
        <w:top w:val="none" w:sz="0" w:space="0" w:color="auto"/>
        <w:left w:val="none" w:sz="0" w:space="0" w:color="auto"/>
        <w:bottom w:val="none" w:sz="0" w:space="0" w:color="auto"/>
        <w:right w:val="none" w:sz="0" w:space="0" w:color="auto"/>
      </w:divBdr>
    </w:div>
    <w:div w:id="1127089900">
      <w:bodyDiv w:val="1"/>
      <w:marLeft w:val="0"/>
      <w:marRight w:val="0"/>
      <w:marTop w:val="0"/>
      <w:marBottom w:val="0"/>
      <w:divBdr>
        <w:top w:val="none" w:sz="0" w:space="0" w:color="auto"/>
        <w:left w:val="none" w:sz="0" w:space="0" w:color="auto"/>
        <w:bottom w:val="none" w:sz="0" w:space="0" w:color="auto"/>
        <w:right w:val="none" w:sz="0" w:space="0" w:color="auto"/>
      </w:divBdr>
    </w:div>
    <w:div w:id="1128478400">
      <w:bodyDiv w:val="1"/>
      <w:marLeft w:val="0"/>
      <w:marRight w:val="0"/>
      <w:marTop w:val="0"/>
      <w:marBottom w:val="0"/>
      <w:divBdr>
        <w:top w:val="none" w:sz="0" w:space="0" w:color="auto"/>
        <w:left w:val="none" w:sz="0" w:space="0" w:color="auto"/>
        <w:bottom w:val="none" w:sz="0" w:space="0" w:color="auto"/>
        <w:right w:val="none" w:sz="0" w:space="0" w:color="auto"/>
      </w:divBdr>
    </w:div>
    <w:div w:id="1128621682">
      <w:bodyDiv w:val="1"/>
      <w:marLeft w:val="0"/>
      <w:marRight w:val="0"/>
      <w:marTop w:val="0"/>
      <w:marBottom w:val="0"/>
      <w:divBdr>
        <w:top w:val="none" w:sz="0" w:space="0" w:color="auto"/>
        <w:left w:val="none" w:sz="0" w:space="0" w:color="auto"/>
        <w:bottom w:val="none" w:sz="0" w:space="0" w:color="auto"/>
        <w:right w:val="none" w:sz="0" w:space="0" w:color="auto"/>
      </w:divBdr>
    </w:div>
    <w:div w:id="1141000075">
      <w:bodyDiv w:val="1"/>
      <w:marLeft w:val="0"/>
      <w:marRight w:val="0"/>
      <w:marTop w:val="0"/>
      <w:marBottom w:val="0"/>
      <w:divBdr>
        <w:top w:val="none" w:sz="0" w:space="0" w:color="auto"/>
        <w:left w:val="none" w:sz="0" w:space="0" w:color="auto"/>
        <w:bottom w:val="none" w:sz="0" w:space="0" w:color="auto"/>
        <w:right w:val="none" w:sz="0" w:space="0" w:color="auto"/>
      </w:divBdr>
    </w:div>
    <w:div w:id="1141463142">
      <w:bodyDiv w:val="1"/>
      <w:marLeft w:val="0"/>
      <w:marRight w:val="0"/>
      <w:marTop w:val="0"/>
      <w:marBottom w:val="0"/>
      <w:divBdr>
        <w:top w:val="none" w:sz="0" w:space="0" w:color="auto"/>
        <w:left w:val="none" w:sz="0" w:space="0" w:color="auto"/>
        <w:bottom w:val="none" w:sz="0" w:space="0" w:color="auto"/>
        <w:right w:val="none" w:sz="0" w:space="0" w:color="auto"/>
      </w:divBdr>
    </w:div>
    <w:div w:id="1141997498">
      <w:bodyDiv w:val="1"/>
      <w:marLeft w:val="0"/>
      <w:marRight w:val="0"/>
      <w:marTop w:val="0"/>
      <w:marBottom w:val="0"/>
      <w:divBdr>
        <w:top w:val="none" w:sz="0" w:space="0" w:color="auto"/>
        <w:left w:val="none" w:sz="0" w:space="0" w:color="auto"/>
        <w:bottom w:val="none" w:sz="0" w:space="0" w:color="auto"/>
        <w:right w:val="none" w:sz="0" w:space="0" w:color="auto"/>
      </w:divBdr>
    </w:div>
    <w:div w:id="1149398805">
      <w:bodyDiv w:val="1"/>
      <w:marLeft w:val="0"/>
      <w:marRight w:val="0"/>
      <w:marTop w:val="0"/>
      <w:marBottom w:val="0"/>
      <w:divBdr>
        <w:top w:val="none" w:sz="0" w:space="0" w:color="auto"/>
        <w:left w:val="none" w:sz="0" w:space="0" w:color="auto"/>
        <w:bottom w:val="none" w:sz="0" w:space="0" w:color="auto"/>
        <w:right w:val="none" w:sz="0" w:space="0" w:color="auto"/>
      </w:divBdr>
    </w:div>
    <w:div w:id="1152327369">
      <w:bodyDiv w:val="1"/>
      <w:marLeft w:val="0"/>
      <w:marRight w:val="0"/>
      <w:marTop w:val="0"/>
      <w:marBottom w:val="0"/>
      <w:divBdr>
        <w:top w:val="none" w:sz="0" w:space="0" w:color="auto"/>
        <w:left w:val="none" w:sz="0" w:space="0" w:color="auto"/>
        <w:bottom w:val="none" w:sz="0" w:space="0" w:color="auto"/>
        <w:right w:val="none" w:sz="0" w:space="0" w:color="auto"/>
      </w:divBdr>
    </w:div>
    <w:div w:id="1153334478">
      <w:bodyDiv w:val="1"/>
      <w:marLeft w:val="0"/>
      <w:marRight w:val="0"/>
      <w:marTop w:val="0"/>
      <w:marBottom w:val="0"/>
      <w:divBdr>
        <w:top w:val="none" w:sz="0" w:space="0" w:color="auto"/>
        <w:left w:val="none" w:sz="0" w:space="0" w:color="auto"/>
        <w:bottom w:val="none" w:sz="0" w:space="0" w:color="auto"/>
        <w:right w:val="none" w:sz="0" w:space="0" w:color="auto"/>
      </w:divBdr>
    </w:div>
    <w:div w:id="1154369352">
      <w:bodyDiv w:val="1"/>
      <w:marLeft w:val="0"/>
      <w:marRight w:val="0"/>
      <w:marTop w:val="0"/>
      <w:marBottom w:val="0"/>
      <w:divBdr>
        <w:top w:val="none" w:sz="0" w:space="0" w:color="auto"/>
        <w:left w:val="none" w:sz="0" w:space="0" w:color="auto"/>
        <w:bottom w:val="none" w:sz="0" w:space="0" w:color="auto"/>
        <w:right w:val="none" w:sz="0" w:space="0" w:color="auto"/>
      </w:divBdr>
    </w:div>
    <w:div w:id="1155418093">
      <w:bodyDiv w:val="1"/>
      <w:marLeft w:val="0"/>
      <w:marRight w:val="0"/>
      <w:marTop w:val="0"/>
      <w:marBottom w:val="0"/>
      <w:divBdr>
        <w:top w:val="none" w:sz="0" w:space="0" w:color="auto"/>
        <w:left w:val="none" w:sz="0" w:space="0" w:color="auto"/>
        <w:bottom w:val="none" w:sz="0" w:space="0" w:color="auto"/>
        <w:right w:val="none" w:sz="0" w:space="0" w:color="auto"/>
      </w:divBdr>
    </w:div>
    <w:div w:id="1157960302">
      <w:bodyDiv w:val="1"/>
      <w:marLeft w:val="0"/>
      <w:marRight w:val="0"/>
      <w:marTop w:val="0"/>
      <w:marBottom w:val="0"/>
      <w:divBdr>
        <w:top w:val="none" w:sz="0" w:space="0" w:color="auto"/>
        <w:left w:val="none" w:sz="0" w:space="0" w:color="auto"/>
        <w:bottom w:val="none" w:sz="0" w:space="0" w:color="auto"/>
        <w:right w:val="none" w:sz="0" w:space="0" w:color="auto"/>
      </w:divBdr>
    </w:div>
    <w:div w:id="1165047118">
      <w:bodyDiv w:val="1"/>
      <w:marLeft w:val="0"/>
      <w:marRight w:val="0"/>
      <w:marTop w:val="0"/>
      <w:marBottom w:val="0"/>
      <w:divBdr>
        <w:top w:val="none" w:sz="0" w:space="0" w:color="auto"/>
        <w:left w:val="none" w:sz="0" w:space="0" w:color="auto"/>
        <w:bottom w:val="none" w:sz="0" w:space="0" w:color="auto"/>
        <w:right w:val="none" w:sz="0" w:space="0" w:color="auto"/>
      </w:divBdr>
    </w:div>
    <w:div w:id="1166166548">
      <w:bodyDiv w:val="1"/>
      <w:marLeft w:val="0"/>
      <w:marRight w:val="0"/>
      <w:marTop w:val="0"/>
      <w:marBottom w:val="0"/>
      <w:divBdr>
        <w:top w:val="none" w:sz="0" w:space="0" w:color="auto"/>
        <w:left w:val="none" w:sz="0" w:space="0" w:color="auto"/>
        <w:bottom w:val="none" w:sz="0" w:space="0" w:color="auto"/>
        <w:right w:val="none" w:sz="0" w:space="0" w:color="auto"/>
      </w:divBdr>
    </w:div>
    <w:div w:id="1168446173">
      <w:bodyDiv w:val="1"/>
      <w:marLeft w:val="0"/>
      <w:marRight w:val="0"/>
      <w:marTop w:val="0"/>
      <w:marBottom w:val="0"/>
      <w:divBdr>
        <w:top w:val="none" w:sz="0" w:space="0" w:color="auto"/>
        <w:left w:val="none" w:sz="0" w:space="0" w:color="auto"/>
        <w:bottom w:val="none" w:sz="0" w:space="0" w:color="auto"/>
        <w:right w:val="none" w:sz="0" w:space="0" w:color="auto"/>
      </w:divBdr>
    </w:div>
    <w:div w:id="1169099429">
      <w:bodyDiv w:val="1"/>
      <w:marLeft w:val="0"/>
      <w:marRight w:val="0"/>
      <w:marTop w:val="0"/>
      <w:marBottom w:val="0"/>
      <w:divBdr>
        <w:top w:val="none" w:sz="0" w:space="0" w:color="auto"/>
        <w:left w:val="none" w:sz="0" w:space="0" w:color="auto"/>
        <w:bottom w:val="none" w:sz="0" w:space="0" w:color="auto"/>
        <w:right w:val="none" w:sz="0" w:space="0" w:color="auto"/>
      </w:divBdr>
    </w:div>
    <w:div w:id="1176654583">
      <w:bodyDiv w:val="1"/>
      <w:marLeft w:val="0"/>
      <w:marRight w:val="0"/>
      <w:marTop w:val="0"/>
      <w:marBottom w:val="0"/>
      <w:divBdr>
        <w:top w:val="none" w:sz="0" w:space="0" w:color="auto"/>
        <w:left w:val="none" w:sz="0" w:space="0" w:color="auto"/>
        <w:bottom w:val="none" w:sz="0" w:space="0" w:color="auto"/>
        <w:right w:val="none" w:sz="0" w:space="0" w:color="auto"/>
      </w:divBdr>
    </w:div>
    <w:div w:id="1177769633">
      <w:bodyDiv w:val="1"/>
      <w:marLeft w:val="0"/>
      <w:marRight w:val="0"/>
      <w:marTop w:val="0"/>
      <w:marBottom w:val="0"/>
      <w:divBdr>
        <w:top w:val="none" w:sz="0" w:space="0" w:color="auto"/>
        <w:left w:val="none" w:sz="0" w:space="0" w:color="auto"/>
        <w:bottom w:val="none" w:sz="0" w:space="0" w:color="auto"/>
        <w:right w:val="none" w:sz="0" w:space="0" w:color="auto"/>
      </w:divBdr>
    </w:div>
    <w:div w:id="1178278729">
      <w:bodyDiv w:val="1"/>
      <w:marLeft w:val="0"/>
      <w:marRight w:val="0"/>
      <w:marTop w:val="0"/>
      <w:marBottom w:val="0"/>
      <w:divBdr>
        <w:top w:val="none" w:sz="0" w:space="0" w:color="auto"/>
        <w:left w:val="none" w:sz="0" w:space="0" w:color="auto"/>
        <w:bottom w:val="none" w:sz="0" w:space="0" w:color="auto"/>
        <w:right w:val="none" w:sz="0" w:space="0" w:color="auto"/>
      </w:divBdr>
    </w:div>
    <w:div w:id="1181698673">
      <w:bodyDiv w:val="1"/>
      <w:marLeft w:val="0"/>
      <w:marRight w:val="0"/>
      <w:marTop w:val="0"/>
      <w:marBottom w:val="0"/>
      <w:divBdr>
        <w:top w:val="none" w:sz="0" w:space="0" w:color="auto"/>
        <w:left w:val="none" w:sz="0" w:space="0" w:color="auto"/>
        <w:bottom w:val="none" w:sz="0" w:space="0" w:color="auto"/>
        <w:right w:val="none" w:sz="0" w:space="0" w:color="auto"/>
      </w:divBdr>
    </w:div>
    <w:div w:id="1183279665">
      <w:bodyDiv w:val="1"/>
      <w:marLeft w:val="0"/>
      <w:marRight w:val="0"/>
      <w:marTop w:val="0"/>
      <w:marBottom w:val="0"/>
      <w:divBdr>
        <w:top w:val="none" w:sz="0" w:space="0" w:color="auto"/>
        <w:left w:val="none" w:sz="0" w:space="0" w:color="auto"/>
        <w:bottom w:val="none" w:sz="0" w:space="0" w:color="auto"/>
        <w:right w:val="none" w:sz="0" w:space="0" w:color="auto"/>
      </w:divBdr>
    </w:div>
    <w:div w:id="1185245270">
      <w:bodyDiv w:val="1"/>
      <w:marLeft w:val="0"/>
      <w:marRight w:val="0"/>
      <w:marTop w:val="0"/>
      <w:marBottom w:val="0"/>
      <w:divBdr>
        <w:top w:val="none" w:sz="0" w:space="0" w:color="auto"/>
        <w:left w:val="none" w:sz="0" w:space="0" w:color="auto"/>
        <w:bottom w:val="none" w:sz="0" w:space="0" w:color="auto"/>
        <w:right w:val="none" w:sz="0" w:space="0" w:color="auto"/>
      </w:divBdr>
    </w:div>
    <w:div w:id="1185248762">
      <w:bodyDiv w:val="1"/>
      <w:marLeft w:val="0"/>
      <w:marRight w:val="0"/>
      <w:marTop w:val="0"/>
      <w:marBottom w:val="0"/>
      <w:divBdr>
        <w:top w:val="none" w:sz="0" w:space="0" w:color="auto"/>
        <w:left w:val="none" w:sz="0" w:space="0" w:color="auto"/>
        <w:bottom w:val="none" w:sz="0" w:space="0" w:color="auto"/>
        <w:right w:val="none" w:sz="0" w:space="0" w:color="auto"/>
      </w:divBdr>
    </w:div>
    <w:div w:id="1186098508">
      <w:bodyDiv w:val="1"/>
      <w:marLeft w:val="0"/>
      <w:marRight w:val="0"/>
      <w:marTop w:val="0"/>
      <w:marBottom w:val="0"/>
      <w:divBdr>
        <w:top w:val="none" w:sz="0" w:space="0" w:color="auto"/>
        <w:left w:val="none" w:sz="0" w:space="0" w:color="auto"/>
        <w:bottom w:val="none" w:sz="0" w:space="0" w:color="auto"/>
        <w:right w:val="none" w:sz="0" w:space="0" w:color="auto"/>
      </w:divBdr>
      <w:divsChild>
        <w:div w:id="76095017">
          <w:marLeft w:val="0"/>
          <w:marRight w:val="0"/>
          <w:marTop w:val="0"/>
          <w:marBottom w:val="0"/>
          <w:divBdr>
            <w:top w:val="none" w:sz="0" w:space="0" w:color="auto"/>
            <w:left w:val="none" w:sz="0" w:space="0" w:color="auto"/>
            <w:bottom w:val="none" w:sz="0" w:space="0" w:color="auto"/>
            <w:right w:val="none" w:sz="0" w:space="0" w:color="auto"/>
          </w:divBdr>
          <w:divsChild>
            <w:div w:id="130563964">
              <w:marLeft w:val="0"/>
              <w:marRight w:val="0"/>
              <w:marTop w:val="0"/>
              <w:marBottom w:val="0"/>
              <w:divBdr>
                <w:top w:val="none" w:sz="0" w:space="0" w:color="auto"/>
                <w:left w:val="none" w:sz="0" w:space="0" w:color="auto"/>
                <w:bottom w:val="none" w:sz="0" w:space="0" w:color="auto"/>
                <w:right w:val="none" w:sz="0" w:space="0" w:color="auto"/>
              </w:divBdr>
              <w:divsChild>
                <w:div w:id="42318761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00341825">
          <w:marLeft w:val="0"/>
          <w:marRight w:val="0"/>
          <w:marTop w:val="0"/>
          <w:marBottom w:val="0"/>
          <w:divBdr>
            <w:top w:val="none" w:sz="0" w:space="0" w:color="auto"/>
            <w:left w:val="none" w:sz="0" w:space="0" w:color="auto"/>
            <w:bottom w:val="none" w:sz="0" w:space="0" w:color="auto"/>
            <w:right w:val="none" w:sz="0" w:space="0" w:color="auto"/>
          </w:divBdr>
          <w:divsChild>
            <w:div w:id="20477728">
              <w:marLeft w:val="0"/>
              <w:marRight w:val="0"/>
              <w:marTop w:val="0"/>
              <w:marBottom w:val="0"/>
              <w:divBdr>
                <w:top w:val="none" w:sz="0" w:space="0" w:color="auto"/>
                <w:left w:val="none" w:sz="0" w:space="0" w:color="auto"/>
                <w:bottom w:val="none" w:sz="0" w:space="0" w:color="auto"/>
                <w:right w:val="none" w:sz="0" w:space="0" w:color="auto"/>
              </w:divBdr>
              <w:divsChild>
                <w:div w:id="744838075">
                  <w:marLeft w:val="0"/>
                  <w:marRight w:val="0"/>
                  <w:marTop w:val="60"/>
                  <w:marBottom w:val="0"/>
                  <w:divBdr>
                    <w:top w:val="none" w:sz="0" w:space="0" w:color="auto"/>
                    <w:left w:val="none" w:sz="0" w:space="0" w:color="auto"/>
                    <w:bottom w:val="none" w:sz="0" w:space="0" w:color="auto"/>
                    <w:right w:val="none" w:sz="0" w:space="0" w:color="auto"/>
                  </w:divBdr>
                </w:div>
                <w:div w:id="1175726824">
                  <w:marLeft w:val="0"/>
                  <w:marRight w:val="0"/>
                  <w:marTop w:val="60"/>
                  <w:marBottom w:val="0"/>
                  <w:divBdr>
                    <w:top w:val="none" w:sz="0" w:space="0" w:color="auto"/>
                    <w:left w:val="none" w:sz="0" w:space="0" w:color="auto"/>
                    <w:bottom w:val="none" w:sz="0" w:space="0" w:color="auto"/>
                    <w:right w:val="none" w:sz="0" w:space="0" w:color="auto"/>
                  </w:divBdr>
                </w:div>
                <w:div w:id="699086142">
                  <w:marLeft w:val="0"/>
                  <w:marRight w:val="0"/>
                  <w:marTop w:val="60"/>
                  <w:marBottom w:val="0"/>
                  <w:divBdr>
                    <w:top w:val="none" w:sz="0" w:space="0" w:color="auto"/>
                    <w:left w:val="none" w:sz="0" w:space="0" w:color="auto"/>
                    <w:bottom w:val="none" w:sz="0" w:space="0" w:color="auto"/>
                    <w:right w:val="none" w:sz="0" w:space="0" w:color="auto"/>
                  </w:divBdr>
                </w:div>
                <w:div w:id="657415494">
                  <w:marLeft w:val="0"/>
                  <w:marRight w:val="0"/>
                  <w:marTop w:val="60"/>
                  <w:marBottom w:val="0"/>
                  <w:divBdr>
                    <w:top w:val="none" w:sz="0" w:space="0" w:color="auto"/>
                    <w:left w:val="none" w:sz="0" w:space="0" w:color="auto"/>
                    <w:bottom w:val="none" w:sz="0" w:space="0" w:color="auto"/>
                    <w:right w:val="none" w:sz="0" w:space="0" w:color="auto"/>
                  </w:divBdr>
                </w:div>
                <w:div w:id="1755123301">
                  <w:marLeft w:val="0"/>
                  <w:marRight w:val="0"/>
                  <w:marTop w:val="60"/>
                  <w:marBottom w:val="0"/>
                  <w:divBdr>
                    <w:top w:val="none" w:sz="0" w:space="0" w:color="auto"/>
                    <w:left w:val="none" w:sz="0" w:space="0" w:color="auto"/>
                    <w:bottom w:val="none" w:sz="0" w:space="0" w:color="auto"/>
                    <w:right w:val="none" w:sz="0" w:space="0" w:color="auto"/>
                  </w:divBdr>
                </w:div>
                <w:div w:id="1042555212">
                  <w:marLeft w:val="0"/>
                  <w:marRight w:val="0"/>
                  <w:marTop w:val="60"/>
                  <w:marBottom w:val="0"/>
                  <w:divBdr>
                    <w:top w:val="none" w:sz="0" w:space="0" w:color="auto"/>
                    <w:left w:val="none" w:sz="0" w:space="0" w:color="auto"/>
                    <w:bottom w:val="none" w:sz="0" w:space="0" w:color="auto"/>
                    <w:right w:val="none" w:sz="0" w:space="0" w:color="auto"/>
                  </w:divBdr>
                </w:div>
                <w:div w:id="2087261276">
                  <w:marLeft w:val="0"/>
                  <w:marRight w:val="0"/>
                  <w:marTop w:val="60"/>
                  <w:marBottom w:val="0"/>
                  <w:divBdr>
                    <w:top w:val="none" w:sz="0" w:space="0" w:color="auto"/>
                    <w:left w:val="none" w:sz="0" w:space="0" w:color="auto"/>
                    <w:bottom w:val="none" w:sz="0" w:space="0" w:color="auto"/>
                    <w:right w:val="none" w:sz="0" w:space="0" w:color="auto"/>
                  </w:divBdr>
                </w:div>
                <w:div w:id="444037612">
                  <w:marLeft w:val="0"/>
                  <w:marRight w:val="0"/>
                  <w:marTop w:val="60"/>
                  <w:marBottom w:val="0"/>
                  <w:divBdr>
                    <w:top w:val="none" w:sz="0" w:space="0" w:color="auto"/>
                    <w:left w:val="none" w:sz="0" w:space="0" w:color="auto"/>
                    <w:bottom w:val="none" w:sz="0" w:space="0" w:color="auto"/>
                    <w:right w:val="none" w:sz="0" w:space="0" w:color="auto"/>
                  </w:divBdr>
                </w:div>
                <w:div w:id="198241975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87401601">
      <w:bodyDiv w:val="1"/>
      <w:marLeft w:val="0"/>
      <w:marRight w:val="0"/>
      <w:marTop w:val="0"/>
      <w:marBottom w:val="0"/>
      <w:divBdr>
        <w:top w:val="none" w:sz="0" w:space="0" w:color="auto"/>
        <w:left w:val="none" w:sz="0" w:space="0" w:color="auto"/>
        <w:bottom w:val="none" w:sz="0" w:space="0" w:color="auto"/>
        <w:right w:val="none" w:sz="0" w:space="0" w:color="auto"/>
      </w:divBdr>
    </w:div>
    <w:div w:id="1187792969">
      <w:bodyDiv w:val="1"/>
      <w:marLeft w:val="0"/>
      <w:marRight w:val="0"/>
      <w:marTop w:val="0"/>
      <w:marBottom w:val="0"/>
      <w:divBdr>
        <w:top w:val="none" w:sz="0" w:space="0" w:color="auto"/>
        <w:left w:val="none" w:sz="0" w:space="0" w:color="auto"/>
        <w:bottom w:val="none" w:sz="0" w:space="0" w:color="auto"/>
        <w:right w:val="none" w:sz="0" w:space="0" w:color="auto"/>
      </w:divBdr>
    </w:div>
    <w:div w:id="1189217715">
      <w:bodyDiv w:val="1"/>
      <w:marLeft w:val="0"/>
      <w:marRight w:val="0"/>
      <w:marTop w:val="0"/>
      <w:marBottom w:val="0"/>
      <w:divBdr>
        <w:top w:val="none" w:sz="0" w:space="0" w:color="auto"/>
        <w:left w:val="none" w:sz="0" w:space="0" w:color="auto"/>
        <w:bottom w:val="none" w:sz="0" w:space="0" w:color="auto"/>
        <w:right w:val="none" w:sz="0" w:space="0" w:color="auto"/>
      </w:divBdr>
    </w:div>
    <w:div w:id="1189562125">
      <w:bodyDiv w:val="1"/>
      <w:marLeft w:val="0"/>
      <w:marRight w:val="0"/>
      <w:marTop w:val="0"/>
      <w:marBottom w:val="0"/>
      <w:divBdr>
        <w:top w:val="none" w:sz="0" w:space="0" w:color="auto"/>
        <w:left w:val="none" w:sz="0" w:space="0" w:color="auto"/>
        <w:bottom w:val="none" w:sz="0" w:space="0" w:color="auto"/>
        <w:right w:val="none" w:sz="0" w:space="0" w:color="auto"/>
      </w:divBdr>
    </w:div>
    <w:div w:id="1193029253">
      <w:bodyDiv w:val="1"/>
      <w:marLeft w:val="0"/>
      <w:marRight w:val="0"/>
      <w:marTop w:val="0"/>
      <w:marBottom w:val="0"/>
      <w:divBdr>
        <w:top w:val="none" w:sz="0" w:space="0" w:color="auto"/>
        <w:left w:val="none" w:sz="0" w:space="0" w:color="auto"/>
        <w:bottom w:val="none" w:sz="0" w:space="0" w:color="auto"/>
        <w:right w:val="none" w:sz="0" w:space="0" w:color="auto"/>
      </w:divBdr>
    </w:div>
    <w:div w:id="1193542160">
      <w:bodyDiv w:val="1"/>
      <w:marLeft w:val="0"/>
      <w:marRight w:val="0"/>
      <w:marTop w:val="0"/>
      <w:marBottom w:val="0"/>
      <w:divBdr>
        <w:top w:val="none" w:sz="0" w:space="0" w:color="auto"/>
        <w:left w:val="none" w:sz="0" w:space="0" w:color="auto"/>
        <w:bottom w:val="none" w:sz="0" w:space="0" w:color="auto"/>
        <w:right w:val="none" w:sz="0" w:space="0" w:color="auto"/>
      </w:divBdr>
    </w:div>
    <w:div w:id="1199313814">
      <w:bodyDiv w:val="1"/>
      <w:marLeft w:val="0"/>
      <w:marRight w:val="0"/>
      <w:marTop w:val="0"/>
      <w:marBottom w:val="0"/>
      <w:divBdr>
        <w:top w:val="none" w:sz="0" w:space="0" w:color="auto"/>
        <w:left w:val="none" w:sz="0" w:space="0" w:color="auto"/>
        <w:bottom w:val="none" w:sz="0" w:space="0" w:color="auto"/>
        <w:right w:val="none" w:sz="0" w:space="0" w:color="auto"/>
      </w:divBdr>
    </w:div>
    <w:div w:id="1201013167">
      <w:bodyDiv w:val="1"/>
      <w:marLeft w:val="0"/>
      <w:marRight w:val="0"/>
      <w:marTop w:val="0"/>
      <w:marBottom w:val="0"/>
      <w:divBdr>
        <w:top w:val="none" w:sz="0" w:space="0" w:color="auto"/>
        <w:left w:val="none" w:sz="0" w:space="0" w:color="auto"/>
        <w:bottom w:val="none" w:sz="0" w:space="0" w:color="auto"/>
        <w:right w:val="none" w:sz="0" w:space="0" w:color="auto"/>
      </w:divBdr>
    </w:div>
    <w:div w:id="1201212240">
      <w:bodyDiv w:val="1"/>
      <w:marLeft w:val="0"/>
      <w:marRight w:val="0"/>
      <w:marTop w:val="0"/>
      <w:marBottom w:val="0"/>
      <w:divBdr>
        <w:top w:val="none" w:sz="0" w:space="0" w:color="auto"/>
        <w:left w:val="none" w:sz="0" w:space="0" w:color="auto"/>
        <w:bottom w:val="none" w:sz="0" w:space="0" w:color="auto"/>
        <w:right w:val="none" w:sz="0" w:space="0" w:color="auto"/>
      </w:divBdr>
    </w:div>
    <w:div w:id="1202136339">
      <w:bodyDiv w:val="1"/>
      <w:marLeft w:val="0"/>
      <w:marRight w:val="0"/>
      <w:marTop w:val="0"/>
      <w:marBottom w:val="0"/>
      <w:divBdr>
        <w:top w:val="none" w:sz="0" w:space="0" w:color="auto"/>
        <w:left w:val="none" w:sz="0" w:space="0" w:color="auto"/>
        <w:bottom w:val="none" w:sz="0" w:space="0" w:color="auto"/>
        <w:right w:val="none" w:sz="0" w:space="0" w:color="auto"/>
      </w:divBdr>
    </w:div>
    <w:div w:id="1204056171">
      <w:bodyDiv w:val="1"/>
      <w:marLeft w:val="0"/>
      <w:marRight w:val="0"/>
      <w:marTop w:val="0"/>
      <w:marBottom w:val="0"/>
      <w:divBdr>
        <w:top w:val="none" w:sz="0" w:space="0" w:color="auto"/>
        <w:left w:val="none" w:sz="0" w:space="0" w:color="auto"/>
        <w:bottom w:val="none" w:sz="0" w:space="0" w:color="auto"/>
        <w:right w:val="none" w:sz="0" w:space="0" w:color="auto"/>
      </w:divBdr>
    </w:div>
    <w:div w:id="1207063361">
      <w:bodyDiv w:val="1"/>
      <w:marLeft w:val="0"/>
      <w:marRight w:val="0"/>
      <w:marTop w:val="0"/>
      <w:marBottom w:val="0"/>
      <w:divBdr>
        <w:top w:val="none" w:sz="0" w:space="0" w:color="auto"/>
        <w:left w:val="none" w:sz="0" w:space="0" w:color="auto"/>
        <w:bottom w:val="none" w:sz="0" w:space="0" w:color="auto"/>
        <w:right w:val="none" w:sz="0" w:space="0" w:color="auto"/>
      </w:divBdr>
    </w:div>
    <w:div w:id="1209217957">
      <w:bodyDiv w:val="1"/>
      <w:marLeft w:val="0"/>
      <w:marRight w:val="0"/>
      <w:marTop w:val="0"/>
      <w:marBottom w:val="0"/>
      <w:divBdr>
        <w:top w:val="none" w:sz="0" w:space="0" w:color="auto"/>
        <w:left w:val="none" w:sz="0" w:space="0" w:color="auto"/>
        <w:bottom w:val="none" w:sz="0" w:space="0" w:color="auto"/>
        <w:right w:val="none" w:sz="0" w:space="0" w:color="auto"/>
      </w:divBdr>
    </w:div>
    <w:div w:id="1209761222">
      <w:bodyDiv w:val="1"/>
      <w:marLeft w:val="0"/>
      <w:marRight w:val="0"/>
      <w:marTop w:val="0"/>
      <w:marBottom w:val="0"/>
      <w:divBdr>
        <w:top w:val="none" w:sz="0" w:space="0" w:color="auto"/>
        <w:left w:val="none" w:sz="0" w:space="0" w:color="auto"/>
        <w:bottom w:val="none" w:sz="0" w:space="0" w:color="auto"/>
        <w:right w:val="none" w:sz="0" w:space="0" w:color="auto"/>
      </w:divBdr>
    </w:div>
    <w:div w:id="1213083331">
      <w:bodyDiv w:val="1"/>
      <w:marLeft w:val="0"/>
      <w:marRight w:val="0"/>
      <w:marTop w:val="0"/>
      <w:marBottom w:val="0"/>
      <w:divBdr>
        <w:top w:val="none" w:sz="0" w:space="0" w:color="auto"/>
        <w:left w:val="none" w:sz="0" w:space="0" w:color="auto"/>
        <w:bottom w:val="none" w:sz="0" w:space="0" w:color="auto"/>
        <w:right w:val="none" w:sz="0" w:space="0" w:color="auto"/>
      </w:divBdr>
    </w:div>
    <w:div w:id="1214272246">
      <w:bodyDiv w:val="1"/>
      <w:marLeft w:val="0"/>
      <w:marRight w:val="0"/>
      <w:marTop w:val="0"/>
      <w:marBottom w:val="0"/>
      <w:divBdr>
        <w:top w:val="none" w:sz="0" w:space="0" w:color="auto"/>
        <w:left w:val="none" w:sz="0" w:space="0" w:color="auto"/>
        <w:bottom w:val="none" w:sz="0" w:space="0" w:color="auto"/>
        <w:right w:val="none" w:sz="0" w:space="0" w:color="auto"/>
      </w:divBdr>
    </w:div>
    <w:div w:id="1215505666">
      <w:bodyDiv w:val="1"/>
      <w:marLeft w:val="0"/>
      <w:marRight w:val="0"/>
      <w:marTop w:val="0"/>
      <w:marBottom w:val="0"/>
      <w:divBdr>
        <w:top w:val="none" w:sz="0" w:space="0" w:color="auto"/>
        <w:left w:val="none" w:sz="0" w:space="0" w:color="auto"/>
        <w:bottom w:val="none" w:sz="0" w:space="0" w:color="auto"/>
        <w:right w:val="none" w:sz="0" w:space="0" w:color="auto"/>
      </w:divBdr>
    </w:div>
    <w:div w:id="1216433425">
      <w:bodyDiv w:val="1"/>
      <w:marLeft w:val="0"/>
      <w:marRight w:val="0"/>
      <w:marTop w:val="0"/>
      <w:marBottom w:val="0"/>
      <w:divBdr>
        <w:top w:val="none" w:sz="0" w:space="0" w:color="auto"/>
        <w:left w:val="none" w:sz="0" w:space="0" w:color="auto"/>
        <w:bottom w:val="none" w:sz="0" w:space="0" w:color="auto"/>
        <w:right w:val="none" w:sz="0" w:space="0" w:color="auto"/>
      </w:divBdr>
    </w:div>
    <w:div w:id="1219782521">
      <w:bodyDiv w:val="1"/>
      <w:marLeft w:val="0"/>
      <w:marRight w:val="0"/>
      <w:marTop w:val="0"/>
      <w:marBottom w:val="0"/>
      <w:divBdr>
        <w:top w:val="none" w:sz="0" w:space="0" w:color="auto"/>
        <w:left w:val="none" w:sz="0" w:space="0" w:color="auto"/>
        <w:bottom w:val="none" w:sz="0" w:space="0" w:color="auto"/>
        <w:right w:val="none" w:sz="0" w:space="0" w:color="auto"/>
      </w:divBdr>
    </w:div>
    <w:div w:id="1224944786">
      <w:bodyDiv w:val="1"/>
      <w:marLeft w:val="0"/>
      <w:marRight w:val="0"/>
      <w:marTop w:val="0"/>
      <w:marBottom w:val="0"/>
      <w:divBdr>
        <w:top w:val="none" w:sz="0" w:space="0" w:color="auto"/>
        <w:left w:val="none" w:sz="0" w:space="0" w:color="auto"/>
        <w:bottom w:val="none" w:sz="0" w:space="0" w:color="auto"/>
        <w:right w:val="none" w:sz="0" w:space="0" w:color="auto"/>
      </w:divBdr>
    </w:div>
    <w:div w:id="1225023186">
      <w:bodyDiv w:val="1"/>
      <w:marLeft w:val="0"/>
      <w:marRight w:val="0"/>
      <w:marTop w:val="0"/>
      <w:marBottom w:val="0"/>
      <w:divBdr>
        <w:top w:val="none" w:sz="0" w:space="0" w:color="auto"/>
        <w:left w:val="none" w:sz="0" w:space="0" w:color="auto"/>
        <w:bottom w:val="none" w:sz="0" w:space="0" w:color="auto"/>
        <w:right w:val="none" w:sz="0" w:space="0" w:color="auto"/>
      </w:divBdr>
    </w:div>
    <w:div w:id="1226142118">
      <w:bodyDiv w:val="1"/>
      <w:marLeft w:val="0"/>
      <w:marRight w:val="0"/>
      <w:marTop w:val="0"/>
      <w:marBottom w:val="0"/>
      <w:divBdr>
        <w:top w:val="none" w:sz="0" w:space="0" w:color="auto"/>
        <w:left w:val="none" w:sz="0" w:space="0" w:color="auto"/>
        <w:bottom w:val="none" w:sz="0" w:space="0" w:color="auto"/>
        <w:right w:val="none" w:sz="0" w:space="0" w:color="auto"/>
      </w:divBdr>
    </w:div>
    <w:div w:id="1227690577">
      <w:bodyDiv w:val="1"/>
      <w:marLeft w:val="0"/>
      <w:marRight w:val="0"/>
      <w:marTop w:val="0"/>
      <w:marBottom w:val="0"/>
      <w:divBdr>
        <w:top w:val="none" w:sz="0" w:space="0" w:color="auto"/>
        <w:left w:val="none" w:sz="0" w:space="0" w:color="auto"/>
        <w:bottom w:val="none" w:sz="0" w:space="0" w:color="auto"/>
        <w:right w:val="none" w:sz="0" w:space="0" w:color="auto"/>
      </w:divBdr>
    </w:div>
    <w:div w:id="1229805180">
      <w:bodyDiv w:val="1"/>
      <w:marLeft w:val="0"/>
      <w:marRight w:val="0"/>
      <w:marTop w:val="0"/>
      <w:marBottom w:val="0"/>
      <w:divBdr>
        <w:top w:val="none" w:sz="0" w:space="0" w:color="auto"/>
        <w:left w:val="none" w:sz="0" w:space="0" w:color="auto"/>
        <w:bottom w:val="none" w:sz="0" w:space="0" w:color="auto"/>
        <w:right w:val="none" w:sz="0" w:space="0" w:color="auto"/>
      </w:divBdr>
    </w:div>
    <w:div w:id="1232621298">
      <w:bodyDiv w:val="1"/>
      <w:marLeft w:val="0"/>
      <w:marRight w:val="0"/>
      <w:marTop w:val="0"/>
      <w:marBottom w:val="0"/>
      <w:divBdr>
        <w:top w:val="none" w:sz="0" w:space="0" w:color="auto"/>
        <w:left w:val="none" w:sz="0" w:space="0" w:color="auto"/>
        <w:bottom w:val="none" w:sz="0" w:space="0" w:color="auto"/>
        <w:right w:val="none" w:sz="0" w:space="0" w:color="auto"/>
      </w:divBdr>
    </w:div>
    <w:div w:id="1233587399">
      <w:bodyDiv w:val="1"/>
      <w:marLeft w:val="0"/>
      <w:marRight w:val="0"/>
      <w:marTop w:val="0"/>
      <w:marBottom w:val="0"/>
      <w:divBdr>
        <w:top w:val="none" w:sz="0" w:space="0" w:color="auto"/>
        <w:left w:val="none" w:sz="0" w:space="0" w:color="auto"/>
        <w:bottom w:val="none" w:sz="0" w:space="0" w:color="auto"/>
        <w:right w:val="none" w:sz="0" w:space="0" w:color="auto"/>
      </w:divBdr>
    </w:div>
    <w:div w:id="1234241385">
      <w:bodyDiv w:val="1"/>
      <w:marLeft w:val="0"/>
      <w:marRight w:val="0"/>
      <w:marTop w:val="0"/>
      <w:marBottom w:val="0"/>
      <w:divBdr>
        <w:top w:val="none" w:sz="0" w:space="0" w:color="auto"/>
        <w:left w:val="none" w:sz="0" w:space="0" w:color="auto"/>
        <w:bottom w:val="none" w:sz="0" w:space="0" w:color="auto"/>
        <w:right w:val="none" w:sz="0" w:space="0" w:color="auto"/>
      </w:divBdr>
    </w:div>
    <w:div w:id="1236161486">
      <w:bodyDiv w:val="1"/>
      <w:marLeft w:val="0"/>
      <w:marRight w:val="0"/>
      <w:marTop w:val="0"/>
      <w:marBottom w:val="0"/>
      <w:divBdr>
        <w:top w:val="none" w:sz="0" w:space="0" w:color="auto"/>
        <w:left w:val="none" w:sz="0" w:space="0" w:color="auto"/>
        <w:bottom w:val="none" w:sz="0" w:space="0" w:color="auto"/>
        <w:right w:val="none" w:sz="0" w:space="0" w:color="auto"/>
      </w:divBdr>
    </w:div>
    <w:div w:id="1236163775">
      <w:bodyDiv w:val="1"/>
      <w:marLeft w:val="0"/>
      <w:marRight w:val="0"/>
      <w:marTop w:val="0"/>
      <w:marBottom w:val="0"/>
      <w:divBdr>
        <w:top w:val="none" w:sz="0" w:space="0" w:color="auto"/>
        <w:left w:val="none" w:sz="0" w:space="0" w:color="auto"/>
        <w:bottom w:val="none" w:sz="0" w:space="0" w:color="auto"/>
        <w:right w:val="none" w:sz="0" w:space="0" w:color="auto"/>
      </w:divBdr>
    </w:div>
    <w:div w:id="1239561647">
      <w:bodyDiv w:val="1"/>
      <w:marLeft w:val="0"/>
      <w:marRight w:val="0"/>
      <w:marTop w:val="0"/>
      <w:marBottom w:val="0"/>
      <w:divBdr>
        <w:top w:val="none" w:sz="0" w:space="0" w:color="auto"/>
        <w:left w:val="none" w:sz="0" w:space="0" w:color="auto"/>
        <w:bottom w:val="none" w:sz="0" w:space="0" w:color="auto"/>
        <w:right w:val="none" w:sz="0" w:space="0" w:color="auto"/>
      </w:divBdr>
    </w:div>
    <w:div w:id="1241410663">
      <w:bodyDiv w:val="1"/>
      <w:marLeft w:val="0"/>
      <w:marRight w:val="0"/>
      <w:marTop w:val="0"/>
      <w:marBottom w:val="0"/>
      <w:divBdr>
        <w:top w:val="none" w:sz="0" w:space="0" w:color="auto"/>
        <w:left w:val="none" w:sz="0" w:space="0" w:color="auto"/>
        <w:bottom w:val="none" w:sz="0" w:space="0" w:color="auto"/>
        <w:right w:val="none" w:sz="0" w:space="0" w:color="auto"/>
      </w:divBdr>
    </w:div>
    <w:div w:id="1247768499">
      <w:bodyDiv w:val="1"/>
      <w:marLeft w:val="0"/>
      <w:marRight w:val="0"/>
      <w:marTop w:val="0"/>
      <w:marBottom w:val="0"/>
      <w:divBdr>
        <w:top w:val="none" w:sz="0" w:space="0" w:color="auto"/>
        <w:left w:val="none" w:sz="0" w:space="0" w:color="auto"/>
        <w:bottom w:val="none" w:sz="0" w:space="0" w:color="auto"/>
        <w:right w:val="none" w:sz="0" w:space="0" w:color="auto"/>
      </w:divBdr>
    </w:div>
    <w:div w:id="1248002780">
      <w:bodyDiv w:val="1"/>
      <w:marLeft w:val="0"/>
      <w:marRight w:val="0"/>
      <w:marTop w:val="0"/>
      <w:marBottom w:val="0"/>
      <w:divBdr>
        <w:top w:val="none" w:sz="0" w:space="0" w:color="auto"/>
        <w:left w:val="none" w:sz="0" w:space="0" w:color="auto"/>
        <w:bottom w:val="none" w:sz="0" w:space="0" w:color="auto"/>
        <w:right w:val="none" w:sz="0" w:space="0" w:color="auto"/>
      </w:divBdr>
    </w:div>
    <w:div w:id="1248734078">
      <w:bodyDiv w:val="1"/>
      <w:marLeft w:val="0"/>
      <w:marRight w:val="0"/>
      <w:marTop w:val="0"/>
      <w:marBottom w:val="0"/>
      <w:divBdr>
        <w:top w:val="none" w:sz="0" w:space="0" w:color="auto"/>
        <w:left w:val="none" w:sz="0" w:space="0" w:color="auto"/>
        <w:bottom w:val="none" w:sz="0" w:space="0" w:color="auto"/>
        <w:right w:val="none" w:sz="0" w:space="0" w:color="auto"/>
      </w:divBdr>
    </w:div>
    <w:div w:id="1251934531">
      <w:bodyDiv w:val="1"/>
      <w:marLeft w:val="0"/>
      <w:marRight w:val="0"/>
      <w:marTop w:val="0"/>
      <w:marBottom w:val="0"/>
      <w:divBdr>
        <w:top w:val="none" w:sz="0" w:space="0" w:color="auto"/>
        <w:left w:val="none" w:sz="0" w:space="0" w:color="auto"/>
        <w:bottom w:val="none" w:sz="0" w:space="0" w:color="auto"/>
        <w:right w:val="none" w:sz="0" w:space="0" w:color="auto"/>
      </w:divBdr>
    </w:div>
    <w:div w:id="1255551358">
      <w:bodyDiv w:val="1"/>
      <w:marLeft w:val="0"/>
      <w:marRight w:val="0"/>
      <w:marTop w:val="0"/>
      <w:marBottom w:val="0"/>
      <w:divBdr>
        <w:top w:val="none" w:sz="0" w:space="0" w:color="auto"/>
        <w:left w:val="none" w:sz="0" w:space="0" w:color="auto"/>
        <w:bottom w:val="none" w:sz="0" w:space="0" w:color="auto"/>
        <w:right w:val="none" w:sz="0" w:space="0" w:color="auto"/>
      </w:divBdr>
    </w:div>
    <w:div w:id="1259868740">
      <w:bodyDiv w:val="1"/>
      <w:marLeft w:val="0"/>
      <w:marRight w:val="0"/>
      <w:marTop w:val="0"/>
      <w:marBottom w:val="0"/>
      <w:divBdr>
        <w:top w:val="none" w:sz="0" w:space="0" w:color="auto"/>
        <w:left w:val="none" w:sz="0" w:space="0" w:color="auto"/>
        <w:bottom w:val="none" w:sz="0" w:space="0" w:color="auto"/>
        <w:right w:val="none" w:sz="0" w:space="0" w:color="auto"/>
      </w:divBdr>
    </w:div>
    <w:div w:id="1271662588">
      <w:bodyDiv w:val="1"/>
      <w:marLeft w:val="0"/>
      <w:marRight w:val="0"/>
      <w:marTop w:val="0"/>
      <w:marBottom w:val="0"/>
      <w:divBdr>
        <w:top w:val="none" w:sz="0" w:space="0" w:color="auto"/>
        <w:left w:val="none" w:sz="0" w:space="0" w:color="auto"/>
        <w:bottom w:val="none" w:sz="0" w:space="0" w:color="auto"/>
        <w:right w:val="none" w:sz="0" w:space="0" w:color="auto"/>
      </w:divBdr>
    </w:div>
    <w:div w:id="1279800977">
      <w:bodyDiv w:val="1"/>
      <w:marLeft w:val="0"/>
      <w:marRight w:val="0"/>
      <w:marTop w:val="0"/>
      <w:marBottom w:val="0"/>
      <w:divBdr>
        <w:top w:val="none" w:sz="0" w:space="0" w:color="auto"/>
        <w:left w:val="none" w:sz="0" w:space="0" w:color="auto"/>
        <w:bottom w:val="none" w:sz="0" w:space="0" w:color="auto"/>
        <w:right w:val="none" w:sz="0" w:space="0" w:color="auto"/>
      </w:divBdr>
    </w:div>
    <w:div w:id="1280064454">
      <w:bodyDiv w:val="1"/>
      <w:marLeft w:val="0"/>
      <w:marRight w:val="0"/>
      <w:marTop w:val="0"/>
      <w:marBottom w:val="0"/>
      <w:divBdr>
        <w:top w:val="none" w:sz="0" w:space="0" w:color="auto"/>
        <w:left w:val="none" w:sz="0" w:space="0" w:color="auto"/>
        <w:bottom w:val="none" w:sz="0" w:space="0" w:color="auto"/>
        <w:right w:val="none" w:sz="0" w:space="0" w:color="auto"/>
      </w:divBdr>
    </w:div>
    <w:div w:id="1280185796">
      <w:bodyDiv w:val="1"/>
      <w:marLeft w:val="0"/>
      <w:marRight w:val="0"/>
      <w:marTop w:val="0"/>
      <w:marBottom w:val="0"/>
      <w:divBdr>
        <w:top w:val="none" w:sz="0" w:space="0" w:color="auto"/>
        <w:left w:val="none" w:sz="0" w:space="0" w:color="auto"/>
        <w:bottom w:val="none" w:sz="0" w:space="0" w:color="auto"/>
        <w:right w:val="none" w:sz="0" w:space="0" w:color="auto"/>
      </w:divBdr>
    </w:div>
    <w:div w:id="1281566786">
      <w:bodyDiv w:val="1"/>
      <w:marLeft w:val="0"/>
      <w:marRight w:val="0"/>
      <w:marTop w:val="0"/>
      <w:marBottom w:val="0"/>
      <w:divBdr>
        <w:top w:val="none" w:sz="0" w:space="0" w:color="auto"/>
        <w:left w:val="none" w:sz="0" w:space="0" w:color="auto"/>
        <w:bottom w:val="none" w:sz="0" w:space="0" w:color="auto"/>
        <w:right w:val="none" w:sz="0" w:space="0" w:color="auto"/>
      </w:divBdr>
    </w:div>
    <w:div w:id="1281839856">
      <w:bodyDiv w:val="1"/>
      <w:marLeft w:val="0"/>
      <w:marRight w:val="0"/>
      <w:marTop w:val="0"/>
      <w:marBottom w:val="0"/>
      <w:divBdr>
        <w:top w:val="none" w:sz="0" w:space="0" w:color="auto"/>
        <w:left w:val="none" w:sz="0" w:space="0" w:color="auto"/>
        <w:bottom w:val="none" w:sz="0" w:space="0" w:color="auto"/>
        <w:right w:val="none" w:sz="0" w:space="0" w:color="auto"/>
      </w:divBdr>
    </w:div>
    <w:div w:id="1283271471">
      <w:bodyDiv w:val="1"/>
      <w:marLeft w:val="0"/>
      <w:marRight w:val="0"/>
      <w:marTop w:val="0"/>
      <w:marBottom w:val="0"/>
      <w:divBdr>
        <w:top w:val="none" w:sz="0" w:space="0" w:color="auto"/>
        <w:left w:val="none" w:sz="0" w:space="0" w:color="auto"/>
        <w:bottom w:val="none" w:sz="0" w:space="0" w:color="auto"/>
        <w:right w:val="none" w:sz="0" w:space="0" w:color="auto"/>
      </w:divBdr>
    </w:div>
    <w:div w:id="1283341990">
      <w:bodyDiv w:val="1"/>
      <w:marLeft w:val="0"/>
      <w:marRight w:val="0"/>
      <w:marTop w:val="0"/>
      <w:marBottom w:val="0"/>
      <w:divBdr>
        <w:top w:val="none" w:sz="0" w:space="0" w:color="auto"/>
        <w:left w:val="none" w:sz="0" w:space="0" w:color="auto"/>
        <w:bottom w:val="none" w:sz="0" w:space="0" w:color="auto"/>
        <w:right w:val="none" w:sz="0" w:space="0" w:color="auto"/>
      </w:divBdr>
    </w:div>
    <w:div w:id="1290479458">
      <w:bodyDiv w:val="1"/>
      <w:marLeft w:val="0"/>
      <w:marRight w:val="0"/>
      <w:marTop w:val="0"/>
      <w:marBottom w:val="0"/>
      <w:divBdr>
        <w:top w:val="none" w:sz="0" w:space="0" w:color="auto"/>
        <w:left w:val="none" w:sz="0" w:space="0" w:color="auto"/>
        <w:bottom w:val="none" w:sz="0" w:space="0" w:color="auto"/>
        <w:right w:val="none" w:sz="0" w:space="0" w:color="auto"/>
      </w:divBdr>
    </w:div>
    <w:div w:id="1290935918">
      <w:bodyDiv w:val="1"/>
      <w:marLeft w:val="0"/>
      <w:marRight w:val="0"/>
      <w:marTop w:val="0"/>
      <w:marBottom w:val="0"/>
      <w:divBdr>
        <w:top w:val="none" w:sz="0" w:space="0" w:color="auto"/>
        <w:left w:val="none" w:sz="0" w:space="0" w:color="auto"/>
        <w:bottom w:val="none" w:sz="0" w:space="0" w:color="auto"/>
        <w:right w:val="none" w:sz="0" w:space="0" w:color="auto"/>
      </w:divBdr>
    </w:div>
    <w:div w:id="1292205489">
      <w:bodyDiv w:val="1"/>
      <w:marLeft w:val="0"/>
      <w:marRight w:val="0"/>
      <w:marTop w:val="0"/>
      <w:marBottom w:val="0"/>
      <w:divBdr>
        <w:top w:val="none" w:sz="0" w:space="0" w:color="auto"/>
        <w:left w:val="none" w:sz="0" w:space="0" w:color="auto"/>
        <w:bottom w:val="none" w:sz="0" w:space="0" w:color="auto"/>
        <w:right w:val="none" w:sz="0" w:space="0" w:color="auto"/>
      </w:divBdr>
    </w:div>
    <w:div w:id="1295214382">
      <w:bodyDiv w:val="1"/>
      <w:marLeft w:val="0"/>
      <w:marRight w:val="0"/>
      <w:marTop w:val="0"/>
      <w:marBottom w:val="0"/>
      <w:divBdr>
        <w:top w:val="none" w:sz="0" w:space="0" w:color="auto"/>
        <w:left w:val="none" w:sz="0" w:space="0" w:color="auto"/>
        <w:bottom w:val="none" w:sz="0" w:space="0" w:color="auto"/>
        <w:right w:val="none" w:sz="0" w:space="0" w:color="auto"/>
      </w:divBdr>
    </w:div>
    <w:div w:id="1295986394">
      <w:bodyDiv w:val="1"/>
      <w:marLeft w:val="0"/>
      <w:marRight w:val="0"/>
      <w:marTop w:val="0"/>
      <w:marBottom w:val="0"/>
      <w:divBdr>
        <w:top w:val="none" w:sz="0" w:space="0" w:color="auto"/>
        <w:left w:val="none" w:sz="0" w:space="0" w:color="auto"/>
        <w:bottom w:val="none" w:sz="0" w:space="0" w:color="auto"/>
        <w:right w:val="none" w:sz="0" w:space="0" w:color="auto"/>
      </w:divBdr>
    </w:div>
    <w:div w:id="1296370500">
      <w:bodyDiv w:val="1"/>
      <w:marLeft w:val="0"/>
      <w:marRight w:val="0"/>
      <w:marTop w:val="0"/>
      <w:marBottom w:val="0"/>
      <w:divBdr>
        <w:top w:val="none" w:sz="0" w:space="0" w:color="auto"/>
        <w:left w:val="none" w:sz="0" w:space="0" w:color="auto"/>
        <w:bottom w:val="none" w:sz="0" w:space="0" w:color="auto"/>
        <w:right w:val="none" w:sz="0" w:space="0" w:color="auto"/>
      </w:divBdr>
    </w:div>
    <w:div w:id="1299917735">
      <w:bodyDiv w:val="1"/>
      <w:marLeft w:val="0"/>
      <w:marRight w:val="0"/>
      <w:marTop w:val="0"/>
      <w:marBottom w:val="0"/>
      <w:divBdr>
        <w:top w:val="none" w:sz="0" w:space="0" w:color="auto"/>
        <w:left w:val="none" w:sz="0" w:space="0" w:color="auto"/>
        <w:bottom w:val="none" w:sz="0" w:space="0" w:color="auto"/>
        <w:right w:val="none" w:sz="0" w:space="0" w:color="auto"/>
      </w:divBdr>
    </w:div>
    <w:div w:id="1301498310">
      <w:bodyDiv w:val="1"/>
      <w:marLeft w:val="0"/>
      <w:marRight w:val="0"/>
      <w:marTop w:val="0"/>
      <w:marBottom w:val="0"/>
      <w:divBdr>
        <w:top w:val="none" w:sz="0" w:space="0" w:color="auto"/>
        <w:left w:val="none" w:sz="0" w:space="0" w:color="auto"/>
        <w:bottom w:val="none" w:sz="0" w:space="0" w:color="auto"/>
        <w:right w:val="none" w:sz="0" w:space="0" w:color="auto"/>
      </w:divBdr>
    </w:div>
    <w:div w:id="1302887669">
      <w:bodyDiv w:val="1"/>
      <w:marLeft w:val="0"/>
      <w:marRight w:val="0"/>
      <w:marTop w:val="0"/>
      <w:marBottom w:val="0"/>
      <w:divBdr>
        <w:top w:val="none" w:sz="0" w:space="0" w:color="auto"/>
        <w:left w:val="none" w:sz="0" w:space="0" w:color="auto"/>
        <w:bottom w:val="none" w:sz="0" w:space="0" w:color="auto"/>
        <w:right w:val="none" w:sz="0" w:space="0" w:color="auto"/>
      </w:divBdr>
    </w:div>
    <w:div w:id="1304382718">
      <w:bodyDiv w:val="1"/>
      <w:marLeft w:val="0"/>
      <w:marRight w:val="0"/>
      <w:marTop w:val="0"/>
      <w:marBottom w:val="0"/>
      <w:divBdr>
        <w:top w:val="none" w:sz="0" w:space="0" w:color="auto"/>
        <w:left w:val="none" w:sz="0" w:space="0" w:color="auto"/>
        <w:bottom w:val="none" w:sz="0" w:space="0" w:color="auto"/>
        <w:right w:val="none" w:sz="0" w:space="0" w:color="auto"/>
      </w:divBdr>
    </w:div>
    <w:div w:id="1306349158">
      <w:bodyDiv w:val="1"/>
      <w:marLeft w:val="0"/>
      <w:marRight w:val="0"/>
      <w:marTop w:val="0"/>
      <w:marBottom w:val="0"/>
      <w:divBdr>
        <w:top w:val="none" w:sz="0" w:space="0" w:color="auto"/>
        <w:left w:val="none" w:sz="0" w:space="0" w:color="auto"/>
        <w:bottom w:val="none" w:sz="0" w:space="0" w:color="auto"/>
        <w:right w:val="none" w:sz="0" w:space="0" w:color="auto"/>
      </w:divBdr>
    </w:div>
    <w:div w:id="1307390154">
      <w:bodyDiv w:val="1"/>
      <w:marLeft w:val="0"/>
      <w:marRight w:val="0"/>
      <w:marTop w:val="0"/>
      <w:marBottom w:val="0"/>
      <w:divBdr>
        <w:top w:val="none" w:sz="0" w:space="0" w:color="auto"/>
        <w:left w:val="none" w:sz="0" w:space="0" w:color="auto"/>
        <w:bottom w:val="none" w:sz="0" w:space="0" w:color="auto"/>
        <w:right w:val="none" w:sz="0" w:space="0" w:color="auto"/>
      </w:divBdr>
    </w:div>
    <w:div w:id="1307516652">
      <w:bodyDiv w:val="1"/>
      <w:marLeft w:val="0"/>
      <w:marRight w:val="0"/>
      <w:marTop w:val="0"/>
      <w:marBottom w:val="0"/>
      <w:divBdr>
        <w:top w:val="none" w:sz="0" w:space="0" w:color="auto"/>
        <w:left w:val="none" w:sz="0" w:space="0" w:color="auto"/>
        <w:bottom w:val="none" w:sz="0" w:space="0" w:color="auto"/>
        <w:right w:val="none" w:sz="0" w:space="0" w:color="auto"/>
      </w:divBdr>
    </w:div>
    <w:div w:id="1310013406">
      <w:bodyDiv w:val="1"/>
      <w:marLeft w:val="0"/>
      <w:marRight w:val="0"/>
      <w:marTop w:val="0"/>
      <w:marBottom w:val="0"/>
      <w:divBdr>
        <w:top w:val="none" w:sz="0" w:space="0" w:color="auto"/>
        <w:left w:val="none" w:sz="0" w:space="0" w:color="auto"/>
        <w:bottom w:val="none" w:sz="0" w:space="0" w:color="auto"/>
        <w:right w:val="none" w:sz="0" w:space="0" w:color="auto"/>
      </w:divBdr>
    </w:div>
    <w:div w:id="1313290681">
      <w:bodyDiv w:val="1"/>
      <w:marLeft w:val="0"/>
      <w:marRight w:val="0"/>
      <w:marTop w:val="0"/>
      <w:marBottom w:val="0"/>
      <w:divBdr>
        <w:top w:val="none" w:sz="0" w:space="0" w:color="auto"/>
        <w:left w:val="none" w:sz="0" w:space="0" w:color="auto"/>
        <w:bottom w:val="none" w:sz="0" w:space="0" w:color="auto"/>
        <w:right w:val="none" w:sz="0" w:space="0" w:color="auto"/>
      </w:divBdr>
    </w:div>
    <w:div w:id="1317614840">
      <w:bodyDiv w:val="1"/>
      <w:marLeft w:val="0"/>
      <w:marRight w:val="0"/>
      <w:marTop w:val="0"/>
      <w:marBottom w:val="0"/>
      <w:divBdr>
        <w:top w:val="none" w:sz="0" w:space="0" w:color="auto"/>
        <w:left w:val="none" w:sz="0" w:space="0" w:color="auto"/>
        <w:bottom w:val="none" w:sz="0" w:space="0" w:color="auto"/>
        <w:right w:val="none" w:sz="0" w:space="0" w:color="auto"/>
      </w:divBdr>
    </w:div>
    <w:div w:id="1322805360">
      <w:bodyDiv w:val="1"/>
      <w:marLeft w:val="0"/>
      <w:marRight w:val="0"/>
      <w:marTop w:val="0"/>
      <w:marBottom w:val="0"/>
      <w:divBdr>
        <w:top w:val="none" w:sz="0" w:space="0" w:color="auto"/>
        <w:left w:val="none" w:sz="0" w:space="0" w:color="auto"/>
        <w:bottom w:val="none" w:sz="0" w:space="0" w:color="auto"/>
        <w:right w:val="none" w:sz="0" w:space="0" w:color="auto"/>
      </w:divBdr>
    </w:div>
    <w:div w:id="1324353617">
      <w:bodyDiv w:val="1"/>
      <w:marLeft w:val="0"/>
      <w:marRight w:val="0"/>
      <w:marTop w:val="0"/>
      <w:marBottom w:val="0"/>
      <w:divBdr>
        <w:top w:val="none" w:sz="0" w:space="0" w:color="auto"/>
        <w:left w:val="none" w:sz="0" w:space="0" w:color="auto"/>
        <w:bottom w:val="none" w:sz="0" w:space="0" w:color="auto"/>
        <w:right w:val="none" w:sz="0" w:space="0" w:color="auto"/>
      </w:divBdr>
    </w:div>
    <w:div w:id="1326787573">
      <w:bodyDiv w:val="1"/>
      <w:marLeft w:val="0"/>
      <w:marRight w:val="0"/>
      <w:marTop w:val="0"/>
      <w:marBottom w:val="0"/>
      <w:divBdr>
        <w:top w:val="none" w:sz="0" w:space="0" w:color="auto"/>
        <w:left w:val="none" w:sz="0" w:space="0" w:color="auto"/>
        <w:bottom w:val="none" w:sz="0" w:space="0" w:color="auto"/>
        <w:right w:val="none" w:sz="0" w:space="0" w:color="auto"/>
      </w:divBdr>
    </w:div>
    <w:div w:id="1328096262">
      <w:bodyDiv w:val="1"/>
      <w:marLeft w:val="0"/>
      <w:marRight w:val="0"/>
      <w:marTop w:val="0"/>
      <w:marBottom w:val="0"/>
      <w:divBdr>
        <w:top w:val="none" w:sz="0" w:space="0" w:color="auto"/>
        <w:left w:val="none" w:sz="0" w:space="0" w:color="auto"/>
        <w:bottom w:val="none" w:sz="0" w:space="0" w:color="auto"/>
        <w:right w:val="none" w:sz="0" w:space="0" w:color="auto"/>
      </w:divBdr>
    </w:div>
    <w:div w:id="1328368129">
      <w:bodyDiv w:val="1"/>
      <w:marLeft w:val="0"/>
      <w:marRight w:val="0"/>
      <w:marTop w:val="0"/>
      <w:marBottom w:val="0"/>
      <w:divBdr>
        <w:top w:val="none" w:sz="0" w:space="0" w:color="auto"/>
        <w:left w:val="none" w:sz="0" w:space="0" w:color="auto"/>
        <w:bottom w:val="none" w:sz="0" w:space="0" w:color="auto"/>
        <w:right w:val="none" w:sz="0" w:space="0" w:color="auto"/>
      </w:divBdr>
    </w:div>
    <w:div w:id="1328632866">
      <w:bodyDiv w:val="1"/>
      <w:marLeft w:val="0"/>
      <w:marRight w:val="0"/>
      <w:marTop w:val="0"/>
      <w:marBottom w:val="0"/>
      <w:divBdr>
        <w:top w:val="none" w:sz="0" w:space="0" w:color="auto"/>
        <w:left w:val="none" w:sz="0" w:space="0" w:color="auto"/>
        <w:bottom w:val="none" w:sz="0" w:space="0" w:color="auto"/>
        <w:right w:val="none" w:sz="0" w:space="0" w:color="auto"/>
      </w:divBdr>
    </w:div>
    <w:div w:id="1330332595">
      <w:bodyDiv w:val="1"/>
      <w:marLeft w:val="0"/>
      <w:marRight w:val="0"/>
      <w:marTop w:val="0"/>
      <w:marBottom w:val="0"/>
      <w:divBdr>
        <w:top w:val="none" w:sz="0" w:space="0" w:color="auto"/>
        <w:left w:val="none" w:sz="0" w:space="0" w:color="auto"/>
        <w:bottom w:val="none" w:sz="0" w:space="0" w:color="auto"/>
        <w:right w:val="none" w:sz="0" w:space="0" w:color="auto"/>
      </w:divBdr>
    </w:div>
    <w:div w:id="1332022060">
      <w:bodyDiv w:val="1"/>
      <w:marLeft w:val="0"/>
      <w:marRight w:val="0"/>
      <w:marTop w:val="0"/>
      <w:marBottom w:val="0"/>
      <w:divBdr>
        <w:top w:val="none" w:sz="0" w:space="0" w:color="auto"/>
        <w:left w:val="none" w:sz="0" w:space="0" w:color="auto"/>
        <w:bottom w:val="none" w:sz="0" w:space="0" w:color="auto"/>
        <w:right w:val="none" w:sz="0" w:space="0" w:color="auto"/>
      </w:divBdr>
    </w:div>
    <w:div w:id="1334068118">
      <w:bodyDiv w:val="1"/>
      <w:marLeft w:val="0"/>
      <w:marRight w:val="0"/>
      <w:marTop w:val="0"/>
      <w:marBottom w:val="0"/>
      <w:divBdr>
        <w:top w:val="none" w:sz="0" w:space="0" w:color="auto"/>
        <w:left w:val="none" w:sz="0" w:space="0" w:color="auto"/>
        <w:bottom w:val="none" w:sz="0" w:space="0" w:color="auto"/>
        <w:right w:val="none" w:sz="0" w:space="0" w:color="auto"/>
      </w:divBdr>
    </w:div>
    <w:div w:id="1339579875">
      <w:bodyDiv w:val="1"/>
      <w:marLeft w:val="0"/>
      <w:marRight w:val="0"/>
      <w:marTop w:val="0"/>
      <w:marBottom w:val="0"/>
      <w:divBdr>
        <w:top w:val="none" w:sz="0" w:space="0" w:color="auto"/>
        <w:left w:val="none" w:sz="0" w:space="0" w:color="auto"/>
        <w:bottom w:val="none" w:sz="0" w:space="0" w:color="auto"/>
        <w:right w:val="none" w:sz="0" w:space="0" w:color="auto"/>
      </w:divBdr>
    </w:div>
    <w:div w:id="1340617456">
      <w:bodyDiv w:val="1"/>
      <w:marLeft w:val="0"/>
      <w:marRight w:val="0"/>
      <w:marTop w:val="0"/>
      <w:marBottom w:val="0"/>
      <w:divBdr>
        <w:top w:val="none" w:sz="0" w:space="0" w:color="auto"/>
        <w:left w:val="none" w:sz="0" w:space="0" w:color="auto"/>
        <w:bottom w:val="none" w:sz="0" w:space="0" w:color="auto"/>
        <w:right w:val="none" w:sz="0" w:space="0" w:color="auto"/>
      </w:divBdr>
    </w:div>
    <w:div w:id="1348679272">
      <w:bodyDiv w:val="1"/>
      <w:marLeft w:val="0"/>
      <w:marRight w:val="0"/>
      <w:marTop w:val="0"/>
      <w:marBottom w:val="0"/>
      <w:divBdr>
        <w:top w:val="none" w:sz="0" w:space="0" w:color="auto"/>
        <w:left w:val="none" w:sz="0" w:space="0" w:color="auto"/>
        <w:bottom w:val="none" w:sz="0" w:space="0" w:color="auto"/>
        <w:right w:val="none" w:sz="0" w:space="0" w:color="auto"/>
      </w:divBdr>
    </w:div>
    <w:div w:id="1349022146">
      <w:bodyDiv w:val="1"/>
      <w:marLeft w:val="0"/>
      <w:marRight w:val="0"/>
      <w:marTop w:val="0"/>
      <w:marBottom w:val="0"/>
      <w:divBdr>
        <w:top w:val="none" w:sz="0" w:space="0" w:color="auto"/>
        <w:left w:val="none" w:sz="0" w:space="0" w:color="auto"/>
        <w:bottom w:val="none" w:sz="0" w:space="0" w:color="auto"/>
        <w:right w:val="none" w:sz="0" w:space="0" w:color="auto"/>
      </w:divBdr>
    </w:div>
    <w:div w:id="1349795612">
      <w:bodyDiv w:val="1"/>
      <w:marLeft w:val="0"/>
      <w:marRight w:val="0"/>
      <w:marTop w:val="0"/>
      <w:marBottom w:val="0"/>
      <w:divBdr>
        <w:top w:val="none" w:sz="0" w:space="0" w:color="auto"/>
        <w:left w:val="none" w:sz="0" w:space="0" w:color="auto"/>
        <w:bottom w:val="none" w:sz="0" w:space="0" w:color="auto"/>
        <w:right w:val="none" w:sz="0" w:space="0" w:color="auto"/>
      </w:divBdr>
    </w:div>
    <w:div w:id="1350257680">
      <w:bodyDiv w:val="1"/>
      <w:marLeft w:val="0"/>
      <w:marRight w:val="0"/>
      <w:marTop w:val="0"/>
      <w:marBottom w:val="0"/>
      <w:divBdr>
        <w:top w:val="none" w:sz="0" w:space="0" w:color="auto"/>
        <w:left w:val="none" w:sz="0" w:space="0" w:color="auto"/>
        <w:bottom w:val="none" w:sz="0" w:space="0" w:color="auto"/>
        <w:right w:val="none" w:sz="0" w:space="0" w:color="auto"/>
      </w:divBdr>
    </w:div>
    <w:div w:id="1350452700">
      <w:bodyDiv w:val="1"/>
      <w:marLeft w:val="0"/>
      <w:marRight w:val="0"/>
      <w:marTop w:val="0"/>
      <w:marBottom w:val="0"/>
      <w:divBdr>
        <w:top w:val="none" w:sz="0" w:space="0" w:color="auto"/>
        <w:left w:val="none" w:sz="0" w:space="0" w:color="auto"/>
        <w:bottom w:val="none" w:sz="0" w:space="0" w:color="auto"/>
        <w:right w:val="none" w:sz="0" w:space="0" w:color="auto"/>
      </w:divBdr>
    </w:div>
    <w:div w:id="1351032950">
      <w:bodyDiv w:val="1"/>
      <w:marLeft w:val="0"/>
      <w:marRight w:val="0"/>
      <w:marTop w:val="0"/>
      <w:marBottom w:val="0"/>
      <w:divBdr>
        <w:top w:val="none" w:sz="0" w:space="0" w:color="auto"/>
        <w:left w:val="none" w:sz="0" w:space="0" w:color="auto"/>
        <w:bottom w:val="none" w:sz="0" w:space="0" w:color="auto"/>
        <w:right w:val="none" w:sz="0" w:space="0" w:color="auto"/>
      </w:divBdr>
    </w:div>
    <w:div w:id="1351564304">
      <w:bodyDiv w:val="1"/>
      <w:marLeft w:val="0"/>
      <w:marRight w:val="0"/>
      <w:marTop w:val="0"/>
      <w:marBottom w:val="0"/>
      <w:divBdr>
        <w:top w:val="none" w:sz="0" w:space="0" w:color="auto"/>
        <w:left w:val="none" w:sz="0" w:space="0" w:color="auto"/>
        <w:bottom w:val="none" w:sz="0" w:space="0" w:color="auto"/>
        <w:right w:val="none" w:sz="0" w:space="0" w:color="auto"/>
      </w:divBdr>
    </w:div>
    <w:div w:id="1355300284">
      <w:bodyDiv w:val="1"/>
      <w:marLeft w:val="0"/>
      <w:marRight w:val="0"/>
      <w:marTop w:val="0"/>
      <w:marBottom w:val="0"/>
      <w:divBdr>
        <w:top w:val="none" w:sz="0" w:space="0" w:color="auto"/>
        <w:left w:val="none" w:sz="0" w:space="0" w:color="auto"/>
        <w:bottom w:val="none" w:sz="0" w:space="0" w:color="auto"/>
        <w:right w:val="none" w:sz="0" w:space="0" w:color="auto"/>
      </w:divBdr>
    </w:div>
    <w:div w:id="1355619735">
      <w:bodyDiv w:val="1"/>
      <w:marLeft w:val="0"/>
      <w:marRight w:val="0"/>
      <w:marTop w:val="0"/>
      <w:marBottom w:val="0"/>
      <w:divBdr>
        <w:top w:val="none" w:sz="0" w:space="0" w:color="auto"/>
        <w:left w:val="none" w:sz="0" w:space="0" w:color="auto"/>
        <w:bottom w:val="none" w:sz="0" w:space="0" w:color="auto"/>
        <w:right w:val="none" w:sz="0" w:space="0" w:color="auto"/>
      </w:divBdr>
    </w:div>
    <w:div w:id="1355882748">
      <w:bodyDiv w:val="1"/>
      <w:marLeft w:val="0"/>
      <w:marRight w:val="0"/>
      <w:marTop w:val="0"/>
      <w:marBottom w:val="0"/>
      <w:divBdr>
        <w:top w:val="none" w:sz="0" w:space="0" w:color="auto"/>
        <w:left w:val="none" w:sz="0" w:space="0" w:color="auto"/>
        <w:bottom w:val="none" w:sz="0" w:space="0" w:color="auto"/>
        <w:right w:val="none" w:sz="0" w:space="0" w:color="auto"/>
      </w:divBdr>
    </w:div>
    <w:div w:id="1356885441">
      <w:bodyDiv w:val="1"/>
      <w:marLeft w:val="0"/>
      <w:marRight w:val="0"/>
      <w:marTop w:val="0"/>
      <w:marBottom w:val="0"/>
      <w:divBdr>
        <w:top w:val="none" w:sz="0" w:space="0" w:color="auto"/>
        <w:left w:val="none" w:sz="0" w:space="0" w:color="auto"/>
        <w:bottom w:val="none" w:sz="0" w:space="0" w:color="auto"/>
        <w:right w:val="none" w:sz="0" w:space="0" w:color="auto"/>
      </w:divBdr>
      <w:divsChild>
        <w:div w:id="630402360">
          <w:marLeft w:val="0"/>
          <w:marRight w:val="0"/>
          <w:marTop w:val="0"/>
          <w:marBottom w:val="0"/>
          <w:divBdr>
            <w:top w:val="none" w:sz="0" w:space="0" w:color="auto"/>
            <w:left w:val="none" w:sz="0" w:space="0" w:color="auto"/>
            <w:bottom w:val="none" w:sz="0" w:space="0" w:color="auto"/>
            <w:right w:val="none" w:sz="0" w:space="0" w:color="auto"/>
          </w:divBdr>
        </w:div>
        <w:div w:id="1847013840">
          <w:marLeft w:val="0"/>
          <w:marRight w:val="0"/>
          <w:marTop w:val="0"/>
          <w:marBottom w:val="0"/>
          <w:divBdr>
            <w:top w:val="single" w:sz="2" w:space="0" w:color="D9D9E3"/>
            <w:left w:val="single" w:sz="2" w:space="0" w:color="D9D9E3"/>
            <w:bottom w:val="single" w:sz="2" w:space="0" w:color="D9D9E3"/>
            <w:right w:val="single" w:sz="2" w:space="0" w:color="D9D9E3"/>
          </w:divBdr>
          <w:divsChild>
            <w:div w:id="1649018536">
              <w:marLeft w:val="0"/>
              <w:marRight w:val="0"/>
              <w:marTop w:val="0"/>
              <w:marBottom w:val="0"/>
              <w:divBdr>
                <w:top w:val="single" w:sz="2" w:space="0" w:color="D9D9E3"/>
                <w:left w:val="single" w:sz="2" w:space="0" w:color="D9D9E3"/>
                <w:bottom w:val="single" w:sz="2" w:space="0" w:color="D9D9E3"/>
                <w:right w:val="single" w:sz="2" w:space="0" w:color="D9D9E3"/>
              </w:divBdr>
              <w:divsChild>
                <w:div w:id="2104376060">
                  <w:marLeft w:val="0"/>
                  <w:marRight w:val="0"/>
                  <w:marTop w:val="0"/>
                  <w:marBottom w:val="0"/>
                  <w:divBdr>
                    <w:top w:val="single" w:sz="2" w:space="0" w:color="D9D9E3"/>
                    <w:left w:val="single" w:sz="2" w:space="0" w:color="D9D9E3"/>
                    <w:bottom w:val="single" w:sz="2" w:space="0" w:color="D9D9E3"/>
                    <w:right w:val="single" w:sz="2" w:space="0" w:color="D9D9E3"/>
                  </w:divBdr>
                  <w:divsChild>
                    <w:div w:id="1978218580">
                      <w:marLeft w:val="0"/>
                      <w:marRight w:val="0"/>
                      <w:marTop w:val="0"/>
                      <w:marBottom w:val="0"/>
                      <w:divBdr>
                        <w:top w:val="single" w:sz="2" w:space="0" w:color="D9D9E3"/>
                        <w:left w:val="single" w:sz="2" w:space="0" w:color="D9D9E3"/>
                        <w:bottom w:val="single" w:sz="2" w:space="0" w:color="D9D9E3"/>
                        <w:right w:val="single" w:sz="2" w:space="0" w:color="D9D9E3"/>
                      </w:divBdr>
                      <w:divsChild>
                        <w:div w:id="2113819447">
                          <w:marLeft w:val="0"/>
                          <w:marRight w:val="0"/>
                          <w:marTop w:val="0"/>
                          <w:marBottom w:val="0"/>
                          <w:divBdr>
                            <w:top w:val="single" w:sz="2" w:space="0" w:color="D9D9E3"/>
                            <w:left w:val="single" w:sz="2" w:space="0" w:color="D9D9E3"/>
                            <w:bottom w:val="single" w:sz="2" w:space="0" w:color="D9D9E3"/>
                            <w:right w:val="single" w:sz="2" w:space="0" w:color="D9D9E3"/>
                          </w:divBdr>
                          <w:divsChild>
                            <w:div w:id="1126697474">
                              <w:marLeft w:val="0"/>
                              <w:marRight w:val="0"/>
                              <w:marTop w:val="100"/>
                              <w:marBottom w:val="100"/>
                              <w:divBdr>
                                <w:top w:val="single" w:sz="2" w:space="0" w:color="D9D9E3"/>
                                <w:left w:val="single" w:sz="2" w:space="0" w:color="D9D9E3"/>
                                <w:bottom w:val="single" w:sz="2" w:space="0" w:color="D9D9E3"/>
                                <w:right w:val="single" w:sz="2" w:space="0" w:color="D9D9E3"/>
                              </w:divBdr>
                              <w:divsChild>
                                <w:div w:id="1220558747">
                                  <w:marLeft w:val="0"/>
                                  <w:marRight w:val="0"/>
                                  <w:marTop w:val="0"/>
                                  <w:marBottom w:val="0"/>
                                  <w:divBdr>
                                    <w:top w:val="single" w:sz="2" w:space="0" w:color="D9D9E3"/>
                                    <w:left w:val="single" w:sz="2" w:space="0" w:color="D9D9E3"/>
                                    <w:bottom w:val="single" w:sz="2" w:space="0" w:color="D9D9E3"/>
                                    <w:right w:val="single" w:sz="2" w:space="0" w:color="D9D9E3"/>
                                  </w:divBdr>
                                  <w:divsChild>
                                    <w:div w:id="469711167">
                                      <w:marLeft w:val="0"/>
                                      <w:marRight w:val="0"/>
                                      <w:marTop w:val="0"/>
                                      <w:marBottom w:val="0"/>
                                      <w:divBdr>
                                        <w:top w:val="single" w:sz="2" w:space="0" w:color="D9D9E3"/>
                                        <w:left w:val="single" w:sz="2" w:space="0" w:color="D9D9E3"/>
                                        <w:bottom w:val="single" w:sz="2" w:space="0" w:color="D9D9E3"/>
                                        <w:right w:val="single" w:sz="2" w:space="0" w:color="D9D9E3"/>
                                      </w:divBdr>
                                      <w:divsChild>
                                        <w:div w:id="325061039">
                                          <w:marLeft w:val="0"/>
                                          <w:marRight w:val="0"/>
                                          <w:marTop w:val="0"/>
                                          <w:marBottom w:val="0"/>
                                          <w:divBdr>
                                            <w:top w:val="single" w:sz="2" w:space="0" w:color="D9D9E3"/>
                                            <w:left w:val="single" w:sz="2" w:space="0" w:color="D9D9E3"/>
                                            <w:bottom w:val="single" w:sz="2" w:space="0" w:color="D9D9E3"/>
                                            <w:right w:val="single" w:sz="2" w:space="0" w:color="D9D9E3"/>
                                          </w:divBdr>
                                          <w:divsChild>
                                            <w:div w:id="419257851">
                                              <w:marLeft w:val="0"/>
                                              <w:marRight w:val="0"/>
                                              <w:marTop w:val="0"/>
                                              <w:marBottom w:val="0"/>
                                              <w:divBdr>
                                                <w:top w:val="single" w:sz="2" w:space="0" w:color="D9D9E3"/>
                                                <w:left w:val="single" w:sz="2" w:space="0" w:color="D9D9E3"/>
                                                <w:bottom w:val="single" w:sz="2" w:space="0" w:color="D9D9E3"/>
                                                <w:right w:val="single" w:sz="2" w:space="0" w:color="D9D9E3"/>
                                              </w:divBdr>
                                              <w:divsChild>
                                                <w:div w:id="1536113942">
                                                  <w:marLeft w:val="0"/>
                                                  <w:marRight w:val="0"/>
                                                  <w:marTop w:val="0"/>
                                                  <w:marBottom w:val="0"/>
                                                  <w:divBdr>
                                                    <w:top w:val="single" w:sz="2" w:space="0" w:color="D9D9E3"/>
                                                    <w:left w:val="single" w:sz="2" w:space="0" w:color="D9D9E3"/>
                                                    <w:bottom w:val="single" w:sz="2" w:space="0" w:color="D9D9E3"/>
                                                    <w:right w:val="single" w:sz="2" w:space="0" w:color="D9D9E3"/>
                                                  </w:divBdr>
                                                  <w:divsChild>
                                                    <w:div w:id="76096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7659809">
      <w:bodyDiv w:val="1"/>
      <w:marLeft w:val="0"/>
      <w:marRight w:val="0"/>
      <w:marTop w:val="0"/>
      <w:marBottom w:val="0"/>
      <w:divBdr>
        <w:top w:val="none" w:sz="0" w:space="0" w:color="auto"/>
        <w:left w:val="none" w:sz="0" w:space="0" w:color="auto"/>
        <w:bottom w:val="none" w:sz="0" w:space="0" w:color="auto"/>
        <w:right w:val="none" w:sz="0" w:space="0" w:color="auto"/>
      </w:divBdr>
    </w:div>
    <w:div w:id="1360813277">
      <w:bodyDiv w:val="1"/>
      <w:marLeft w:val="0"/>
      <w:marRight w:val="0"/>
      <w:marTop w:val="0"/>
      <w:marBottom w:val="0"/>
      <w:divBdr>
        <w:top w:val="none" w:sz="0" w:space="0" w:color="auto"/>
        <w:left w:val="none" w:sz="0" w:space="0" w:color="auto"/>
        <w:bottom w:val="none" w:sz="0" w:space="0" w:color="auto"/>
        <w:right w:val="none" w:sz="0" w:space="0" w:color="auto"/>
      </w:divBdr>
    </w:div>
    <w:div w:id="1360935400">
      <w:bodyDiv w:val="1"/>
      <w:marLeft w:val="0"/>
      <w:marRight w:val="0"/>
      <w:marTop w:val="0"/>
      <w:marBottom w:val="0"/>
      <w:divBdr>
        <w:top w:val="none" w:sz="0" w:space="0" w:color="auto"/>
        <w:left w:val="none" w:sz="0" w:space="0" w:color="auto"/>
        <w:bottom w:val="none" w:sz="0" w:space="0" w:color="auto"/>
        <w:right w:val="none" w:sz="0" w:space="0" w:color="auto"/>
      </w:divBdr>
    </w:div>
    <w:div w:id="1363553543">
      <w:bodyDiv w:val="1"/>
      <w:marLeft w:val="0"/>
      <w:marRight w:val="0"/>
      <w:marTop w:val="0"/>
      <w:marBottom w:val="0"/>
      <w:divBdr>
        <w:top w:val="none" w:sz="0" w:space="0" w:color="auto"/>
        <w:left w:val="none" w:sz="0" w:space="0" w:color="auto"/>
        <w:bottom w:val="none" w:sz="0" w:space="0" w:color="auto"/>
        <w:right w:val="none" w:sz="0" w:space="0" w:color="auto"/>
      </w:divBdr>
    </w:div>
    <w:div w:id="1364554909">
      <w:bodyDiv w:val="1"/>
      <w:marLeft w:val="0"/>
      <w:marRight w:val="0"/>
      <w:marTop w:val="0"/>
      <w:marBottom w:val="0"/>
      <w:divBdr>
        <w:top w:val="none" w:sz="0" w:space="0" w:color="auto"/>
        <w:left w:val="none" w:sz="0" w:space="0" w:color="auto"/>
        <w:bottom w:val="none" w:sz="0" w:space="0" w:color="auto"/>
        <w:right w:val="none" w:sz="0" w:space="0" w:color="auto"/>
      </w:divBdr>
    </w:div>
    <w:div w:id="1365709579">
      <w:bodyDiv w:val="1"/>
      <w:marLeft w:val="0"/>
      <w:marRight w:val="0"/>
      <w:marTop w:val="0"/>
      <w:marBottom w:val="0"/>
      <w:divBdr>
        <w:top w:val="none" w:sz="0" w:space="0" w:color="auto"/>
        <w:left w:val="none" w:sz="0" w:space="0" w:color="auto"/>
        <w:bottom w:val="none" w:sz="0" w:space="0" w:color="auto"/>
        <w:right w:val="none" w:sz="0" w:space="0" w:color="auto"/>
      </w:divBdr>
    </w:div>
    <w:div w:id="1368220602">
      <w:bodyDiv w:val="1"/>
      <w:marLeft w:val="0"/>
      <w:marRight w:val="0"/>
      <w:marTop w:val="0"/>
      <w:marBottom w:val="0"/>
      <w:divBdr>
        <w:top w:val="none" w:sz="0" w:space="0" w:color="auto"/>
        <w:left w:val="none" w:sz="0" w:space="0" w:color="auto"/>
        <w:bottom w:val="none" w:sz="0" w:space="0" w:color="auto"/>
        <w:right w:val="none" w:sz="0" w:space="0" w:color="auto"/>
      </w:divBdr>
    </w:div>
    <w:div w:id="1369184019">
      <w:bodyDiv w:val="1"/>
      <w:marLeft w:val="0"/>
      <w:marRight w:val="0"/>
      <w:marTop w:val="0"/>
      <w:marBottom w:val="0"/>
      <w:divBdr>
        <w:top w:val="none" w:sz="0" w:space="0" w:color="auto"/>
        <w:left w:val="none" w:sz="0" w:space="0" w:color="auto"/>
        <w:bottom w:val="none" w:sz="0" w:space="0" w:color="auto"/>
        <w:right w:val="none" w:sz="0" w:space="0" w:color="auto"/>
      </w:divBdr>
    </w:div>
    <w:div w:id="1369378243">
      <w:bodyDiv w:val="1"/>
      <w:marLeft w:val="0"/>
      <w:marRight w:val="0"/>
      <w:marTop w:val="0"/>
      <w:marBottom w:val="0"/>
      <w:divBdr>
        <w:top w:val="none" w:sz="0" w:space="0" w:color="auto"/>
        <w:left w:val="none" w:sz="0" w:space="0" w:color="auto"/>
        <w:bottom w:val="none" w:sz="0" w:space="0" w:color="auto"/>
        <w:right w:val="none" w:sz="0" w:space="0" w:color="auto"/>
      </w:divBdr>
    </w:div>
    <w:div w:id="1370716439">
      <w:bodyDiv w:val="1"/>
      <w:marLeft w:val="0"/>
      <w:marRight w:val="0"/>
      <w:marTop w:val="0"/>
      <w:marBottom w:val="0"/>
      <w:divBdr>
        <w:top w:val="none" w:sz="0" w:space="0" w:color="auto"/>
        <w:left w:val="none" w:sz="0" w:space="0" w:color="auto"/>
        <w:bottom w:val="none" w:sz="0" w:space="0" w:color="auto"/>
        <w:right w:val="none" w:sz="0" w:space="0" w:color="auto"/>
      </w:divBdr>
    </w:div>
    <w:div w:id="1373653399">
      <w:bodyDiv w:val="1"/>
      <w:marLeft w:val="0"/>
      <w:marRight w:val="0"/>
      <w:marTop w:val="0"/>
      <w:marBottom w:val="0"/>
      <w:divBdr>
        <w:top w:val="none" w:sz="0" w:space="0" w:color="auto"/>
        <w:left w:val="none" w:sz="0" w:space="0" w:color="auto"/>
        <w:bottom w:val="none" w:sz="0" w:space="0" w:color="auto"/>
        <w:right w:val="none" w:sz="0" w:space="0" w:color="auto"/>
      </w:divBdr>
    </w:div>
    <w:div w:id="1383628419">
      <w:bodyDiv w:val="1"/>
      <w:marLeft w:val="0"/>
      <w:marRight w:val="0"/>
      <w:marTop w:val="0"/>
      <w:marBottom w:val="0"/>
      <w:divBdr>
        <w:top w:val="none" w:sz="0" w:space="0" w:color="auto"/>
        <w:left w:val="none" w:sz="0" w:space="0" w:color="auto"/>
        <w:bottom w:val="none" w:sz="0" w:space="0" w:color="auto"/>
        <w:right w:val="none" w:sz="0" w:space="0" w:color="auto"/>
      </w:divBdr>
    </w:div>
    <w:div w:id="1384330107">
      <w:bodyDiv w:val="1"/>
      <w:marLeft w:val="0"/>
      <w:marRight w:val="0"/>
      <w:marTop w:val="0"/>
      <w:marBottom w:val="0"/>
      <w:divBdr>
        <w:top w:val="none" w:sz="0" w:space="0" w:color="auto"/>
        <w:left w:val="none" w:sz="0" w:space="0" w:color="auto"/>
        <w:bottom w:val="none" w:sz="0" w:space="0" w:color="auto"/>
        <w:right w:val="none" w:sz="0" w:space="0" w:color="auto"/>
      </w:divBdr>
    </w:div>
    <w:div w:id="1386367328">
      <w:bodyDiv w:val="1"/>
      <w:marLeft w:val="0"/>
      <w:marRight w:val="0"/>
      <w:marTop w:val="0"/>
      <w:marBottom w:val="0"/>
      <w:divBdr>
        <w:top w:val="none" w:sz="0" w:space="0" w:color="auto"/>
        <w:left w:val="none" w:sz="0" w:space="0" w:color="auto"/>
        <w:bottom w:val="none" w:sz="0" w:space="0" w:color="auto"/>
        <w:right w:val="none" w:sz="0" w:space="0" w:color="auto"/>
      </w:divBdr>
    </w:div>
    <w:div w:id="1387100806">
      <w:bodyDiv w:val="1"/>
      <w:marLeft w:val="0"/>
      <w:marRight w:val="0"/>
      <w:marTop w:val="0"/>
      <w:marBottom w:val="0"/>
      <w:divBdr>
        <w:top w:val="none" w:sz="0" w:space="0" w:color="auto"/>
        <w:left w:val="none" w:sz="0" w:space="0" w:color="auto"/>
        <w:bottom w:val="none" w:sz="0" w:space="0" w:color="auto"/>
        <w:right w:val="none" w:sz="0" w:space="0" w:color="auto"/>
      </w:divBdr>
    </w:div>
    <w:div w:id="1387871534">
      <w:bodyDiv w:val="1"/>
      <w:marLeft w:val="0"/>
      <w:marRight w:val="0"/>
      <w:marTop w:val="0"/>
      <w:marBottom w:val="0"/>
      <w:divBdr>
        <w:top w:val="none" w:sz="0" w:space="0" w:color="auto"/>
        <w:left w:val="none" w:sz="0" w:space="0" w:color="auto"/>
        <w:bottom w:val="none" w:sz="0" w:space="0" w:color="auto"/>
        <w:right w:val="none" w:sz="0" w:space="0" w:color="auto"/>
      </w:divBdr>
    </w:div>
    <w:div w:id="1390689820">
      <w:bodyDiv w:val="1"/>
      <w:marLeft w:val="0"/>
      <w:marRight w:val="0"/>
      <w:marTop w:val="0"/>
      <w:marBottom w:val="0"/>
      <w:divBdr>
        <w:top w:val="none" w:sz="0" w:space="0" w:color="auto"/>
        <w:left w:val="none" w:sz="0" w:space="0" w:color="auto"/>
        <w:bottom w:val="none" w:sz="0" w:space="0" w:color="auto"/>
        <w:right w:val="none" w:sz="0" w:space="0" w:color="auto"/>
      </w:divBdr>
    </w:div>
    <w:div w:id="1391464516">
      <w:bodyDiv w:val="1"/>
      <w:marLeft w:val="0"/>
      <w:marRight w:val="0"/>
      <w:marTop w:val="0"/>
      <w:marBottom w:val="0"/>
      <w:divBdr>
        <w:top w:val="none" w:sz="0" w:space="0" w:color="auto"/>
        <w:left w:val="none" w:sz="0" w:space="0" w:color="auto"/>
        <w:bottom w:val="none" w:sz="0" w:space="0" w:color="auto"/>
        <w:right w:val="none" w:sz="0" w:space="0" w:color="auto"/>
      </w:divBdr>
    </w:div>
    <w:div w:id="1391996405">
      <w:bodyDiv w:val="1"/>
      <w:marLeft w:val="0"/>
      <w:marRight w:val="0"/>
      <w:marTop w:val="0"/>
      <w:marBottom w:val="0"/>
      <w:divBdr>
        <w:top w:val="none" w:sz="0" w:space="0" w:color="auto"/>
        <w:left w:val="none" w:sz="0" w:space="0" w:color="auto"/>
        <w:bottom w:val="none" w:sz="0" w:space="0" w:color="auto"/>
        <w:right w:val="none" w:sz="0" w:space="0" w:color="auto"/>
      </w:divBdr>
    </w:div>
    <w:div w:id="1392848722">
      <w:bodyDiv w:val="1"/>
      <w:marLeft w:val="0"/>
      <w:marRight w:val="0"/>
      <w:marTop w:val="0"/>
      <w:marBottom w:val="0"/>
      <w:divBdr>
        <w:top w:val="none" w:sz="0" w:space="0" w:color="auto"/>
        <w:left w:val="none" w:sz="0" w:space="0" w:color="auto"/>
        <w:bottom w:val="none" w:sz="0" w:space="0" w:color="auto"/>
        <w:right w:val="none" w:sz="0" w:space="0" w:color="auto"/>
      </w:divBdr>
    </w:div>
    <w:div w:id="1392920491">
      <w:bodyDiv w:val="1"/>
      <w:marLeft w:val="0"/>
      <w:marRight w:val="0"/>
      <w:marTop w:val="0"/>
      <w:marBottom w:val="0"/>
      <w:divBdr>
        <w:top w:val="none" w:sz="0" w:space="0" w:color="auto"/>
        <w:left w:val="none" w:sz="0" w:space="0" w:color="auto"/>
        <w:bottom w:val="none" w:sz="0" w:space="0" w:color="auto"/>
        <w:right w:val="none" w:sz="0" w:space="0" w:color="auto"/>
      </w:divBdr>
    </w:div>
    <w:div w:id="1394960132">
      <w:bodyDiv w:val="1"/>
      <w:marLeft w:val="0"/>
      <w:marRight w:val="0"/>
      <w:marTop w:val="0"/>
      <w:marBottom w:val="0"/>
      <w:divBdr>
        <w:top w:val="none" w:sz="0" w:space="0" w:color="auto"/>
        <w:left w:val="none" w:sz="0" w:space="0" w:color="auto"/>
        <w:bottom w:val="none" w:sz="0" w:space="0" w:color="auto"/>
        <w:right w:val="none" w:sz="0" w:space="0" w:color="auto"/>
      </w:divBdr>
    </w:div>
    <w:div w:id="1399550522">
      <w:bodyDiv w:val="1"/>
      <w:marLeft w:val="0"/>
      <w:marRight w:val="0"/>
      <w:marTop w:val="0"/>
      <w:marBottom w:val="0"/>
      <w:divBdr>
        <w:top w:val="none" w:sz="0" w:space="0" w:color="auto"/>
        <w:left w:val="none" w:sz="0" w:space="0" w:color="auto"/>
        <w:bottom w:val="none" w:sz="0" w:space="0" w:color="auto"/>
        <w:right w:val="none" w:sz="0" w:space="0" w:color="auto"/>
      </w:divBdr>
    </w:div>
    <w:div w:id="1399670057">
      <w:bodyDiv w:val="1"/>
      <w:marLeft w:val="0"/>
      <w:marRight w:val="0"/>
      <w:marTop w:val="0"/>
      <w:marBottom w:val="0"/>
      <w:divBdr>
        <w:top w:val="none" w:sz="0" w:space="0" w:color="auto"/>
        <w:left w:val="none" w:sz="0" w:space="0" w:color="auto"/>
        <w:bottom w:val="none" w:sz="0" w:space="0" w:color="auto"/>
        <w:right w:val="none" w:sz="0" w:space="0" w:color="auto"/>
      </w:divBdr>
    </w:div>
    <w:div w:id="1402680363">
      <w:bodyDiv w:val="1"/>
      <w:marLeft w:val="0"/>
      <w:marRight w:val="0"/>
      <w:marTop w:val="0"/>
      <w:marBottom w:val="0"/>
      <w:divBdr>
        <w:top w:val="none" w:sz="0" w:space="0" w:color="auto"/>
        <w:left w:val="none" w:sz="0" w:space="0" w:color="auto"/>
        <w:bottom w:val="none" w:sz="0" w:space="0" w:color="auto"/>
        <w:right w:val="none" w:sz="0" w:space="0" w:color="auto"/>
      </w:divBdr>
    </w:div>
    <w:div w:id="1403138930">
      <w:bodyDiv w:val="1"/>
      <w:marLeft w:val="0"/>
      <w:marRight w:val="0"/>
      <w:marTop w:val="0"/>
      <w:marBottom w:val="0"/>
      <w:divBdr>
        <w:top w:val="none" w:sz="0" w:space="0" w:color="auto"/>
        <w:left w:val="none" w:sz="0" w:space="0" w:color="auto"/>
        <w:bottom w:val="none" w:sz="0" w:space="0" w:color="auto"/>
        <w:right w:val="none" w:sz="0" w:space="0" w:color="auto"/>
      </w:divBdr>
    </w:div>
    <w:div w:id="1405684484">
      <w:bodyDiv w:val="1"/>
      <w:marLeft w:val="0"/>
      <w:marRight w:val="0"/>
      <w:marTop w:val="0"/>
      <w:marBottom w:val="0"/>
      <w:divBdr>
        <w:top w:val="none" w:sz="0" w:space="0" w:color="auto"/>
        <w:left w:val="none" w:sz="0" w:space="0" w:color="auto"/>
        <w:bottom w:val="none" w:sz="0" w:space="0" w:color="auto"/>
        <w:right w:val="none" w:sz="0" w:space="0" w:color="auto"/>
      </w:divBdr>
    </w:div>
    <w:div w:id="1409032125">
      <w:bodyDiv w:val="1"/>
      <w:marLeft w:val="0"/>
      <w:marRight w:val="0"/>
      <w:marTop w:val="0"/>
      <w:marBottom w:val="0"/>
      <w:divBdr>
        <w:top w:val="none" w:sz="0" w:space="0" w:color="auto"/>
        <w:left w:val="none" w:sz="0" w:space="0" w:color="auto"/>
        <w:bottom w:val="none" w:sz="0" w:space="0" w:color="auto"/>
        <w:right w:val="none" w:sz="0" w:space="0" w:color="auto"/>
      </w:divBdr>
    </w:div>
    <w:div w:id="1409308732">
      <w:bodyDiv w:val="1"/>
      <w:marLeft w:val="0"/>
      <w:marRight w:val="0"/>
      <w:marTop w:val="0"/>
      <w:marBottom w:val="0"/>
      <w:divBdr>
        <w:top w:val="none" w:sz="0" w:space="0" w:color="auto"/>
        <w:left w:val="none" w:sz="0" w:space="0" w:color="auto"/>
        <w:bottom w:val="none" w:sz="0" w:space="0" w:color="auto"/>
        <w:right w:val="none" w:sz="0" w:space="0" w:color="auto"/>
      </w:divBdr>
    </w:div>
    <w:div w:id="1410813112">
      <w:bodyDiv w:val="1"/>
      <w:marLeft w:val="0"/>
      <w:marRight w:val="0"/>
      <w:marTop w:val="0"/>
      <w:marBottom w:val="0"/>
      <w:divBdr>
        <w:top w:val="none" w:sz="0" w:space="0" w:color="auto"/>
        <w:left w:val="none" w:sz="0" w:space="0" w:color="auto"/>
        <w:bottom w:val="none" w:sz="0" w:space="0" w:color="auto"/>
        <w:right w:val="none" w:sz="0" w:space="0" w:color="auto"/>
      </w:divBdr>
    </w:div>
    <w:div w:id="1411735506">
      <w:bodyDiv w:val="1"/>
      <w:marLeft w:val="0"/>
      <w:marRight w:val="0"/>
      <w:marTop w:val="0"/>
      <w:marBottom w:val="0"/>
      <w:divBdr>
        <w:top w:val="none" w:sz="0" w:space="0" w:color="auto"/>
        <w:left w:val="none" w:sz="0" w:space="0" w:color="auto"/>
        <w:bottom w:val="none" w:sz="0" w:space="0" w:color="auto"/>
        <w:right w:val="none" w:sz="0" w:space="0" w:color="auto"/>
      </w:divBdr>
    </w:div>
    <w:div w:id="1419326302">
      <w:bodyDiv w:val="1"/>
      <w:marLeft w:val="0"/>
      <w:marRight w:val="0"/>
      <w:marTop w:val="0"/>
      <w:marBottom w:val="0"/>
      <w:divBdr>
        <w:top w:val="none" w:sz="0" w:space="0" w:color="auto"/>
        <w:left w:val="none" w:sz="0" w:space="0" w:color="auto"/>
        <w:bottom w:val="none" w:sz="0" w:space="0" w:color="auto"/>
        <w:right w:val="none" w:sz="0" w:space="0" w:color="auto"/>
      </w:divBdr>
    </w:div>
    <w:div w:id="1423454349">
      <w:bodyDiv w:val="1"/>
      <w:marLeft w:val="0"/>
      <w:marRight w:val="0"/>
      <w:marTop w:val="0"/>
      <w:marBottom w:val="0"/>
      <w:divBdr>
        <w:top w:val="none" w:sz="0" w:space="0" w:color="auto"/>
        <w:left w:val="none" w:sz="0" w:space="0" w:color="auto"/>
        <w:bottom w:val="none" w:sz="0" w:space="0" w:color="auto"/>
        <w:right w:val="none" w:sz="0" w:space="0" w:color="auto"/>
      </w:divBdr>
    </w:div>
    <w:div w:id="1429765939">
      <w:bodyDiv w:val="1"/>
      <w:marLeft w:val="0"/>
      <w:marRight w:val="0"/>
      <w:marTop w:val="0"/>
      <w:marBottom w:val="0"/>
      <w:divBdr>
        <w:top w:val="none" w:sz="0" w:space="0" w:color="auto"/>
        <w:left w:val="none" w:sz="0" w:space="0" w:color="auto"/>
        <w:bottom w:val="none" w:sz="0" w:space="0" w:color="auto"/>
        <w:right w:val="none" w:sz="0" w:space="0" w:color="auto"/>
      </w:divBdr>
    </w:div>
    <w:div w:id="1429811846">
      <w:bodyDiv w:val="1"/>
      <w:marLeft w:val="0"/>
      <w:marRight w:val="0"/>
      <w:marTop w:val="0"/>
      <w:marBottom w:val="0"/>
      <w:divBdr>
        <w:top w:val="none" w:sz="0" w:space="0" w:color="auto"/>
        <w:left w:val="none" w:sz="0" w:space="0" w:color="auto"/>
        <w:bottom w:val="none" w:sz="0" w:space="0" w:color="auto"/>
        <w:right w:val="none" w:sz="0" w:space="0" w:color="auto"/>
      </w:divBdr>
    </w:div>
    <w:div w:id="1436823517">
      <w:bodyDiv w:val="1"/>
      <w:marLeft w:val="0"/>
      <w:marRight w:val="0"/>
      <w:marTop w:val="0"/>
      <w:marBottom w:val="0"/>
      <w:divBdr>
        <w:top w:val="none" w:sz="0" w:space="0" w:color="auto"/>
        <w:left w:val="none" w:sz="0" w:space="0" w:color="auto"/>
        <w:bottom w:val="none" w:sz="0" w:space="0" w:color="auto"/>
        <w:right w:val="none" w:sz="0" w:space="0" w:color="auto"/>
      </w:divBdr>
    </w:div>
    <w:div w:id="1445274677">
      <w:bodyDiv w:val="1"/>
      <w:marLeft w:val="0"/>
      <w:marRight w:val="0"/>
      <w:marTop w:val="0"/>
      <w:marBottom w:val="0"/>
      <w:divBdr>
        <w:top w:val="none" w:sz="0" w:space="0" w:color="auto"/>
        <w:left w:val="none" w:sz="0" w:space="0" w:color="auto"/>
        <w:bottom w:val="none" w:sz="0" w:space="0" w:color="auto"/>
        <w:right w:val="none" w:sz="0" w:space="0" w:color="auto"/>
      </w:divBdr>
    </w:div>
    <w:div w:id="1446122503">
      <w:bodyDiv w:val="1"/>
      <w:marLeft w:val="0"/>
      <w:marRight w:val="0"/>
      <w:marTop w:val="0"/>
      <w:marBottom w:val="0"/>
      <w:divBdr>
        <w:top w:val="none" w:sz="0" w:space="0" w:color="auto"/>
        <w:left w:val="none" w:sz="0" w:space="0" w:color="auto"/>
        <w:bottom w:val="none" w:sz="0" w:space="0" w:color="auto"/>
        <w:right w:val="none" w:sz="0" w:space="0" w:color="auto"/>
      </w:divBdr>
    </w:div>
    <w:div w:id="1447116168">
      <w:bodyDiv w:val="1"/>
      <w:marLeft w:val="0"/>
      <w:marRight w:val="0"/>
      <w:marTop w:val="0"/>
      <w:marBottom w:val="0"/>
      <w:divBdr>
        <w:top w:val="none" w:sz="0" w:space="0" w:color="auto"/>
        <w:left w:val="none" w:sz="0" w:space="0" w:color="auto"/>
        <w:bottom w:val="none" w:sz="0" w:space="0" w:color="auto"/>
        <w:right w:val="none" w:sz="0" w:space="0" w:color="auto"/>
      </w:divBdr>
    </w:div>
    <w:div w:id="1448233599">
      <w:bodyDiv w:val="1"/>
      <w:marLeft w:val="0"/>
      <w:marRight w:val="0"/>
      <w:marTop w:val="0"/>
      <w:marBottom w:val="0"/>
      <w:divBdr>
        <w:top w:val="none" w:sz="0" w:space="0" w:color="auto"/>
        <w:left w:val="none" w:sz="0" w:space="0" w:color="auto"/>
        <w:bottom w:val="none" w:sz="0" w:space="0" w:color="auto"/>
        <w:right w:val="none" w:sz="0" w:space="0" w:color="auto"/>
      </w:divBdr>
    </w:div>
    <w:div w:id="1448768612">
      <w:bodyDiv w:val="1"/>
      <w:marLeft w:val="0"/>
      <w:marRight w:val="0"/>
      <w:marTop w:val="0"/>
      <w:marBottom w:val="0"/>
      <w:divBdr>
        <w:top w:val="none" w:sz="0" w:space="0" w:color="auto"/>
        <w:left w:val="none" w:sz="0" w:space="0" w:color="auto"/>
        <w:bottom w:val="none" w:sz="0" w:space="0" w:color="auto"/>
        <w:right w:val="none" w:sz="0" w:space="0" w:color="auto"/>
      </w:divBdr>
    </w:div>
    <w:div w:id="1457869588">
      <w:bodyDiv w:val="1"/>
      <w:marLeft w:val="0"/>
      <w:marRight w:val="0"/>
      <w:marTop w:val="0"/>
      <w:marBottom w:val="0"/>
      <w:divBdr>
        <w:top w:val="none" w:sz="0" w:space="0" w:color="auto"/>
        <w:left w:val="none" w:sz="0" w:space="0" w:color="auto"/>
        <w:bottom w:val="none" w:sz="0" w:space="0" w:color="auto"/>
        <w:right w:val="none" w:sz="0" w:space="0" w:color="auto"/>
      </w:divBdr>
    </w:div>
    <w:div w:id="1458066057">
      <w:bodyDiv w:val="1"/>
      <w:marLeft w:val="0"/>
      <w:marRight w:val="0"/>
      <w:marTop w:val="0"/>
      <w:marBottom w:val="0"/>
      <w:divBdr>
        <w:top w:val="none" w:sz="0" w:space="0" w:color="auto"/>
        <w:left w:val="none" w:sz="0" w:space="0" w:color="auto"/>
        <w:bottom w:val="none" w:sz="0" w:space="0" w:color="auto"/>
        <w:right w:val="none" w:sz="0" w:space="0" w:color="auto"/>
      </w:divBdr>
    </w:div>
    <w:div w:id="1459059111">
      <w:bodyDiv w:val="1"/>
      <w:marLeft w:val="0"/>
      <w:marRight w:val="0"/>
      <w:marTop w:val="0"/>
      <w:marBottom w:val="0"/>
      <w:divBdr>
        <w:top w:val="none" w:sz="0" w:space="0" w:color="auto"/>
        <w:left w:val="none" w:sz="0" w:space="0" w:color="auto"/>
        <w:bottom w:val="none" w:sz="0" w:space="0" w:color="auto"/>
        <w:right w:val="none" w:sz="0" w:space="0" w:color="auto"/>
      </w:divBdr>
    </w:div>
    <w:div w:id="1463111334">
      <w:bodyDiv w:val="1"/>
      <w:marLeft w:val="0"/>
      <w:marRight w:val="0"/>
      <w:marTop w:val="0"/>
      <w:marBottom w:val="0"/>
      <w:divBdr>
        <w:top w:val="none" w:sz="0" w:space="0" w:color="auto"/>
        <w:left w:val="none" w:sz="0" w:space="0" w:color="auto"/>
        <w:bottom w:val="none" w:sz="0" w:space="0" w:color="auto"/>
        <w:right w:val="none" w:sz="0" w:space="0" w:color="auto"/>
      </w:divBdr>
    </w:div>
    <w:div w:id="1463419563">
      <w:bodyDiv w:val="1"/>
      <w:marLeft w:val="0"/>
      <w:marRight w:val="0"/>
      <w:marTop w:val="0"/>
      <w:marBottom w:val="0"/>
      <w:divBdr>
        <w:top w:val="none" w:sz="0" w:space="0" w:color="auto"/>
        <w:left w:val="none" w:sz="0" w:space="0" w:color="auto"/>
        <w:bottom w:val="none" w:sz="0" w:space="0" w:color="auto"/>
        <w:right w:val="none" w:sz="0" w:space="0" w:color="auto"/>
      </w:divBdr>
    </w:div>
    <w:div w:id="1464929114">
      <w:bodyDiv w:val="1"/>
      <w:marLeft w:val="0"/>
      <w:marRight w:val="0"/>
      <w:marTop w:val="0"/>
      <w:marBottom w:val="0"/>
      <w:divBdr>
        <w:top w:val="none" w:sz="0" w:space="0" w:color="auto"/>
        <w:left w:val="none" w:sz="0" w:space="0" w:color="auto"/>
        <w:bottom w:val="none" w:sz="0" w:space="0" w:color="auto"/>
        <w:right w:val="none" w:sz="0" w:space="0" w:color="auto"/>
      </w:divBdr>
    </w:div>
    <w:div w:id="1466000045">
      <w:bodyDiv w:val="1"/>
      <w:marLeft w:val="0"/>
      <w:marRight w:val="0"/>
      <w:marTop w:val="0"/>
      <w:marBottom w:val="0"/>
      <w:divBdr>
        <w:top w:val="none" w:sz="0" w:space="0" w:color="auto"/>
        <w:left w:val="none" w:sz="0" w:space="0" w:color="auto"/>
        <w:bottom w:val="none" w:sz="0" w:space="0" w:color="auto"/>
        <w:right w:val="none" w:sz="0" w:space="0" w:color="auto"/>
      </w:divBdr>
    </w:div>
    <w:div w:id="1467040569">
      <w:bodyDiv w:val="1"/>
      <w:marLeft w:val="0"/>
      <w:marRight w:val="0"/>
      <w:marTop w:val="0"/>
      <w:marBottom w:val="0"/>
      <w:divBdr>
        <w:top w:val="none" w:sz="0" w:space="0" w:color="auto"/>
        <w:left w:val="none" w:sz="0" w:space="0" w:color="auto"/>
        <w:bottom w:val="none" w:sz="0" w:space="0" w:color="auto"/>
        <w:right w:val="none" w:sz="0" w:space="0" w:color="auto"/>
      </w:divBdr>
    </w:div>
    <w:div w:id="1468817326">
      <w:bodyDiv w:val="1"/>
      <w:marLeft w:val="0"/>
      <w:marRight w:val="0"/>
      <w:marTop w:val="0"/>
      <w:marBottom w:val="0"/>
      <w:divBdr>
        <w:top w:val="none" w:sz="0" w:space="0" w:color="auto"/>
        <w:left w:val="none" w:sz="0" w:space="0" w:color="auto"/>
        <w:bottom w:val="none" w:sz="0" w:space="0" w:color="auto"/>
        <w:right w:val="none" w:sz="0" w:space="0" w:color="auto"/>
      </w:divBdr>
    </w:div>
    <w:div w:id="1472862258">
      <w:bodyDiv w:val="1"/>
      <w:marLeft w:val="0"/>
      <w:marRight w:val="0"/>
      <w:marTop w:val="0"/>
      <w:marBottom w:val="0"/>
      <w:divBdr>
        <w:top w:val="none" w:sz="0" w:space="0" w:color="auto"/>
        <w:left w:val="none" w:sz="0" w:space="0" w:color="auto"/>
        <w:bottom w:val="none" w:sz="0" w:space="0" w:color="auto"/>
        <w:right w:val="none" w:sz="0" w:space="0" w:color="auto"/>
      </w:divBdr>
    </w:div>
    <w:div w:id="1482037276">
      <w:bodyDiv w:val="1"/>
      <w:marLeft w:val="0"/>
      <w:marRight w:val="0"/>
      <w:marTop w:val="0"/>
      <w:marBottom w:val="0"/>
      <w:divBdr>
        <w:top w:val="none" w:sz="0" w:space="0" w:color="auto"/>
        <w:left w:val="none" w:sz="0" w:space="0" w:color="auto"/>
        <w:bottom w:val="none" w:sz="0" w:space="0" w:color="auto"/>
        <w:right w:val="none" w:sz="0" w:space="0" w:color="auto"/>
      </w:divBdr>
    </w:div>
    <w:div w:id="1484661346">
      <w:bodyDiv w:val="1"/>
      <w:marLeft w:val="0"/>
      <w:marRight w:val="0"/>
      <w:marTop w:val="0"/>
      <w:marBottom w:val="0"/>
      <w:divBdr>
        <w:top w:val="none" w:sz="0" w:space="0" w:color="auto"/>
        <w:left w:val="none" w:sz="0" w:space="0" w:color="auto"/>
        <w:bottom w:val="none" w:sz="0" w:space="0" w:color="auto"/>
        <w:right w:val="none" w:sz="0" w:space="0" w:color="auto"/>
      </w:divBdr>
    </w:div>
    <w:div w:id="1489785850">
      <w:bodyDiv w:val="1"/>
      <w:marLeft w:val="0"/>
      <w:marRight w:val="0"/>
      <w:marTop w:val="0"/>
      <w:marBottom w:val="0"/>
      <w:divBdr>
        <w:top w:val="none" w:sz="0" w:space="0" w:color="auto"/>
        <w:left w:val="none" w:sz="0" w:space="0" w:color="auto"/>
        <w:bottom w:val="none" w:sz="0" w:space="0" w:color="auto"/>
        <w:right w:val="none" w:sz="0" w:space="0" w:color="auto"/>
      </w:divBdr>
    </w:div>
    <w:div w:id="1492326862">
      <w:bodyDiv w:val="1"/>
      <w:marLeft w:val="0"/>
      <w:marRight w:val="0"/>
      <w:marTop w:val="0"/>
      <w:marBottom w:val="0"/>
      <w:divBdr>
        <w:top w:val="none" w:sz="0" w:space="0" w:color="auto"/>
        <w:left w:val="none" w:sz="0" w:space="0" w:color="auto"/>
        <w:bottom w:val="none" w:sz="0" w:space="0" w:color="auto"/>
        <w:right w:val="none" w:sz="0" w:space="0" w:color="auto"/>
      </w:divBdr>
    </w:div>
    <w:div w:id="1492982630">
      <w:bodyDiv w:val="1"/>
      <w:marLeft w:val="0"/>
      <w:marRight w:val="0"/>
      <w:marTop w:val="0"/>
      <w:marBottom w:val="0"/>
      <w:divBdr>
        <w:top w:val="none" w:sz="0" w:space="0" w:color="auto"/>
        <w:left w:val="none" w:sz="0" w:space="0" w:color="auto"/>
        <w:bottom w:val="none" w:sz="0" w:space="0" w:color="auto"/>
        <w:right w:val="none" w:sz="0" w:space="0" w:color="auto"/>
      </w:divBdr>
    </w:div>
    <w:div w:id="1495951475">
      <w:bodyDiv w:val="1"/>
      <w:marLeft w:val="0"/>
      <w:marRight w:val="0"/>
      <w:marTop w:val="0"/>
      <w:marBottom w:val="0"/>
      <w:divBdr>
        <w:top w:val="none" w:sz="0" w:space="0" w:color="auto"/>
        <w:left w:val="none" w:sz="0" w:space="0" w:color="auto"/>
        <w:bottom w:val="none" w:sz="0" w:space="0" w:color="auto"/>
        <w:right w:val="none" w:sz="0" w:space="0" w:color="auto"/>
      </w:divBdr>
    </w:div>
    <w:div w:id="1496800229">
      <w:bodyDiv w:val="1"/>
      <w:marLeft w:val="0"/>
      <w:marRight w:val="0"/>
      <w:marTop w:val="0"/>
      <w:marBottom w:val="0"/>
      <w:divBdr>
        <w:top w:val="none" w:sz="0" w:space="0" w:color="auto"/>
        <w:left w:val="none" w:sz="0" w:space="0" w:color="auto"/>
        <w:bottom w:val="none" w:sz="0" w:space="0" w:color="auto"/>
        <w:right w:val="none" w:sz="0" w:space="0" w:color="auto"/>
      </w:divBdr>
    </w:div>
    <w:div w:id="1497112779">
      <w:bodyDiv w:val="1"/>
      <w:marLeft w:val="0"/>
      <w:marRight w:val="0"/>
      <w:marTop w:val="0"/>
      <w:marBottom w:val="0"/>
      <w:divBdr>
        <w:top w:val="none" w:sz="0" w:space="0" w:color="auto"/>
        <w:left w:val="none" w:sz="0" w:space="0" w:color="auto"/>
        <w:bottom w:val="none" w:sz="0" w:space="0" w:color="auto"/>
        <w:right w:val="none" w:sz="0" w:space="0" w:color="auto"/>
      </w:divBdr>
    </w:div>
    <w:div w:id="1497305581">
      <w:bodyDiv w:val="1"/>
      <w:marLeft w:val="0"/>
      <w:marRight w:val="0"/>
      <w:marTop w:val="0"/>
      <w:marBottom w:val="0"/>
      <w:divBdr>
        <w:top w:val="none" w:sz="0" w:space="0" w:color="auto"/>
        <w:left w:val="none" w:sz="0" w:space="0" w:color="auto"/>
        <w:bottom w:val="none" w:sz="0" w:space="0" w:color="auto"/>
        <w:right w:val="none" w:sz="0" w:space="0" w:color="auto"/>
      </w:divBdr>
    </w:div>
    <w:div w:id="1497694549">
      <w:bodyDiv w:val="1"/>
      <w:marLeft w:val="0"/>
      <w:marRight w:val="0"/>
      <w:marTop w:val="0"/>
      <w:marBottom w:val="0"/>
      <w:divBdr>
        <w:top w:val="none" w:sz="0" w:space="0" w:color="auto"/>
        <w:left w:val="none" w:sz="0" w:space="0" w:color="auto"/>
        <w:bottom w:val="none" w:sz="0" w:space="0" w:color="auto"/>
        <w:right w:val="none" w:sz="0" w:space="0" w:color="auto"/>
      </w:divBdr>
    </w:div>
    <w:div w:id="1499150289">
      <w:bodyDiv w:val="1"/>
      <w:marLeft w:val="0"/>
      <w:marRight w:val="0"/>
      <w:marTop w:val="0"/>
      <w:marBottom w:val="0"/>
      <w:divBdr>
        <w:top w:val="none" w:sz="0" w:space="0" w:color="auto"/>
        <w:left w:val="none" w:sz="0" w:space="0" w:color="auto"/>
        <w:bottom w:val="none" w:sz="0" w:space="0" w:color="auto"/>
        <w:right w:val="none" w:sz="0" w:space="0" w:color="auto"/>
      </w:divBdr>
    </w:div>
    <w:div w:id="1502038841">
      <w:bodyDiv w:val="1"/>
      <w:marLeft w:val="0"/>
      <w:marRight w:val="0"/>
      <w:marTop w:val="0"/>
      <w:marBottom w:val="0"/>
      <w:divBdr>
        <w:top w:val="none" w:sz="0" w:space="0" w:color="auto"/>
        <w:left w:val="none" w:sz="0" w:space="0" w:color="auto"/>
        <w:bottom w:val="none" w:sz="0" w:space="0" w:color="auto"/>
        <w:right w:val="none" w:sz="0" w:space="0" w:color="auto"/>
      </w:divBdr>
    </w:div>
    <w:div w:id="1504972506">
      <w:bodyDiv w:val="1"/>
      <w:marLeft w:val="0"/>
      <w:marRight w:val="0"/>
      <w:marTop w:val="0"/>
      <w:marBottom w:val="0"/>
      <w:divBdr>
        <w:top w:val="none" w:sz="0" w:space="0" w:color="auto"/>
        <w:left w:val="none" w:sz="0" w:space="0" w:color="auto"/>
        <w:bottom w:val="none" w:sz="0" w:space="0" w:color="auto"/>
        <w:right w:val="none" w:sz="0" w:space="0" w:color="auto"/>
      </w:divBdr>
    </w:div>
    <w:div w:id="1506746394">
      <w:bodyDiv w:val="1"/>
      <w:marLeft w:val="0"/>
      <w:marRight w:val="0"/>
      <w:marTop w:val="0"/>
      <w:marBottom w:val="0"/>
      <w:divBdr>
        <w:top w:val="none" w:sz="0" w:space="0" w:color="auto"/>
        <w:left w:val="none" w:sz="0" w:space="0" w:color="auto"/>
        <w:bottom w:val="none" w:sz="0" w:space="0" w:color="auto"/>
        <w:right w:val="none" w:sz="0" w:space="0" w:color="auto"/>
      </w:divBdr>
    </w:div>
    <w:div w:id="1507986244">
      <w:bodyDiv w:val="1"/>
      <w:marLeft w:val="0"/>
      <w:marRight w:val="0"/>
      <w:marTop w:val="0"/>
      <w:marBottom w:val="0"/>
      <w:divBdr>
        <w:top w:val="none" w:sz="0" w:space="0" w:color="auto"/>
        <w:left w:val="none" w:sz="0" w:space="0" w:color="auto"/>
        <w:bottom w:val="none" w:sz="0" w:space="0" w:color="auto"/>
        <w:right w:val="none" w:sz="0" w:space="0" w:color="auto"/>
      </w:divBdr>
    </w:div>
    <w:div w:id="1510367835">
      <w:bodyDiv w:val="1"/>
      <w:marLeft w:val="0"/>
      <w:marRight w:val="0"/>
      <w:marTop w:val="0"/>
      <w:marBottom w:val="0"/>
      <w:divBdr>
        <w:top w:val="none" w:sz="0" w:space="0" w:color="auto"/>
        <w:left w:val="none" w:sz="0" w:space="0" w:color="auto"/>
        <w:bottom w:val="none" w:sz="0" w:space="0" w:color="auto"/>
        <w:right w:val="none" w:sz="0" w:space="0" w:color="auto"/>
      </w:divBdr>
    </w:div>
    <w:div w:id="1517695084">
      <w:bodyDiv w:val="1"/>
      <w:marLeft w:val="0"/>
      <w:marRight w:val="0"/>
      <w:marTop w:val="0"/>
      <w:marBottom w:val="0"/>
      <w:divBdr>
        <w:top w:val="none" w:sz="0" w:space="0" w:color="auto"/>
        <w:left w:val="none" w:sz="0" w:space="0" w:color="auto"/>
        <w:bottom w:val="none" w:sz="0" w:space="0" w:color="auto"/>
        <w:right w:val="none" w:sz="0" w:space="0" w:color="auto"/>
      </w:divBdr>
    </w:div>
    <w:div w:id="1520317900">
      <w:bodyDiv w:val="1"/>
      <w:marLeft w:val="0"/>
      <w:marRight w:val="0"/>
      <w:marTop w:val="0"/>
      <w:marBottom w:val="0"/>
      <w:divBdr>
        <w:top w:val="none" w:sz="0" w:space="0" w:color="auto"/>
        <w:left w:val="none" w:sz="0" w:space="0" w:color="auto"/>
        <w:bottom w:val="none" w:sz="0" w:space="0" w:color="auto"/>
        <w:right w:val="none" w:sz="0" w:space="0" w:color="auto"/>
      </w:divBdr>
    </w:div>
    <w:div w:id="1523007738">
      <w:bodyDiv w:val="1"/>
      <w:marLeft w:val="0"/>
      <w:marRight w:val="0"/>
      <w:marTop w:val="0"/>
      <w:marBottom w:val="0"/>
      <w:divBdr>
        <w:top w:val="none" w:sz="0" w:space="0" w:color="auto"/>
        <w:left w:val="none" w:sz="0" w:space="0" w:color="auto"/>
        <w:bottom w:val="none" w:sz="0" w:space="0" w:color="auto"/>
        <w:right w:val="none" w:sz="0" w:space="0" w:color="auto"/>
      </w:divBdr>
    </w:div>
    <w:div w:id="1529022874">
      <w:bodyDiv w:val="1"/>
      <w:marLeft w:val="0"/>
      <w:marRight w:val="0"/>
      <w:marTop w:val="0"/>
      <w:marBottom w:val="0"/>
      <w:divBdr>
        <w:top w:val="none" w:sz="0" w:space="0" w:color="auto"/>
        <w:left w:val="none" w:sz="0" w:space="0" w:color="auto"/>
        <w:bottom w:val="none" w:sz="0" w:space="0" w:color="auto"/>
        <w:right w:val="none" w:sz="0" w:space="0" w:color="auto"/>
      </w:divBdr>
    </w:div>
    <w:div w:id="1530677207">
      <w:bodyDiv w:val="1"/>
      <w:marLeft w:val="0"/>
      <w:marRight w:val="0"/>
      <w:marTop w:val="0"/>
      <w:marBottom w:val="0"/>
      <w:divBdr>
        <w:top w:val="none" w:sz="0" w:space="0" w:color="auto"/>
        <w:left w:val="none" w:sz="0" w:space="0" w:color="auto"/>
        <w:bottom w:val="none" w:sz="0" w:space="0" w:color="auto"/>
        <w:right w:val="none" w:sz="0" w:space="0" w:color="auto"/>
      </w:divBdr>
    </w:div>
    <w:div w:id="1530795286">
      <w:bodyDiv w:val="1"/>
      <w:marLeft w:val="0"/>
      <w:marRight w:val="0"/>
      <w:marTop w:val="0"/>
      <w:marBottom w:val="0"/>
      <w:divBdr>
        <w:top w:val="none" w:sz="0" w:space="0" w:color="auto"/>
        <w:left w:val="none" w:sz="0" w:space="0" w:color="auto"/>
        <w:bottom w:val="none" w:sz="0" w:space="0" w:color="auto"/>
        <w:right w:val="none" w:sz="0" w:space="0" w:color="auto"/>
      </w:divBdr>
    </w:div>
    <w:div w:id="1531992496">
      <w:bodyDiv w:val="1"/>
      <w:marLeft w:val="0"/>
      <w:marRight w:val="0"/>
      <w:marTop w:val="0"/>
      <w:marBottom w:val="0"/>
      <w:divBdr>
        <w:top w:val="none" w:sz="0" w:space="0" w:color="auto"/>
        <w:left w:val="none" w:sz="0" w:space="0" w:color="auto"/>
        <w:bottom w:val="none" w:sz="0" w:space="0" w:color="auto"/>
        <w:right w:val="none" w:sz="0" w:space="0" w:color="auto"/>
      </w:divBdr>
    </w:div>
    <w:div w:id="1536695098">
      <w:bodyDiv w:val="1"/>
      <w:marLeft w:val="0"/>
      <w:marRight w:val="0"/>
      <w:marTop w:val="0"/>
      <w:marBottom w:val="0"/>
      <w:divBdr>
        <w:top w:val="none" w:sz="0" w:space="0" w:color="auto"/>
        <w:left w:val="none" w:sz="0" w:space="0" w:color="auto"/>
        <w:bottom w:val="none" w:sz="0" w:space="0" w:color="auto"/>
        <w:right w:val="none" w:sz="0" w:space="0" w:color="auto"/>
      </w:divBdr>
    </w:div>
    <w:div w:id="1543521343">
      <w:bodyDiv w:val="1"/>
      <w:marLeft w:val="0"/>
      <w:marRight w:val="0"/>
      <w:marTop w:val="0"/>
      <w:marBottom w:val="0"/>
      <w:divBdr>
        <w:top w:val="none" w:sz="0" w:space="0" w:color="auto"/>
        <w:left w:val="none" w:sz="0" w:space="0" w:color="auto"/>
        <w:bottom w:val="none" w:sz="0" w:space="0" w:color="auto"/>
        <w:right w:val="none" w:sz="0" w:space="0" w:color="auto"/>
      </w:divBdr>
    </w:div>
    <w:div w:id="1545363361">
      <w:bodyDiv w:val="1"/>
      <w:marLeft w:val="0"/>
      <w:marRight w:val="0"/>
      <w:marTop w:val="0"/>
      <w:marBottom w:val="0"/>
      <w:divBdr>
        <w:top w:val="none" w:sz="0" w:space="0" w:color="auto"/>
        <w:left w:val="none" w:sz="0" w:space="0" w:color="auto"/>
        <w:bottom w:val="none" w:sz="0" w:space="0" w:color="auto"/>
        <w:right w:val="none" w:sz="0" w:space="0" w:color="auto"/>
      </w:divBdr>
    </w:div>
    <w:div w:id="1545405573">
      <w:bodyDiv w:val="1"/>
      <w:marLeft w:val="0"/>
      <w:marRight w:val="0"/>
      <w:marTop w:val="0"/>
      <w:marBottom w:val="0"/>
      <w:divBdr>
        <w:top w:val="none" w:sz="0" w:space="0" w:color="auto"/>
        <w:left w:val="none" w:sz="0" w:space="0" w:color="auto"/>
        <w:bottom w:val="none" w:sz="0" w:space="0" w:color="auto"/>
        <w:right w:val="none" w:sz="0" w:space="0" w:color="auto"/>
      </w:divBdr>
    </w:div>
    <w:div w:id="1546792517">
      <w:bodyDiv w:val="1"/>
      <w:marLeft w:val="0"/>
      <w:marRight w:val="0"/>
      <w:marTop w:val="0"/>
      <w:marBottom w:val="0"/>
      <w:divBdr>
        <w:top w:val="none" w:sz="0" w:space="0" w:color="auto"/>
        <w:left w:val="none" w:sz="0" w:space="0" w:color="auto"/>
        <w:bottom w:val="none" w:sz="0" w:space="0" w:color="auto"/>
        <w:right w:val="none" w:sz="0" w:space="0" w:color="auto"/>
      </w:divBdr>
    </w:div>
    <w:div w:id="1548688329">
      <w:bodyDiv w:val="1"/>
      <w:marLeft w:val="0"/>
      <w:marRight w:val="0"/>
      <w:marTop w:val="0"/>
      <w:marBottom w:val="0"/>
      <w:divBdr>
        <w:top w:val="none" w:sz="0" w:space="0" w:color="auto"/>
        <w:left w:val="none" w:sz="0" w:space="0" w:color="auto"/>
        <w:bottom w:val="none" w:sz="0" w:space="0" w:color="auto"/>
        <w:right w:val="none" w:sz="0" w:space="0" w:color="auto"/>
      </w:divBdr>
    </w:div>
    <w:div w:id="1548838276">
      <w:bodyDiv w:val="1"/>
      <w:marLeft w:val="0"/>
      <w:marRight w:val="0"/>
      <w:marTop w:val="0"/>
      <w:marBottom w:val="0"/>
      <w:divBdr>
        <w:top w:val="none" w:sz="0" w:space="0" w:color="auto"/>
        <w:left w:val="none" w:sz="0" w:space="0" w:color="auto"/>
        <w:bottom w:val="none" w:sz="0" w:space="0" w:color="auto"/>
        <w:right w:val="none" w:sz="0" w:space="0" w:color="auto"/>
      </w:divBdr>
    </w:div>
    <w:div w:id="1549337464">
      <w:bodyDiv w:val="1"/>
      <w:marLeft w:val="0"/>
      <w:marRight w:val="0"/>
      <w:marTop w:val="0"/>
      <w:marBottom w:val="0"/>
      <w:divBdr>
        <w:top w:val="none" w:sz="0" w:space="0" w:color="auto"/>
        <w:left w:val="none" w:sz="0" w:space="0" w:color="auto"/>
        <w:bottom w:val="none" w:sz="0" w:space="0" w:color="auto"/>
        <w:right w:val="none" w:sz="0" w:space="0" w:color="auto"/>
      </w:divBdr>
    </w:div>
    <w:div w:id="1550459625">
      <w:bodyDiv w:val="1"/>
      <w:marLeft w:val="0"/>
      <w:marRight w:val="0"/>
      <w:marTop w:val="0"/>
      <w:marBottom w:val="0"/>
      <w:divBdr>
        <w:top w:val="none" w:sz="0" w:space="0" w:color="auto"/>
        <w:left w:val="none" w:sz="0" w:space="0" w:color="auto"/>
        <w:bottom w:val="none" w:sz="0" w:space="0" w:color="auto"/>
        <w:right w:val="none" w:sz="0" w:space="0" w:color="auto"/>
      </w:divBdr>
    </w:div>
    <w:div w:id="1552233008">
      <w:bodyDiv w:val="1"/>
      <w:marLeft w:val="0"/>
      <w:marRight w:val="0"/>
      <w:marTop w:val="0"/>
      <w:marBottom w:val="0"/>
      <w:divBdr>
        <w:top w:val="none" w:sz="0" w:space="0" w:color="auto"/>
        <w:left w:val="none" w:sz="0" w:space="0" w:color="auto"/>
        <w:bottom w:val="none" w:sz="0" w:space="0" w:color="auto"/>
        <w:right w:val="none" w:sz="0" w:space="0" w:color="auto"/>
      </w:divBdr>
    </w:div>
    <w:div w:id="1552375402">
      <w:bodyDiv w:val="1"/>
      <w:marLeft w:val="0"/>
      <w:marRight w:val="0"/>
      <w:marTop w:val="0"/>
      <w:marBottom w:val="0"/>
      <w:divBdr>
        <w:top w:val="none" w:sz="0" w:space="0" w:color="auto"/>
        <w:left w:val="none" w:sz="0" w:space="0" w:color="auto"/>
        <w:bottom w:val="none" w:sz="0" w:space="0" w:color="auto"/>
        <w:right w:val="none" w:sz="0" w:space="0" w:color="auto"/>
      </w:divBdr>
    </w:div>
    <w:div w:id="1552495573">
      <w:bodyDiv w:val="1"/>
      <w:marLeft w:val="0"/>
      <w:marRight w:val="0"/>
      <w:marTop w:val="0"/>
      <w:marBottom w:val="0"/>
      <w:divBdr>
        <w:top w:val="none" w:sz="0" w:space="0" w:color="auto"/>
        <w:left w:val="none" w:sz="0" w:space="0" w:color="auto"/>
        <w:bottom w:val="none" w:sz="0" w:space="0" w:color="auto"/>
        <w:right w:val="none" w:sz="0" w:space="0" w:color="auto"/>
      </w:divBdr>
    </w:div>
    <w:div w:id="1554392265">
      <w:bodyDiv w:val="1"/>
      <w:marLeft w:val="0"/>
      <w:marRight w:val="0"/>
      <w:marTop w:val="0"/>
      <w:marBottom w:val="0"/>
      <w:divBdr>
        <w:top w:val="none" w:sz="0" w:space="0" w:color="auto"/>
        <w:left w:val="none" w:sz="0" w:space="0" w:color="auto"/>
        <w:bottom w:val="none" w:sz="0" w:space="0" w:color="auto"/>
        <w:right w:val="none" w:sz="0" w:space="0" w:color="auto"/>
      </w:divBdr>
    </w:div>
    <w:div w:id="1554541737">
      <w:bodyDiv w:val="1"/>
      <w:marLeft w:val="0"/>
      <w:marRight w:val="0"/>
      <w:marTop w:val="0"/>
      <w:marBottom w:val="0"/>
      <w:divBdr>
        <w:top w:val="none" w:sz="0" w:space="0" w:color="auto"/>
        <w:left w:val="none" w:sz="0" w:space="0" w:color="auto"/>
        <w:bottom w:val="none" w:sz="0" w:space="0" w:color="auto"/>
        <w:right w:val="none" w:sz="0" w:space="0" w:color="auto"/>
      </w:divBdr>
    </w:div>
    <w:div w:id="1561135878">
      <w:bodyDiv w:val="1"/>
      <w:marLeft w:val="0"/>
      <w:marRight w:val="0"/>
      <w:marTop w:val="0"/>
      <w:marBottom w:val="0"/>
      <w:divBdr>
        <w:top w:val="none" w:sz="0" w:space="0" w:color="auto"/>
        <w:left w:val="none" w:sz="0" w:space="0" w:color="auto"/>
        <w:bottom w:val="none" w:sz="0" w:space="0" w:color="auto"/>
        <w:right w:val="none" w:sz="0" w:space="0" w:color="auto"/>
      </w:divBdr>
    </w:div>
    <w:div w:id="1563368369">
      <w:bodyDiv w:val="1"/>
      <w:marLeft w:val="0"/>
      <w:marRight w:val="0"/>
      <w:marTop w:val="0"/>
      <w:marBottom w:val="0"/>
      <w:divBdr>
        <w:top w:val="none" w:sz="0" w:space="0" w:color="auto"/>
        <w:left w:val="none" w:sz="0" w:space="0" w:color="auto"/>
        <w:bottom w:val="none" w:sz="0" w:space="0" w:color="auto"/>
        <w:right w:val="none" w:sz="0" w:space="0" w:color="auto"/>
      </w:divBdr>
    </w:div>
    <w:div w:id="1574046418">
      <w:bodyDiv w:val="1"/>
      <w:marLeft w:val="0"/>
      <w:marRight w:val="0"/>
      <w:marTop w:val="0"/>
      <w:marBottom w:val="0"/>
      <w:divBdr>
        <w:top w:val="none" w:sz="0" w:space="0" w:color="auto"/>
        <w:left w:val="none" w:sz="0" w:space="0" w:color="auto"/>
        <w:bottom w:val="none" w:sz="0" w:space="0" w:color="auto"/>
        <w:right w:val="none" w:sz="0" w:space="0" w:color="auto"/>
      </w:divBdr>
    </w:div>
    <w:div w:id="1574970683">
      <w:bodyDiv w:val="1"/>
      <w:marLeft w:val="0"/>
      <w:marRight w:val="0"/>
      <w:marTop w:val="0"/>
      <w:marBottom w:val="0"/>
      <w:divBdr>
        <w:top w:val="none" w:sz="0" w:space="0" w:color="auto"/>
        <w:left w:val="none" w:sz="0" w:space="0" w:color="auto"/>
        <w:bottom w:val="none" w:sz="0" w:space="0" w:color="auto"/>
        <w:right w:val="none" w:sz="0" w:space="0" w:color="auto"/>
      </w:divBdr>
    </w:div>
    <w:div w:id="1576473441">
      <w:bodyDiv w:val="1"/>
      <w:marLeft w:val="0"/>
      <w:marRight w:val="0"/>
      <w:marTop w:val="0"/>
      <w:marBottom w:val="0"/>
      <w:divBdr>
        <w:top w:val="none" w:sz="0" w:space="0" w:color="auto"/>
        <w:left w:val="none" w:sz="0" w:space="0" w:color="auto"/>
        <w:bottom w:val="none" w:sz="0" w:space="0" w:color="auto"/>
        <w:right w:val="none" w:sz="0" w:space="0" w:color="auto"/>
      </w:divBdr>
    </w:div>
    <w:div w:id="1581021559">
      <w:bodyDiv w:val="1"/>
      <w:marLeft w:val="0"/>
      <w:marRight w:val="0"/>
      <w:marTop w:val="0"/>
      <w:marBottom w:val="0"/>
      <w:divBdr>
        <w:top w:val="none" w:sz="0" w:space="0" w:color="auto"/>
        <w:left w:val="none" w:sz="0" w:space="0" w:color="auto"/>
        <w:bottom w:val="none" w:sz="0" w:space="0" w:color="auto"/>
        <w:right w:val="none" w:sz="0" w:space="0" w:color="auto"/>
      </w:divBdr>
    </w:div>
    <w:div w:id="1581985645">
      <w:bodyDiv w:val="1"/>
      <w:marLeft w:val="0"/>
      <w:marRight w:val="0"/>
      <w:marTop w:val="0"/>
      <w:marBottom w:val="0"/>
      <w:divBdr>
        <w:top w:val="none" w:sz="0" w:space="0" w:color="auto"/>
        <w:left w:val="none" w:sz="0" w:space="0" w:color="auto"/>
        <w:bottom w:val="none" w:sz="0" w:space="0" w:color="auto"/>
        <w:right w:val="none" w:sz="0" w:space="0" w:color="auto"/>
      </w:divBdr>
    </w:div>
    <w:div w:id="1583375101">
      <w:bodyDiv w:val="1"/>
      <w:marLeft w:val="0"/>
      <w:marRight w:val="0"/>
      <w:marTop w:val="0"/>
      <w:marBottom w:val="0"/>
      <w:divBdr>
        <w:top w:val="none" w:sz="0" w:space="0" w:color="auto"/>
        <w:left w:val="none" w:sz="0" w:space="0" w:color="auto"/>
        <w:bottom w:val="none" w:sz="0" w:space="0" w:color="auto"/>
        <w:right w:val="none" w:sz="0" w:space="0" w:color="auto"/>
      </w:divBdr>
    </w:div>
    <w:div w:id="1588031583">
      <w:bodyDiv w:val="1"/>
      <w:marLeft w:val="0"/>
      <w:marRight w:val="0"/>
      <w:marTop w:val="0"/>
      <w:marBottom w:val="0"/>
      <w:divBdr>
        <w:top w:val="none" w:sz="0" w:space="0" w:color="auto"/>
        <w:left w:val="none" w:sz="0" w:space="0" w:color="auto"/>
        <w:bottom w:val="none" w:sz="0" w:space="0" w:color="auto"/>
        <w:right w:val="none" w:sz="0" w:space="0" w:color="auto"/>
      </w:divBdr>
    </w:div>
    <w:div w:id="1591625792">
      <w:bodyDiv w:val="1"/>
      <w:marLeft w:val="0"/>
      <w:marRight w:val="0"/>
      <w:marTop w:val="0"/>
      <w:marBottom w:val="0"/>
      <w:divBdr>
        <w:top w:val="none" w:sz="0" w:space="0" w:color="auto"/>
        <w:left w:val="none" w:sz="0" w:space="0" w:color="auto"/>
        <w:bottom w:val="none" w:sz="0" w:space="0" w:color="auto"/>
        <w:right w:val="none" w:sz="0" w:space="0" w:color="auto"/>
      </w:divBdr>
    </w:div>
    <w:div w:id="1592396640">
      <w:bodyDiv w:val="1"/>
      <w:marLeft w:val="0"/>
      <w:marRight w:val="0"/>
      <w:marTop w:val="0"/>
      <w:marBottom w:val="0"/>
      <w:divBdr>
        <w:top w:val="none" w:sz="0" w:space="0" w:color="auto"/>
        <w:left w:val="none" w:sz="0" w:space="0" w:color="auto"/>
        <w:bottom w:val="none" w:sz="0" w:space="0" w:color="auto"/>
        <w:right w:val="none" w:sz="0" w:space="0" w:color="auto"/>
      </w:divBdr>
    </w:div>
    <w:div w:id="1593393884">
      <w:bodyDiv w:val="1"/>
      <w:marLeft w:val="0"/>
      <w:marRight w:val="0"/>
      <w:marTop w:val="0"/>
      <w:marBottom w:val="0"/>
      <w:divBdr>
        <w:top w:val="none" w:sz="0" w:space="0" w:color="auto"/>
        <w:left w:val="none" w:sz="0" w:space="0" w:color="auto"/>
        <w:bottom w:val="none" w:sz="0" w:space="0" w:color="auto"/>
        <w:right w:val="none" w:sz="0" w:space="0" w:color="auto"/>
      </w:divBdr>
    </w:div>
    <w:div w:id="1600407376">
      <w:bodyDiv w:val="1"/>
      <w:marLeft w:val="0"/>
      <w:marRight w:val="0"/>
      <w:marTop w:val="0"/>
      <w:marBottom w:val="0"/>
      <w:divBdr>
        <w:top w:val="none" w:sz="0" w:space="0" w:color="auto"/>
        <w:left w:val="none" w:sz="0" w:space="0" w:color="auto"/>
        <w:bottom w:val="none" w:sz="0" w:space="0" w:color="auto"/>
        <w:right w:val="none" w:sz="0" w:space="0" w:color="auto"/>
      </w:divBdr>
    </w:div>
    <w:div w:id="1602253319">
      <w:bodyDiv w:val="1"/>
      <w:marLeft w:val="0"/>
      <w:marRight w:val="0"/>
      <w:marTop w:val="0"/>
      <w:marBottom w:val="0"/>
      <w:divBdr>
        <w:top w:val="none" w:sz="0" w:space="0" w:color="auto"/>
        <w:left w:val="none" w:sz="0" w:space="0" w:color="auto"/>
        <w:bottom w:val="none" w:sz="0" w:space="0" w:color="auto"/>
        <w:right w:val="none" w:sz="0" w:space="0" w:color="auto"/>
      </w:divBdr>
    </w:div>
    <w:div w:id="1605766324">
      <w:bodyDiv w:val="1"/>
      <w:marLeft w:val="0"/>
      <w:marRight w:val="0"/>
      <w:marTop w:val="0"/>
      <w:marBottom w:val="0"/>
      <w:divBdr>
        <w:top w:val="none" w:sz="0" w:space="0" w:color="auto"/>
        <w:left w:val="none" w:sz="0" w:space="0" w:color="auto"/>
        <w:bottom w:val="none" w:sz="0" w:space="0" w:color="auto"/>
        <w:right w:val="none" w:sz="0" w:space="0" w:color="auto"/>
      </w:divBdr>
    </w:div>
    <w:div w:id="1608198747">
      <w:bodyDiv w:val="1"/>
      <w:marLeft w:val="0"/>
      <w:marRight w:val="0"/>
      <w:marTop w:val="0"/>
      <w:marBottom w:val="0"/>
      <w:divBdr>
        <w:top w:val="none" w:sz="0" w:space="0" w:color="auto"/>
        <w:left w:val="none" w:sz="0" w:space="0" w:color="auto"/>
        <w:bottom w:val="none" w:sz="0" w:space="0" w:color="auto"/>
        <w:right w:val="none" w:sz="0" w:space="0" w:color="auto"/>
      </w:divBdr>
    </w:div>
    <w:div w:id="1610502112">
      <w:bodyDiv w:val="1"/>
      <w:marLeft w:val="0"/>
      <w:marRight w:val="0"/>
      <w:marTop w:val="0"/>
      <w:marBottom w:val="0"/>
      <w:divBdr>
        <w:top w:val="none" w:sz="0" w:space="0" w:color="auto"/>
        <w:left w:val="none" w:sz="0" w:space="0" w:color="auto"/>
        <w:bottom w:val="none" w:sz="0" w:space="0" w:color="auto"/>
        <w:right w:val="none" w:sz="0" w:space="0" w:color="auto"/>
      </w:divBdr>
    </w:div>
    <w:div w:id="1610698502">
      <w:bodyDiv w:val="1"/>
      <w:marLeft w:val="0"/>
      <w:marRight w:val="0"/>
      <w:marTop w:val="0"/>
      <w:marBottom w:val="0"/>
      <w:divBdr>
        <w:top w:val="none" w:sz="0" w:space="0" w:color="auto"/>
        <w:left w:val="none" w:sz="0" w:space="0" w:color="auto"/>
        <w:bottom w:val="none" w:sz="0" w:space="0" w:color="auto"/>
        <w:right w:val="none" w:sz="0" w:space="0" w:color="auto"/>
      </w:divBdr>
    </w:div>
    <w:div w:id="1611468953">
      <w:bodyDiv w:val="1"/>
      <w:marLeft w:val="0"/>
      <w:marRight w:val="0"/>
      <w:marTop w:val="0"/>
      <w:marBottom w:val="0"/>
      <w:divBdr>
        <w:top w:val="none" w:sz="0" w:space="0" w:color="auto"/>
        <w:left w:val="none" w:sz="0" w:space="0" w:color="auto"/>
        <w:bottom w:val="none" w:sz="0" w:space="0" w:color="auto"/>
        <w:right w:val="none" w:sz="0" w:space="0" w:color="auto"/>
      </w:divBdr>
    </w:div>
    <w:div w:id="1614703296">
      <w:bodyDiv w:val="1"/>
      <w:marLeft w:val="0"/>
      <w:marRight w:val="0"/>
      <w:marTop w:val="0"/>
      <w:marBottom w:val="0"/>
      <w:divBdr>
        <w:top w:val="none" w:sz="0" w:space="0" w:color="auto"/>
        <w:left w:val="none" w:sz="0" w:space="0" w:color="auto"/>
        <w:bottom w:val="none" w:sz="0" w:space="0" w:color="auto"/>
        <w:right w:val="none" w:sz="0" w:space="0" w:color="auto"/>
      </w:divBdr>
    </w:div>
    <w:div w:id="1615399552">
      <w:bodyDiv w:val="1"/>
      <w:marLeft w:val="0"/>
      <w:marRight w:val="0"/>
      <w:marTop w:val="0"/>
      <w:marBottom w:val="0"/>
      <w:divBdr>
        <w:top w:val="none" w:sz="0" w:space="0" w:color="auto"/>
        <w:left w:val="none" w:sz="0" w:space="0" w:color="auto"/>
        <w:bottom w:val="none" w:sz="0" w:space="0" w:color="auto"/>
        <w:right w:val="none" w:sz="0" w:space="0" w:color="auto"/>
      </w:divBdr>
    </w:div>
    <w:div w:id="1617711616">
      <w:bodyDiv w:val="1"/>
      <w:marLeft w:val="0"/>
      <w:marRight w:val="0"/>
      <w:marTop w:val="0"/>
      <w:marBottom w:val="0"/>
      <w:divBdr>
        <w:top w:val="none" w:sz="0" w:space="0" w:color="auto"/>
        <w:left w:val="none" w:sz="0" w:space="0" w:color="auto"/>
        <w:bottom w:val="none" w:sz="0" w:space="0" w:color="auto"/>
        <w:right w:val="none" w:sz="0" w:space="0" w:color="auto"/>
      </w:divBdr>
    </w:div>
    <w:div w:id="1618828034">
      <w:bodyDiv w:val="1"/>
      <w:marLeft w:val="0"/>
      <w:marRight w:val="0"/>
      <w:marTop w:val="0"/>
      <w:marBottom w:val="0"/>
      <w:divBdr>
        <w:top w:val="none" w:sz="0" w:space="0" w:color="auto"/>
        <w:left w:val="none" w:sz="0" w:space="0" w:color="auto"/>
        <w:bottom w:val="none" w:sz="0" w:space="0" w:color="auto"/>
        <w:right w:val="none" w:sz="0" w:space="0" w:color="auto"/>
      </w:divBdr>
    </w:div>
    <w:div w:id="1624068519">
      <w:bodyDiv w:val="1"/>
      <w:marLeft w:val="0"/>
      <w:marRight w:val="0"/>
      <w:marTop w:val="0"/>
      <w:marBottom w:val="0"/>
      <w:divBdr>
        <w:top w:val="none" w:sz="0" w:space="0" w:color="auto"/>
        <w:left w:val="none" w:sz="0" w:space="0" w:color="auto"/>
        <w:bottom w:val="none" w:sz="0" w:space="0" w:color="auto"/>
        <w:right w:val="none" w:sz="0" w:space="0" w:color="auto"/>
      </w:divBdr>
    </w:div>
    <w:div w:id="1627396846">
      <w:bodyDiv w:val="1"/>
      <w:marLeft w:val="0"/>
      <w:marRight w:val="0"/>
      <w:marTop w:val="0"/>
      <w:marBottom w:val="0"/>
      <w:divBdr>
        <w:top w:val="none" w:sz="0" w:space="0" w:color="auto"/>
        <w:left w:val="none" w:sz="0" w:space="0" w:color="auto"/>
        <w:bottom w:val="none" w:sz="0" w:space="0" w:color="auto"/>
        <w:right w:val="none" w:sz="0" w:space="0" w:color="auto"/>
      </w:divBdr>
    </w:div>
    <w:div w:id="1627657523">
      <w:bodyDiv w:val="1"/>
      <w:marLeft w:val="0"/>
      <w:marRight w:val="0"/>
      <w:marTop w:val="0"/>
      <w:marBottom w:val="0"/>
      <w:divBdr>
        <w:top w:val="none" w:sz="0" w:space="0" w:color="auto"/>
        <w:left w:val="none" w:sz="0" w:space="0" w:color="auto"/>
        <w:bottom w:val="none" w:sz="0" w:space="0" w:color="auto"/>
        <w:right w:val="none" w:sz="0" w:space="0" w:color="auto"/>
      </w:divBdr>
    </w:div>
    <w:div w:id="1632662708">
      <w:bodyDiv w:val="1"/>
      <w:marLeft w:val="0"/>
      <w:marRight w:val="0"/>
      <w:marTop w:val="0"/>
      <w:marBottom w:val="0"/>
      <w:divBdr>
        <w:top w:val="none" w:sz="0" w:space="0" w:color="auto"/>
        <w:left w:val="none" w:sz="0" w:space="0" w:color="auto"/>
        <w:bottom w:val="none" w:sz="0" w:space="0" w:color="auto"/>
        <w:right w:val="none" w:sz="0" w:space="0" w:color="auto"/>
      </w:divBdr>
    </w:div>
    <w:div w:id="1635259121">
      <w:bodyDiv w:val="1"/>
      <w:marLeft w:val="0"/>
      <w:marRight w:val="0"/>
      <w:marTop w:val="0"/>
      <w:marBottom w:val="0"/>
      <w:divBdr>
        <w:top w:val="none" w:sz="0" w:space="0" w:color="auto"/>
        <w:left w:val="none" w:sz="0" w:space="0" w:color="auto"/>
        <w:bottom w:val="none" w:sz="0" w:space="0" w:color="auto"/>
        <w:right w:val="none" w:sz="0" w:space="0" w:color="auto"/>
      </w:divBdr>
    </w:div>
    <w:div w:id="1636712140">
      <w:bodyDiv w:val="1"/>
      <w:marLeft w:val="0"/>
      <w:marRight w:val="0"/>
      <w:marTop w:val="0"/>
      <w:marBottom w:val="0"/>
      <w:divBdr>
        <w:top w:val="none" w:sz="0" w:space="0" w:color="auto"/>
        <w:left w:val="none" w:sz="0" w:space="0" w:color="auto"/>
        <w:bottom w:val="none" w:sz="0" w:space="0" w:color="auto"/>
        <w:right w:val="none" w:sz="0" w:space="0" w:color="auto"/>
      </w:divBdr>
    </w:div>
    <w:div w:id="1638488175">
      <w:bodyDiv w:val="1"/>
      <w:marLeft w:val="0"/>
      <w:marRight w:val="0"/>
      <w:marTop w:val="0"/>
      <w:marBottom w:val="0"/>
      <w:divBdr>
        <w:top w:val="none" w:sz="0" w:space="0" w:color="auto"/>
        <w:left w:val="none" w:sz="0" w:space="0" w:color="auto"/>
        <w:bottom w:val="none" w:sz="0" w:space="0" w:color="auto"/>
        <w:right w:val="none" w:sz="0" w:space="0" w:color="auto"/>
      </w:divBdr>
    </w:div>
    <w:div w:id="1638560629">
      <w:bodyDiv w:val="1"/>
      <w:marLeft w:val="0"/>
      <w:marRight w:val="0"/>
      <w:marTop w:val="0"/>
      <w:marBottom w:val="0"/>
      <w:divBdr>
        <w:top w:val="none" w:sz="0" w:space="0" w:color="auto"/>
        <w:left w:val="none" w:sz="0" w:space="0" w:color="auto"/>
        <w:bottom w:val="none" w:sz="0" w:space="0" w:color="auto"/>
        <w:right w:val="none" w:sz="0" w:space="0" w:color="auto"/>
      </w:divBdr>
    </w:div>
    <w:div w:id="1639454186">
      <w:bodyDiv w:val="1"/>
      <w:marLeft w:val="0"/>
      <w:marRight w:val="0"/>
      <w:marTop w:val="0"/>
      <w:marBottom w:val="0"/>
      <w:divBdr>
        <w:top w:val="none" w:sz="0" w:space="0" w:color="auto"/>
        <w:left w:val="none" w:sz="0" w:space="0" w:color="auto"/>
        <w:bottom w:val="none" w:sz="0" w:space="0" w:color="auto"/>
        <w:right w:val="none" w:sz="0" w:space="0" w:color="auto"/>
      </w:divBdr>
    </w:div>
    <w:div w:id="1642267076">
      <w:bodyDiv w:val="1"/>
      <w:marLeft w:val="0"/>
      <w:marRight w:val="0"/>
      <w:marTop w:val="0"/>
      <w:marBottom w:val="0"/>
      <w:divBdr>
        <w:top w:val="none" w:sz="0" w:space="0" w:color="auto"/>
        <w:left w:val="none" w:sz="0" w:space="0" w:color="auto"/>
        <w:bottom w:val="none" w:sz="0" w:space="0" w:color="auto"/>
        <w:right w:val="none" w:sz="0" w:space="0" w:color="auto"/>
      </w:divBdr>
    </w:div>
    <w:div w:id="1642660033">
      <w:bodyDiv w:val="1"/>
      <w:marLeft w:val="0"/>
      <w:marRight w:val="0"/>
      <w:marTop w:val="0"/>
      <w:marBottom w:val="0"/>
      <w:divBdr>
        <w:top w:val="none" w:sz="0" w:space="0" w:color="auto"/>
        <w:left w:val="none" w:sz="0" w:space="0" w:color="auto"/>
        <w:bottom w:val="none" w:sz="0" w:space="0" w:color="auto"/>
        <w:right w:val="none" w:sz="0" w:space="0" w:color="auto"/>
      </w:divBdr>
    </w:div>
    <w:div w:id="1650864363">
      <w:bodyDiv w:val="1"/>
      <w:marLeft w:val="0"/>
      <w:marRight w:val="0"/>
      <w:marTop w:val="0"/>
      <w:marBottom w:val="0"/>
      <w:divBdr>
        <w:top w:val="none" w:sz="0" w:space="0" w:color="auto"/>
        <w:left w:val="none" w:sz="0" w:space="0" w:color="auto"/>
        <w:bottom w:val="none" w:sz="0" w:space="0" w:color="auto"/>
        <w:right w:val="none" w:sz="0" w:space="0" w:color="auto"/>
      </w:divBdr>
    </w:div>
    <w:div w:id="1657807199">
      <w:bodyDiv w:val="1"/>
      <w:marLeft w:val="0"/>
      <w:marRight w:val="0"/>
      <w:marTop w:val="0"/>
      <w:marBottom w:val="0"/>
      <w:divBdr>
        <w:top w:val="none" w:sz="0" w:space="0" w:color="auto"/>
        <w:left w:val="none" w:sz="0" w:space="0" w:color="auto"/>
        <w:bottom w:val="none" w:sz="0" w:space="0" w:color="auto"/>
        <w:right w:val="none" w:sz="0" w:space="0" w:color="auto"/>
      </w:divBdr>
    </w:div>
    <w:div w:id="1659768413">
      <w:bodyDiv w:val="1"/>
      <w:marLeft w:val="0"/>
      <w:marRight w:val="0"/>
      <w:marTop w:val="0"/>
      <w:marBottom w:val="0"/>
      <w:divBdr>
        <w:top w:val="none" w:sz="0" w:space="0" w:color="auto"/>
        <w:left w:val="none" w:sz="0" w:space="0" w:color="auto"/>
        <w:bottom w:val="none" w:sz="0" w:space="0" w:color="auto"/>
        <w:right w:val="none" w:sz="0" w:space="0" w:color="auto"/>
      </w:divBdr>
    </w:div>
    <w:div w:id="1661082519">
      <w:bodyDiv w:val="1"/>
      <w:marLeft w:val="0"/>
      <w:marRight w:val="0"/>
      <w:marTop w:val="0"/>
      <w:marBottom w:val="0"/>
      <w:divBdr>
        <w:top w:val="none" w:sz="0" w:space="0" w:color="auto"/>
        <w:left w:val="none" w:sz="0" w:space="0" w:color="auto"/>
        <w:bottom w:val="none" w:sz="0" w:space="0" w:color="auto"/>
        <w:right w:val="none" w:sz="0" w:space="0" w:color="auto"/>
      </w:divBdr>
    </w:div>
    <w:div w:id="1661232797">
      <w:bodyDiv w:val="1"/>
      <w:marLeft w:val="0"/>
      <w:marRight w:val="0"/>
      <w:marTop w:val="0"/>
      <w:marBottom w:val="0"/>
      <w:divBdr>
        <w:top w:val="none" w:sz="0" w:space="0" w:color="auto"/>
        <w:left w:val="none" w:sz="0" w:space="0" w:color="auto"/>
        <w:bottom w:val="none" w:sz="0" w:space="0" w:color="auto"/>
        <w:right w:val="none" w:sz="0" w:space="0" w:color="auto"/>
      </w:divBdr>
    </w:div>
    <w:div w:id="1661495622">
      <w:bodyDiv w:val="1"/>
      <w:marLeft w:val="0"/>
      <w:marRight w:val="0"/>
      <w:marTop w:val="0"/>
      <w:marBottom w:val="0"/>
      <w:divBdr>
        <w:top w:val="none" w:sz="0" w:space="0" w:color="auto"/>
        <w:left w:val="none" w:sz="0" w:space="0" w:color="auto"/>
        <w:bottom w:val="none" w:sz="0" w:space="0" w:color="auto"/>
        <w:right w:val="none" w:sz="0" w:space="0" w:color="auto"/>
      </w:divBdr>
    </w:div>
    <w:div w:id="1667241833">
      <w:bodyDiv w:val="1"/>
      <w:marLeft w:val="0"/>
      <w:marRight w:val="0"/>
      <w:marTop w:val="0"/>
      <w:marBottom w:val="0"/>
      <w:divBdr>
        <w:top w:val="none" w:sz="0" w:space="0" w:color="auto"/>
        <w:left w:val="none" w:sz="0" w:space="0" w:color="auto"/>
        <w:bottom w:val="none" w:sz="0" w:space="0" w:color="auto"/>
        <w:right w:val="none" w:sz="0" w:space="0" w:color="auto"/>
      </w:divBdr>
    </w:div>
    <w:div w:id="1667904225">
      <w:bodyDiv w:val="1"/>
      <w:marLeft w:val="0"/>
      <w:marRight w:val="0"/>
      <w:marTop w:val="0"/>
      <w:marBottom w:val="0"/>
      <w:divBdr>
        <w:top w:val="none" w:sz="0" w:space="0" w:color="auto"/>
        <w:left w:val="none" w:sz="0" w:space="0" w:color="auto"/>
        <w:bottom w:val="none" w:sz="0" w:space="0" w:color="auto"/>
        <w:right w:val="none" w:sz="0" w:space="0" w:color="auto"/>
      </w:divBdr>
    </w:div>
    <w:div w:id="1670792869">
      <w:bodyDiv w:val="1"/>
      <w:marLeft w:val="0"/>
      <w:marRight w:val="0"/>
      <w:marTop w:val="0"/>
      <w:marBottom w:val="0"/>
      <w:divBdr>
        <w:top w:val="none" w:sz="0" w:space="0" w:color="auto"/>
        <w:left w:val="none" w:sz="0" w:space="0" w:color="auto"/>
        <w:bottom w:val="none" w:sz="0" w:space="0" w:color="auto"/>
        <w:right w:val="none" w:sz="0" w:space="0" w:color="auto"/>
      </w:divBdr>
    </w:div>
    <w:div w:id="1672827166">
      <w:bodyDiv w:val="1"/>
      <w:marLeft w:val="0"/>
      <w:marRight w:val="0"/>
      <w:marTop w:val="0"/>
      <w:marBottom w:val="0"/>
      <w:divBdr>
        <w:top w:val="none" w:sz="0" w:space="0" w:color="auto"/>
        <w:left w:val="none" w:sz="0" w:space="0" w:color="auto"/>
        <w:bottom w:val="none" w:sz="0" w:space="0" w:color="auto"/>
        <w:right w:val="none" w:sz="0" w:space="0" w:color="auto"/>
      </w:divBdr>
    </w:div>
    <w:div w:id="1677998575">
      <w:bodyDiv w:val="1"/>
      <w:marLeft w:val="0"/>
      <w:marRight w:val="0"/>
      <w:marTop w:val="0"/>
      <w:marBottom w:val="0"/>
      <w:divBdr>
        <w:top w:val="none" w:sz="0" w:space="0" w:color="auto"/>
        <w:left w:val="none" w:sz="0" w:space="0" w:color="auto"/>
        <w:bottom w:val="none" w:sz="0" w:space="0" w:color="auto"/>
        <w:right w:val="none" w:sz="0" w:space="0" w:color="auto"/>
      </w:divBdr>
    </w:div>
    <w:div w:id="1679111401">
      <w:bodyDiv w:val="1"/>
      <w:marLeft w:val="0"/>
      <w:marRight w:val="0"/>
      <w:marTop w:val="0"/>
      <w:marBottom w:val="0"/>
      <w:divBdr>
        <w:top w:val="none" w:sz="0" w:space="0" w:color="auto"/>
        <w:left w:val="none" w:sz="0" w:space="0" w:color="auto"/>
        <w:bottom w:val="none" w:sz="0" w:space="0" w:color="auto"/>
        <w:right w:val="none" w:sz="0" w:space="0" w:color="auto"/>
      </w:divBdr>
    </w:div>
    <w:div w:id="1680739489">
      <w:bodyDiv w:val="1"/>
      <w:marLeft w:val="0"/>
      <w:marRight w:val="0"/>
      <w:marTop w:val="0"/>
      <w:marBottom w:val="0"/>
      <w:divBdr>
        <w:top w:val="none" w:sz="0" w:space="0" w:color="auto"/>
        <w:left w:val="none" w:sz="0" w:space="0" w:color="auto"/>
        <w:bottom w:val="none" w:sz="0" w:space="0" w:color="auto"/>
        <w:right w:val="none" w:sz="0" w:space="0" w:color="auto"/>
      </w:divBdr>
    </w:div>
    <w:div w:id="1685353291">
      <w:bodyDiv w:val="1"/>
      <w:marLeft w:val="0"/>
      <w:marRight w:val="0"/>
      <w:marTop w:val="0"/>
      <w:marBottom w:val="0"/>
      <w:divBdr>
        <w:top w:val="none" w:sz="0" w:space="0" w:color="auto"/>
        <w:left w:val="none" w:sz="0" w:space="0" w:color="auto"/>
        <w:bottom w:val="none" w:sz="0" w:space="0" w:color="auto"/>
        <w:right w:val="none" w:sz="0" w:space="0" w:color="auto"/>
      </w:divBdr>
    </w:div>
    <w:div w:id="1686907312">
      <w:bodyDiv w:val="1"/>
      <w:marLeft w:val="0"/>
      <w:marRight w:val="0"/>
      <w:marTop w:val="0"/>
      <w:marBottom w:val="0"/>
      <w:divBdr>
        <w:top w:val="none" w:sz="0" w:space="0" w:color="auto"/>
        <w:left w:val="none" w:sz="0" w:space="0" w:color="auto"/>
        <w:bottom w:val="none" w:sz="0" w:space="0" w:color="auto"/>
        <w:right w:val="none" w:sz="0" w:space="0" w:color="auto"/>
      </w:divBdr>
    </w:div>
    <w:div w:id="1687514078">
      <w:bodyDiv w:val="1"/>
      <w:marLeft w:val="0"/>
      <w:marRight w:val="0"/>
      <w:marTop w:val="0"/>
      <w:marBottom w:val="0"/>
      <w:divBdr>
        <w:top w:val="none" w:sz="0" w:space="0" w:color="auto"/>
        <w:left w:val="none" w:sz="0" w:space="0" w:color="auto"/>
        <w:bottom w:val="none" w:sz="0" w:space="0" w:color="auto"/>
        <w:right w:val="none" w:sz="0" w:space="0" w:color="auto"/>
      </w:divBdr>
    </w:div>
    <w:div w:id="1689329254">
      <w:bodyDiv w:val="1"/>
      <w:marLeft w:val="0"/>
      <w:marRight w:val="0"/>
      <w:marTop w:val="0"/>
      <w:marBottom w:val="0"/>
      <w:divBdr>
        <w:top w:val="none" w:sz="0" w:space="0" w:color="auto"/>
        <w:left w:val="none" w:sz="0" w:space="0" w:color="auto"/>
        <w:bottom w:val="none" w:sz="0" w:space="0" w:color="auto"/>
        <w:right w:val="none" w:sz="0" w:space="0" w:color="auto"/>
      </w:divBdr>
    </w:div>
    <w:div w:id="1689676888">
      <w:bodyDiv w:val="1"/>
      <w:marLeft w:val="0"/>
      <w:marRight w:val="0"/>
      <w:marTop w:val="0"/>
      <w:marBottom w:val="0"/>
      <w:divBdr>
        <w:top w:val="none" w:sz="0" w:space="0" w:color="auto"/>
        <w:left w:val="none" w:sz="0" w:space="0" w:color="auto"/>
        <w:bottom w:val="none" w:sz="0" w:space="0" w:color="auto"/>
        <w:right w:val="none" w:sz="0" w:space="0" w:color="auto"/>
      </w:divBdr>
    </w:div>
    <w:div w:id="1690642699">
      <w:bodyDiv w:val="1"/>
      <w:marLeft w:val="0"/>
      <w:marRight w:val="0"/>
      <w:marTop w:val="0"/>
      <w:marBottom w:val="0"/>
      <w:divBdr>
        <w:top w:val="none" w:sz="0" w:space="0" w:color="auto"/>
        <w:left w:val="none" w:sz="0" w:space="0" w:color="auto"/>
        <w:bottom w:val="none" w:sz="0" w:space="0" w:color="auto"/>
        <w:right w:val="none" w:sz="0" w:space="0" w:color="auto"/>
      </w:divBdr>
    </w:div>
    <w:div w:id="1692216787">
      <w:bodyDiv w:val="1"/>
      <w:marLeft w:val="0"/>
      <w:marRight w:val="0"/>
      <w:marTop w:val="0"/>
      <w:marBottom w:val="0"/>
      <w:divBdr>
        <w:top w:val="none" w:sz="0" w:space="0" w:color="auto"/>
        <w:left w:val="none" w:sz="0" w:space="0" w:color="auto"/>
        <w:bottom w:val="none" w:sz="0" w:space="0" w:color="auto"/>
        <w:right w:val="none" w:sz="0" w:space="0" w:color="auto"/>
      </w:divBdr>
    </w:div>
    <w:div w:id="1696884557">
      <w:bodyDiv w:val="1"/>
      <w:marLeft w:val="0"/>
      <w:marRight w:val="0"/>
      <w:marTop w:val="0"/>
      <w:marBottom w:val="0"/>
      <w:divBdr>
        <w:top w:val="none" w:sz="0" w:space="0" w:color="auto"/>
        <w:left w:val="none" w:sz="0" w:space="0" w:color="auto"/>
        <w:bottom w:val="none" w:sz="0" w:space="0" w:color="auto"/>
        <w:right w:val="none" w:sz="0" w:space="0" w:color="auto"/>
      </w:divBdr>
    </w:div>
    <w:div w:id="1697580766">
      <w:bodyDiv w:val="1"/>
      <w:marLeft w:val="0"/>
      <w:marRight w:val="0"/>
      <w:marTop w:val="0"/>
      <w:marBottom w:val="0"/>
      <w:divBdr>
        <w:top w:val="none" w:sz="0" w:space="0" w:color="auto"/>
        <w:left w:val="none" w:sz="0" w:space="0" w:color="auto"/>
        <w:bottom w:val="none" w:sz="0" w:space="0" w:color="auto"/>
        <w:right w:val="none" w:sz="0" w:space="0" w:color="auto"/>
      </w:divBdr>
    </w:div>
    <w:div w:id="1699234897">
      <w:bodyDiv w:val="1"/>
      <w:marLeft w:val="0"/>
      <w:marRight w:val="0"/>
      <w:marTop w:val="0"/>
      <w:marBottom w:val="0"/>
      <w:divBdr>
        <w:top w:val="none" w:sz="0" w:space="0" w:color="auto"/>
        <w:left w:val="none" w:sz="0" w:space="0" w:color="auto"/>
        <w:bottom w:val="none" w:sz="0" w:space="0" w:color="auto"/>
        <w:right w:val="none" w:sz="0" w:space="0" w:color="auto"/>
      </w:divBdr>
    </w:div>
    <w:div w:id="1705401345">
      <w:bodyDiv w:val="1"/>
      <w:marLeft w:val="0"/>
      <w:marRight w:val="0"/>
      <w:marTop w:val="0"/>
      <w:marBottom w:val="0"/>
      <w:divBdr>
        <w:top w:val="none" w:sz="0" w:space="0" w:color="auto"/>
        <w:left w:val="none" w:sz="0" w:space="0" w:color="auto"/>
        <w:bottom w:val="none" w:sz="0" w:space="0" w:color="auto"/>
        <w:right w:val="none" w:sz="0" w:space="0" w:color="auto"/>
      </w:divBdr>
    </w:div>
    <w:div w:id="1705908341">
      <w:bodyDiv w:val="1"/>
      <w:marLeft w:val="0"/>
      <w:marRight w:val="0"/>
      <w:marTop w:val="0"/>
      <w:marBottom w:val="0"/>
      <w:divBdr>
        <w:top w:val="none" w:sz="0" w:space="0" w:color="auto"/>
        <w:left w:val="none" w:sz="0" w:space="0" w:color="auto"/>
        <w:bottom w:val="none" w:sz="0" w:space="0" w:color="auto"/>
        <w:right w:val="none" w:sz="0" w:space="0" w:color="auto"/>
      </w:divBdr>
    </w:div>
    <w:div w:id="1705934284">
      <w:bodyDiv w:val="1"/>
      <w:marLeft w:val="0"/>
      <w:marRight w:val="0"/>
      <w:marTop w:val="0"/>
      <w:marBottom w:val="0"/>
      <w:divBdr>
        <w:top w:val="none" w:sz="0" w:space="0" w:color="auto"/>
        <w:left w:val="none" w:sz="0" w:space="0" w:color="auto"/>
        <w:bottom w:val="none" w:sz="0" w:space="0" w:color="auto"/>
        <w:right w:val="none" w:sz="0" w:space="0" w:color="auto"/>
      </w:divBdr>
    </w:div>
    <w:div w:id="1707872687">
      <w:bodyDiv w:val="1"/>
      <w:marLeft w:val="0"/>
      <w:marRight w:val="0"/>
      <w:marTop w:val="0"/>
      <w:marBottom w:val="0"/>
      <w:divBdr>
        <w:top w:val="none" w:sz="0" w:space="0" w:color="auto"/>
        <w:left w:val="none" w:sz="0" w:space="0" w:color="auto"/>
        <w:bottom w:val="none" w:sz="0" w:space="0" w:color="auto"/>
        <w:right w:val="none" w:sz="0" w:space="0" w:color="auto"/>
      </w:divBdr>
    </w:div>
    <w:div w:id="1708094493">
      <w:bodyDiv w:val="1"/>
      <w:marLeft w:val="0"/>
      <w:marRight w:val="0"/>
      <w:marTop w:val="0"/>
      <w:marBottom w:val="0"/>
      <w:divBdr>
        <w:top w:val="none" w:sz="0" w:space="0" w:color="auto"/>
        <w:left w:val="none" w:sz="0" w:space="0" w:color="auto"/>
        <w:bottom w:val="none" w:sz="0" w:space="0" w:color="auto"/>
        <w:right w:val="none" w:sz="0" w:space="0" w:color="auto"/>
      </w:divBdr>
    </w:div>
    <w:div w:id="1711343025">
      <w:bodyDiv w:val="1"/>
      <w:marLeft w:val="0"/>
      <w:marRight w:val="0"/>
      <w:marTop w:val="0"/>
      <w:marBottom w:val="0"/>
      <w:divBdr>
        <w:top w:val="none" w:sz="0" w:space="0" w:color="auto"/>
        <w:left w:val="none" w:sz="0" w:space="0" w:color="auto"/>
        <w:bottom w:val="none" w:sz="0" w:space="0" w:color="auto"/>
        <w:right w:val="none" w:sz="0" w:space="0" w:color="auto"/>
      </w:divBdr>
    </w:div>
    <w:div w:id="1712850196">
      <w:bodyDiv w:val="1"/>
      <w:marLeft w:val="0"/>
      <w:marRight w:val="0"/>
      <w:marTop w:val="0"/>
      <w:marBottom w:val="0"/>
      <w:divBdr>
        <w:top w:val="none" w:sz="0" w:space="0" w:color="auto"/>
        <w:left w:val="none" w:sz="0" w:space="0" w:color="auto"/>
        <w:bottom w:val="none" w:sz="0" w:space="0" w:color="auto"/>
        <w:right w:val="none" w:sz="0" w:space="0" w:color="auto"/>
      </w:divBdr>
    </w:div>
    <w:div w:id="1713312087">
      <w:bodyDiv w:val="1"/>
      <w:marLeft w:val="0"/>
      <w:marRight w:val="0"/>
      <w:marTop w:val="0"/>
      <w:marBottom w:val="0"/>
      <w:divBdr>
        <w:top w:val="none" w:sz="0" w:space="0" w:color="auto"/>
        <w:left w:val="none" w:sz="0" w:space="0" w:color="auto"/>
        <w:bottom w:val="none" w:sz="0" w:space="0" w:color="auto"/>
        <w:right w:val="none" w:sz="0" w:space="0" w:color="auto"/>
      </w:divBdr>
    </w:div>
    <w:div w:id="1713766711">
      <w:bodyDiv w:val="1"/>
      <w:marLeft w:val="0"/>
      <w:marRight w:val="0"/>
      <w:marTop w:val="0"/>
      <w:marBottom w:val="0"/>
      <w:divBdr>
        <w:top w:val="none" w:sz="0" w:space="0" w:color="auto"/>
        <w:left w:val="none" w:sz="0" w:space="0" w:color="auto"/>
        <w:bottom w:val="none" w:sz="0" w:space="0" w:color="auto"/>
        <w:right w:val="none" w:sz="0" w:space="0" w:color="auto"/>
      </w:divBdr>
    </w:div>
    <w:div w:id="1715347947">
      <w:bodyDiv w:val="1"/>
      <w:marLeft w:val="0"/>
      <w:marRight w:val="0"/>
      <w:marTop w:val="0"/>
      <w:marBottom w:val="0"/>
      <w:divBdr>
        <w:top w:val="none" w:sz="0" w:space="0" w:color="auto"/>
        <w:left w:val="none" w:sz="0" w:space="0" w:color="auto"/>
        <w:bottom w:val="none" w:sz="0" w:space="0" w:color="auto"/>
        <w:right w:val="none" w:sz="0" w:space="0" w:color="auto"/>
      </w:divBdr>
    </w:div>
    <w:div w:id="1715616678">
      <w:bodyDiv w:val="1"/>
      <w:marLeft w:val="0"/>
      <w:marRight w:val="0"/>
      <w:marTop w:val="0"/>
      <w:marBottom w:val="0"/>
      <w:divBdr>
        <w:top w:val="none" w:sz="0" w:space="0" w:color="auto"/>
        <w:left w:val="none" w:sz="0" w:space="0" w:color="auto"/>
        <w:bottom w:val="none" w:sz="0" w:space="0" w:color="auto"/>
        <w:right w:val="none" w:sz="0" w:space="0" w:color="auto"/>
      </w:divBdr>
    </w:div>
    <w:div w:id="1717050789">
      <w:bodyDiv w:val="1"/>
      <w:marLeft w:val="0"/>
      <w:marRight w:val="0"/>
      <w:marTop w:val="0"/>
      <w:marBottom w:val="0"/>
      <w:divBdr>
        <w:top w:val="none" w:sz="0" w:space="0" w:color="auto"/>
        <w:left w:val="none" w:sz="0" w:space="0" w:color="auto"/>
        <w:bottom w:val="none" w:sz="0" w:space="0" w:color="auto"/>
        <w:right w:val="none" w:sz="0" w:space="0" w:color="auto"/>
      </w:divBdr>
    </w:div>
    <w:div w:id="1722747266">
      <w:bodyDiv w:val="1"/>
      <w:marLeft w:val="0"/>
      <w:marRight w:val="0"/>
      <w:marTop w:val="0"/>
      <w:marBottom w:val="0"/>
      <w:divBdr>
        <w:top w:val="none" w:sz="0" w:space="0" w:color="auto"/>
        <w:left w:val="none" w:sz="0" w:space="0" w:color="auto"/>
        <w:bottom w:val="none" w:sz="0" w:space="0" w:color="auto"/>
        <w:right w:val="none" w:sz="0" w:space="0" w:color="auto"/>
      </w:divBdr>
    </w:div>
    <w:div w:id="1725787525">
      <w:bodyDiv w:val="1"/>
      <w:marLeft w:val="0"/>
      <w:marRight w:val="0"/>
      <w:marTop w:val="0"/>
      <w:marBottom w:val="0"/>
      <w:divBdr>
        <w:top w:val="none" w:sz="0" w:space="0" w:color="auto"/>
        <w:left w:val="none" w:sz="0" w:space="0" w:color="auto"/>
        <w:bottom w:val="none" w:sz="0" w:space="0" w:color="auto"/>
        <w:right w:val="none" w:sz="0" w:space="0" w:color="auto"/>
      </w:divBdr>
    </w:div>
    <w:div w:id="1728650759">
      <w:bodyDiv w:val="1"/>
      <w:marLeft w:val="0"/>
      <w:marRight w:val="0"/>
      <w:marTop w:val="0"/>
      <w:marBottom w:val="0"/>
      <w:divBdr>
        <w:top w:val="none" w:sz="0" w:space="0" w:color="auto"/>
        <w:left w:val="none" w:sz="0" w:space="0" w:color="auto"/>
        <w:bottom w:val="none" w:sz="0" w:space="0" w:color="auto"/>
        <w:right w:val="none" w:sz="0" w:space="0" w:color="auto"/>
      </w:divBdr>
    </w:div>
    <w:div w:id="1729961538">
      <w:bodyDiv w:val="1"/>
      <w:marLeft w:val="0"/>
      <w:marRight w:val="0"/>
      <w:marTop w:val="0"/>
      <w:marBottom w:val="0"/>
      <w:divBdr>
        <w:top w:val="none" w:sz="0" w:space="0" w:color="auto"/>
        <w:left w:val="none" w:sz="0" w:space="0" w:color="auto"/>
        <w:bottom w:val="none" w:sz="0" w:space="0" w:color="auto"/>
        <w:right w:val="none" w:sz="0" w:space="0" w:color="auto"/>
      </w:divBdr>
    </w:div>
    <w:div w:id="1731688074">
      <w:bodyDiv w:val="1"/>
      <w:marLeft w:val="0"/>
      <w:marRight w:val="0"/>
      <w:marTop w:val="0"/>
      <w:marBottom w:val="0"/>
      <w:divBdr>
        <w:top w:val="none" w:sz="0" w:space="0" w:color="auto"/>
        <w:left w:val="none" w:sz="0" w:space="0" w:color="auto"/>
        <w:bottom w:val="none" w:sz="0" w:space="0" w:color="auto"/>
        <w:right w:val="none" w:sz="0" w:space="0" w:color="auto"/>
      </w:divBdr>
    </w:div>
    <w:div w:id="1732120664">
      <w:bodyDiv w:val="1"/>
      <w:marLeft w:val="0"/>
      <w:marRight w:val="0"/>
      <w:marTop w:val="0"/>
      <w:marBottom w:val="0"/>
      <w:divBdr>
        <w:top w:val="none" w:sz="0" w:space="0" w:color="auto"/>
        <w:left w:val="none" w:sz="0" w:space="0" w:color="auto"/>
        <w:bottom w:val="none" w:sz="0" w:space="0" w:color="auto"/>
        <w:right w:val="none" w:sz="0" w:space="0" w:color="auto"/>
      </w:divBdr>
    </w:div>
    <w:div w:id="1734813360">
      <w:bodyDiv w:val="1"/>
      <w:marLeft w:val="0"/>
      <w:marRight w:val="0"/>
      <w:marTop w:val="0"/>
      <w:marBottom w:val="0"/>
      <w:divBdr>
        <w:top w:val="none" w:sz="0" w:space="0" w:color="auto"/>
        <w:left w:val="none" w:sz="0" w:space="0" w:color="auto"/>
        <w:bottom w:val="none" w:sz="0" w:space="0" w:color="auto"/>
        <w:right w:val="none" w:sz="0" w:space="0" w:color="auto"/>
      </w:divBdr>
      <w:divsChild>
        <w:div w:id="1206940983">
          <w:marLeft w:val="0"/>
          <w:marRight w:val="0"/>
          <w:marTop w:val="0"/>
          <w:marBottom w:val="0"/>
          <w:divBdr>
            <w:top w:val="single" w:sz="2" w:space="0" w:color="D9D9E3"/>
            <w:left w:val="single" w:sz="2" w:space="0" w:color="D9D9E3"/>
            <w:bottom w:val="single" w:sz="2" w:space="0" w:color="D9D9E3"/>
            <w:right w:val="single" w:sz="2" w:space="0" w:color="D9D9E3"/>
          </w:divBdr>
          <w:divsChild>
            <w:div w:id="1281915948">
              <w:marLeft w:val="0"/>
              <w:marRight w:val="0"/>
              <w:marTop w:val="0"/>
              <w:marBottom w:val="0"/>
              <w:divBdr>
                <w:top w:val="single" w:sz="2" w:space="0" w:color="D9D9E3"/>
                <w:left w:val="single" w:sz="2" w:space="0" w:color="D9D9E3"/>
                <w:bottom w:val="single" w:sz="2" w:space="0" w:color="D9D9E3"/>
                <w:right w:val="single" w:sz="2" w:space="0" w:color="D9D9E3"/>
              </w:divBdr>
              <w:divsChild>
                <w:div w:id="1091243551">
                  <w:marLeft w:val="0"/>
                  <w:marRight w:val="0"/>
                  <w:marTop w:val="0"/>
                  <w:marBottom w:val="0"/>
                  <w:divBdr>
                    <w:top w:val="single" w:sz="2" w:space="0" w:color="D9D9E3"/>
                    <w:left w:val="single" w:sz="2" w:space="0" w:color="D9D9E3"/>
                    <w:bottom w:val="single" w:sz="2" w:space="0" w:color="D9D9E3"/>
                    <w:right w:val="single" w:sz="2" w:space="0" w:color="D9D9E3"/>
                  </w:divBdr>
                  <w:divsChild>
                    <w:div w:id="1657026002">
                      <w:marLeft w:val="0"/>
                      <w:marRight w:val="0"/>
                      <w:marTop w:val="0"/>
                      <w:marBottom w:val="0"/>
                      <w:divBdr>
                        <w:top w:val="single" w:sz="2" w:space="0" w:color="D9D9E3"/>
                        <w:left w:val="single" w:sz="2" w:space="0" w:color="D9D9E3"/>
                        <w:bottom w:val="single" w:sz="2" w:space="0" w:color="D9D9E3"/>
                        <w:right w:val="single" w:sz="2" w:space="0" w:color="D9D9E3"/>
                      </w:divBdr>
                      <w:divsChild>
                        <w:div w:id="124856419">
                          <w:marLeft w:val="0"/>
                          <w:marRight w:val="0"/>
                          <w:marTop w:val="0"/>
                          <w:marBottom w:val="0"/>
                          <w:divBdr>
                            <w:top w:val="single" w:sz="2" w:space="0" w:color="D9D9E3"/>
                            <w:left w:val="single" w:sz="2" w:space="0" w:color="D9D9E3"/>
                            <w:bottom w:val="single" w:sz="2" w:space="0" w:color="D9D9E3"/>
                            <w:right w:val="single" w:sz="2" w:space="0" w:color="D9D9E3"/>
                          </w:divBdr>
                          <w:divsChild>
                            <w:div w:id="882207635">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47330">
                                  <w:marLeft w:val="0"/>
                                  <w:marRight w:val="0"/>
                                  <w:marTop w:val="0"/>
                                  <w:marBottom w:val="0"/>
                                  <w:divBdr>
                                    <w:top w:val="single" w:sz="2" w:space="0" w:color="D9D9E3"/>
                                    <w:left w:val="single" w:sz="2" w:space="0" w:color="D9D9E3"/>
                                    <w:bottom w:val="single" w:sz="2" w:space="0" w:color="D9D9E3"/>
                                    <w:right w:val="single" w:sz="2" w:space="0" w:color="D9D9E3"/>
                                  </w:divBdr>
                                  <w:divsChild>
                                    <w:div w:id="24865052">
                                      <w:marLeft w:val="0"/>
                                      <w:marRight w:val="0"/>
                                      <w:marTop w:val="0"/>
                                      <w:marBottom w:val="0"/>
                                      <w:divBdr>
                                        <w:top w:val="single" w:sz="2" w:space="0" w:color="D9D9E3"/>
                                        <w:left w:val="single" w:sz="2" w:space="0" w:color="D9D9E3"/>
                                        <w:bottom w:val="single" w:sz="2" w:space="0" w:color="D9D9E3"/>
                                        <w:right w:val="single" w:sz="2" w:space="0" w:color="D9D9E3"/>
                                      </w:divBdr>
                                      <w:divsChild>
                                        <w:div w:id="1655529605">
                                          <w:marLeft w:val="0"/>
                                          <w:marRight w:val="0"/>
                                          <w:marTop w:val="0"/>
                                          <w:marBottom w:val="0"/>
                                          <w:divBdr>
                                            <w:top w:val="single" w:sz="2" w:space="0" w:color="D9D9E3"/>
                                            <w:left w:val="single" w:sz="2" w:space="0" w:color="D9D9E3"/>
                                            <w:bottom w:val="single" w:sz="2" w:space="0" w:color="D9D9E3"/>
                                            <w:right w:val="single" w:sz="2" w:space="0" w:color="D9D9E3"/>
                                          </w:divBdr>
                                          <w:divsChild>
                                            <w:div w:id="1531576866">
                                              <w:marLeft w:val="0"/>
                                              <w:marRight w:val="0"/>
                                              <w:marTop w:val="0"/>
                                              <w:marBottom w:val="0"/>
                                              <w:divBdr>
                                                <w:top w:val="single" w:sz="2" w:space="0" w:color="D9D9E3"/>
                                                <w:left w:val="single" w:sz="2" w:space="0" w:color="D9D9E3"/>
                                                <w:bottom w:val="single" w:sz="2" w:space="0" w:color="D9D9E3"/>
                                                <w:right w:val="single" w:sz="2" w:space="0" w:color="D9D9E3"/>
                                              </w:divBdr>
                                              <w:divsChild>
                                                <w:div w:id="1966424701">
                                                  <w:marLeft w:val="0"/>
                                                  <w:marRight w:val="0"/>
                                                  <w:marTop w:val="0"/>
                                                  <w:marBottom w:val="0"/>
                                                  <w:divBdr>
                                                    <w:top w:val="single" w:sz="2" w:space="0" w:color="D9D9E3"/>
                                                    <w:left w:val="single" w:sz="2" w:space="0" w:color="D9D9E3"/>
                                                    <w:bottom w:val="single" w:sz="2" w:space="0" w:color="D9D9E3"/>
                                                    <w:right w:val="single" w:sz="2" w:space="0" w:color="D9D9E3"/>
                                                  </w:divBdr>
                                                  <w:divsChild>
                                                    <w:div w:id="1403143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3169948">
          <w:marLeft w:val="0"/>
          <w:marRight w:val="0"/>
          <w:marTop w:val="0"/>
          <w:marBottom w:val="0"/>
          <w:divBdr>
            <w:top w:val="none" w:sz="0" w:space="0" w:color="auto"/>
            <w:left w:val="none" w:sz="0" w:space="0" w:color="auto"/>
            <w:bottom w:val="none" w:sz="0" w:space="0" w:color="auto"/>
            <w:right w:val="none" w:sz="0" w:space="0" w:color="auto"/>
          </w:divBdr>
        </w:div>
      </w:divsChild>
    </w:div>
    <w:div w:id="1738474174">
      <w:bodyDiv w:val="1"/>
      <w:marLeft w:val="0"/>
      <w:marRight w:val="0"/>
      <w:marTop w:val="0"/>
      <w:marBottom w:val="0"/>
      <w:divBdr>
        <w:top w:val="none" w:sz="0" w:space="0" w:color="auto"/>
        <w:left w:val="none" w:sz="0" w:space="0" w:color="auto"/>
        <w:bottom w:val="none" w:sz="0" w:space="0" w:color="auto"/>
        <w:right w:val="none" w:sz="0" w:space="0" w:color="auto"/>
      </w:divBdr>
    </w:div>
    <w:div w:id="1740246254">
      <w:bodyDiv w:val="1"/>
      <w:marLeft w:val="0"/>
      <w:marRight w:val="0"/>
      <w:marTop w:val="0"/>
      <w:marBottom w:val="0"/>
      <w:divBdr>
        <w:top w:val="none" w:sz="0" w:space="0" w:color="auto"/>
        <w:left w:val="none" w:sz="0" w:space="0" w:color="auto"/>
        <w:bottom w:val="none" w:sz="0" w:space="0" w:color="auto"/>
        <w:right w:val="none" w:sz="0" w:space="0" w:color="auto"/>
      </w:divBdr>
    </w:div>
    <w:div w:id="1743407595">
      <w:bodyDiv w:val="1"/>
      <w:marLeft w:val="0"/>
      <w:marRight w:val="0"/>
      <w:marTop w:val="0"/>
      <w:marBottom w:val="0"/>
      <w:divBdr>
        <w:top w:val="none" w:sz="0" w:space="0" w:color="auto"/>
        <w:left w:val="none" w:sz="0" w:space="0" w:color="auto"/>
        <w:bottom w:val="none" w:sz="0" w:space="0" w:color="auto"/>
        <w:right w:val="none" w:sz="0" w:space="0" w:color="auto"/>
      </w:divBdr>
    </w:div>
    <w:div w:id="1743942897">
      <w:bodyDiv w:val="1"/>
      <w:marLeft w:val="0"/>
      <w:marRight w:val="0"/>
      <w:marTop w:val="0"/>
      <w:marBottom w:val="0"/>
      <w:divBdr>
        <w:top w:val="none" w:sz="0" w:space="0" w:color="auto"/>
        <w:left w:val="none" w:sz="0" w:space="0" w:color="auto"/>
        <w:bottom w:val="none" w:sz="0" w:space="0" w:color="auto"/>
        <w:right w:val="none" w:sz="0" w:space="0" w:color="auto"/>
      </w:divBdr>
    </w:div>
    <w:div w:id="1745955676">
      <w:bodyDiv w:val="1"/>
      <w:marLeft w:val="0"/>
      <w:marRight w:val="0"/>
      <w:marTop w:val="0"/>
      <w:marBottom w:val="0"/>
      <w:divBdr>
        <w:top w:val="none" w:sz="0" w:space="0" w:color="auto"/>
        <w:left w:val="none" w:sz="0" w:space="0" w:color="auto"/>
        <w:bottom w:val="none" w:sz="0" w:space="0" w:color="auto"/>
        <w:right w:val="none" w:sz="0" w:space="0" w:color="auto"/>
      </w:divBdr>
    </w:div>
    <w:div w:id="1751346803">
      <w:bodyDiv w:val="1"/>
      <w:marLeft w:val="0"/>
      <w:marRight w:val="0"/>
      <w:marTop w:val="0"/>
      <w:marBottom w:val="0"/>
      <w:divBdr>
        <w:top w:val="none" w:sz="0" w:space="0" w:color="auto"/>
        <w:left w:val="none" w:sz="0" w:space="0" w:color="auto"/>
        <w:bottom w:val="none" w:sz="0" w:space="0" w:color="auto"/>
        <w:right w:val="none" w:sz="0" w:space="0" w:color="auto"/>
      </w:divBdr>
    </w:div>
    <w:div w:id="1753164697">
      <w:bodyDiv w:val="1"/>
      <w:marLeft w:val="0"/>
      <w:marRight w:val="0"/>
      <w:marTop w:val="0"/>
      <w:marBottom w:val="0"/>
      <w:divBdr>
        <w:top w:val="none" w:sz="0" w:space="0" w:color="auto"/>
        <w:left w:val="none" w:sz="0" w:space="0" w:color="auto"/>
        <w:bottom w:val="none" w:sz="0" w:space="0" w:color="auto"/>
        <w:right w:val="none" w:sz="0" w:space="0" w:color="auto"/>
      </w:divBdr>
    </w:div>
    <w:div w:id="1754087356">
      <w:bodyDiv w:val="1"/>
      <w:marLeft w:val="0"/>
      <w:marRight w:val="0"/>
      <w:marTop w:val="0"/>
      <w:marBottom w:val="0"/>
      <w:divBdr>
        <w:top w:val="none" w:sz="0" w:space="0" w:color="auto"/>
        <w:left w:val="none" w:sz="0" w:space="0" w:color="auto"/>
        <w:bottom w:val="none" w:sz="0" w:space="0" w:color="auto"/>
        <w:right w:val="none" w:sz="0" w:space="0" w:color="auto"/>
      </w:divBdr>
    </w:div>
    <w:div w:id="1756051811">
      <w:bodyDiv w:val="1"/>
      <w:marLeft w:val="0"/>
      <w:marRight w:val="0"/>
      <w:marTop w:val="0"/>
      <w:marBottom w:val="0"/>
      <w:divBdr>
        <w:top w:val="none" w:sz="0" w:space="0" w:color="auto"/>
        <w:left w:val="none" w:sz="0" w:space="0" w:color="auto"/>
        <w:bottom w:val="none" w:sz="0" w:space="0" w:color="auto"/>
        <w:right w:val="none" w:sz="0" w:space="0" w:color="auto"/>
      </w:divBdr>
    </w:div>
    <w:div w:id="1757552802">
      <w:bodyDiv w:val="1"/>
      <w:marLeft w:val="0"/>
      <w:marRight w:val="0"/>
      <w:marTop w:val="0"/>
      <w:marBottom w:val="0"/>
      <w:divBdr>
        <w:top w:val="none" w:sz="0" w:space="0" w:color="auto"/>
        <w:left w:val="none" w:sz="0" w:space="0" w:color="auto"/>
        <w:bottom w:val="none" w:sz="0" w:space="0" w:color="auto"/>
        <w:right w:val="none" w:sz="0" w:space="0" w:color="auto"/>
      </w:divBdr>
    </w:div>
    <w:div w:id="1757900978">
      <w:bodyDiv w:val="1"/>
      <w:marLeft w:val="0"/>
      <w:marRight w:val="0"/>
      <w:marTop w:val="0"/>
      <w:marBottom w:val="0"/>
      <w:divBdr>
        <w:top w:val="none" w:sz="0" w:space="0" w:color="auto"/>
        <w:left w:val="none" w:sz="0" w:space="0" w:color="auto"/>
        <w:bottom w:val="none" w:sz="0" w:space="0" w:color="auto"/>
        <w:right w:val="none" w:sz="0" w:space="0" w:color="auto"/>
      </w:divBdr>
    </w:div>
    <w:div w:id="1764644932">
      <w:bodyDiv w:val="1"/>
      <w:marLeft w:val="0"/>
      <w:marRight w:val="0"/>
      <w:marTop w:val="0"/>
      <w:marBottom w:val="0"/>
      <w:divBdr>
        <w:top w:val="none" w:sz="0" w:space="0" w:color="auto"/>
        <w:left w:val="none" w:sz="0" w:space="0" w:color="auto"/>
        <w:bottom w:val="none" w:sz="0" w:space="0" w:color="auto"/>
        <w:right w:val="none" w:sz="0" w:space="0" w:color="auto"/>
      </w:divBdr>
    </w:div>
    <w:div w:id="1769617924">
      <w:bodyDiv w:val="1"/>
      <w:marLeft w:val="0"/>
      <w:marRight w:val="0"/>
      <w:marTop w:val="0"/>
      <w:marBottom w:val="0"/>
      <w:divBdr>
        <w:top w:val="none" w:sz="0" w:space="0" w:color="auto"/>
        <w:left w:val="none" w:sz="0" w:space="0" w:color="auto"/>
        <w:bottom w:val="none" w:sz="0" w:space="0" w:color="auto"/>
        <w:right w:val="none" w:sz="0" w:space="0" w:color="auto"/>
      </w:divBdr>
    </w:div>
    <w:div w:id="1769765748">
      <w:bodyDiv w:val="1"/>
      <w:marLeft w:val="0"/>
      <w:marRight w:val="0"/>
      <w:marTop w:val="0"/>
      <w:marBottom w:val="0"/>
      <w:divBdr>
        <w:top w:val="none" w:sz="0" w:space="0" w:color="auto"/>
        <w:left w:val="none" w:sz="0" w:space="0" w:color="auto"/>
        <w:bottom w:val="none" w:sz="0" w:space="0" w:color="auto"/>
        <w:right w:val="none" w:sz="0" w:space="0" w:color="auto"/>
      </w:divBdr>
    </w:div>
    <w:div w:id="1770471550">
      <w:bodyDiv w:val="1"/>
      <w:marLeft w:val="0"/>
      <w:marRight w:val="0"/>
      <w:marTop w:val="0"/>
      <w:marBottom w:val="0"/>
      <w:divBdr>
        <w:top w:val="none" w:sz="0" w:space="0" w:color="auto"/>
        <w:left w:val="none" w:sz="0" w:space="0" w:color="auto"/>
        <w:bottom w:val="none" w:sz="0" w:space="0" w:color="auto"/>
        <w:right w:val="none" w:sz="0" w:space="0" w:color="auto"/>
      </w:divBdr>
    </w:div>
    <w:div w:id="1774282001">
      <w:bodyDiv w:val="1"/>
      <w:marLeft w:val="0"/>
      <w:marRight w:val="0"/>
      <w:marTop w:val="0"/>
      <w:marBottom w:val="0"/>
      <w:divBdr>
        <w:top w:val="none" w:sz="0" w:space="0" w:color="auto"/>
        <w:left w:val="none" w:sz="0" w:space="0" w:color="auto"/>
        <w:bottom w:val="none" w:sz="0" w:space="0" w:color="auto"/>
        <w:right w:val="none" w:sz="0" w:space="0" w:color="auto"/>
      </w:divBdr>
    </w:div>
    <w:div w:id="1775635805">
      <w:bodyDiv w:val="1"/>
      <w:marLeft w:val="0"/>
      <w:marRight w:val="0"/>
      <w:marTop w:val="0"/>
      <w:marBottom w:val="0"/>
      <w:divBdr>
        <w:top w:val="none" w:sz="0" w:space="0" w:color="auto"/>
        <w:left w:val="none" w:sz="0" w:space="0" w:color="auto"/>
        <w:bottom w:val="none" w:sz="0" w:space="0" w:color="auto"/>
        <w:right w:val="none" w:sz="0" w:space="0" w:color="auto"/>
      </w:divBdr>
    </w:div>
    <w:div w:id="1776098764">
      <w:bodyDiv w:val="1"/>
      <w:marLeft w:val="0"/>
      <w:marRight w:val="0"/>
      <w:marTop w:val="0"/>
      <w:marBottom w:val="0"/>
      <w:divBdr>
        <w:top w:val="none" w:sz="0" w:space="0" w:color="auto"/>
        <w:left w:val="none" w:sz="0" w:space="0" w:color="auto"/>
        <w:bottom w:val="none" w:sz="0" w:space="0" w:color="auto"/>
        <w:right w:val="none" w:sz="0" w:space="0" w:color="auto"/>
      </w:divBdr>
    </w:div>
    <w:div w:id="1778019106">
      <w:bodyDiv w:val="1"/>
      <w:marLeft w:val="0"/>
      <w:marRight w:val="0"/>
      <w:marTop w:val="0"/>
      <w:marBottom w:val="0"/>
      <w:divBdr>
        <w:top w:val="none" w:sz="0" w:space="0" w:color="auto"/>
        <w:left w:val="none" w:sz="0" w:space="0" w:color="auto"/>
        <w:bottom w:val="none" w:sz="0" w:space="0" w:color="auto"/>
        <w:right w:val="none" w:sz="0" w:space="0" w:color="auto"/>
      </w:divBdr>
    </w:div>
    <w:div w:id="1783185624">
      <w:bodyDiv w:val="1"/>
      <w:marLeft w:val="0"/>
      <w:marRight w:val="0"/>
      <w:marTop w:val="0"/>
      <w:marBottom w:val="0"/>
      <w:divBdr>
        <w:top w:val="none" w:sz="0" w:space="0" w:color="auto"/>
        <w:left w:val="none" w:sz="0" w:space="0" w:color="auto"/>
        <w:bottom w:val="none" w:sz="0" w:space="0" w:color="auto"/>
        <w:right w:val="none" w:sz="0" w:space="0" w:color="auto"/>
      </w:divBdr>
    </w:div>
    <w:div w:id="1783915496">
      <w:bodyDiv w:val="1"/>
      <w:marLeft w:val="0"/>
      <w:marRight w:val="0"/>
      <w:marTop w:val="0"/>
      <w:marBottom w:val="0"/>
      <w:divBdr>
        <w:top w:val="none" w:sz="0" w:space="0" w:color="auto"/>
        <w:left w:val="none" w:sz="0" w:space="0" w:color="auto"/>
        <w:bottom w:val="none" w:sz="0" w:space="0" w:color="auto"/>
        <w:right w:val="none" w:sz="0" w:space="0" w:color="auto"/>
      </w:divBdr>
    </w:div>
    <w:div w:id="1785268374">
      <w:bodyDiv w:val="1"/>
      <w:marLeft w:val="0"/>
      <w:marRight w:val="0"/>
      <w:marTop w:val="0"/>
      <w:marBottom w:val="0"/>
      <w:divBdr>
        <w:top w:val="none" w:sz="0" w:space="0" w:color="auto"/>
        <w:left w:val="none" w:sz="0" w:space="0" w:color="auto"/>
        <w:bottom w:val="none" w:sz="0" w:space="0" w:color="auto"/>
        <w:right w:val="none" w:sz="0" w:space="0" w:color="auto"/>
      </w:divBdr>
    </w:div>
    <w:div w:id="1786341825">
      <w:bodyDiv w:val="1"/>
      <w:marLeft w:val="0"/>
      <w:marRight w:val="0"/>
      <w:marTop w:val="0"/>
      <w:marBottom w:val="0"/>
      <w:divBdr>
        <w:top w:val="none" w:sz="0" w:space="0" w:color="auto"/>
        <w:left w:val="none" w:sz="0" w:space="0" w:color="auto"/>
        <w:bottom w:val="none" w:sz="0" w:space="0" w:color="auto"/>
        <w:right w:val="none" w:sz="0" w:space="0" w:color="auto"/>
      </w:divBdr>
    </w:div>
    <w:div w:id="1788818378">
      <w:bodyDiv w:val="1"/>
      <w:marLeft w:val="0"/>
      <w:marRight w:val="0"/>
      <w:marTop w:val="0"/>
      <w:marBottom w:val="0"/>
      <w:divBdr>
        <w:top w:val="none" w:sz="0" w:space="0" w:color="auto"/>
        <w:left w:val="none" w:sz="0" w:space="0" w:color="auto"/>
        <w:bottom w:val="none" w:sz="0" w:space="0" w:color="auto"/>
        <w:right w:val="none" w:sz="0" w:space="0" w:color="auto"/>
      </w:divBdr>
    </w:div>
    <w:div w:id="1789159321">
      <w:bodyDiv w:val="1"/>
      <w:marLeft w:val="0"/>
      <w:marRight w:val="0"/>
      <w:marTop w:val="0"/>
      <w:marBottom w:val="0"/>
      <w:divBdr>
        <w:top w:val="none" w:sz="0" w:space="0" w:color="auto"/>
        <w:left w:val="none" w:sz="0" w:space="0" w:color="auto"/>
        <w:bottom w:val="none" w:sz="0" w:space="0" w:color="auto"/>
        <w:right w:val="none" w:sz="0" w:space="0" w:color="auto"/>
      </w:divBdr>
    </w:div>
    <w:div w:id="1791167911">
      <w:bodyDiv w:val="1"/>
      <w:marLeft w:val="0"/>
      <w:marRight w:val="0"/>
      <w:marTop w:val="0"/>
      <w:marBottom w:val="0"/>
      <w:divBdr>
        <w:top w:val="none" w:sz="0" w:space="0" w:color="auto"/>
        <w:left w:val="none" w:sz="0" w:space="0" w:color="auto"/>
        <w:bottom w:val="none" w:sz="0" w:space="0" w:color="auto"/>
        <w:right w:val="none" w:sz="0" w:space="0" w:color="auto"/>
      </w:divBdr>
    </w:div>
    <w:div w:id="1791514129">
      <w:bodyDiv w:val="1"/>
      <w:marLeft w:val="0"/>
      <w:marRight w:val="0"/>
      <w:marTop w:val="0"/>
      <w:marBottom w:val="0"/>
      <w:divBdr>
        <w:top w:val="none" w:sz="0" w:space="0" w:color="auto"/>
        <w:left w:val="none" w:sz="0" w:space="0" w:color="auto"/>
        <w:bottom w:val="none" w:sz="0" w:space="0" w:color="auto"/>
        <w:right w:val="none" w:sz="0" w:space="0" w:color="auto"/>
      </w:divBdr>
    </w:div>
    <w:div w:id="1791893375">
      <w:bodyDiv w:val="1"/>
      <w:marLeft w:val="0"/>
      <w:marRight w:val="0"/>
      <w:marTop w:val="0"/>
      <w:marBottom w:val="0"/>
      <w:divBdr>
        <w:top w:val="none" w:sz="0" w:space="0" w:color="auto"/>
        <w:left w:val="none" w:sz="0" w:space="0" w:color="auto"/>
        <w:bottom w:val="none" w:sz="0" w:space="0" w:color="auto"/>
        <w:right w:val="none" w:sz="0" w:space="0" w:color="auto"/>
      </w:divBdr>
    </w:div>
    <w:div w:id="1792018667">
      <w:bodyDiv w:val="1"/>
      <w:marLeft w:val="0"/>
      <w:marRight w:val="0"/>
      <w:marTop w:val="0"/>
      <w:marBottom w:val="0"/>
      <w:divBdr>
        <w:top w:val="none" w:sz="0" w:space="0" w:color="auto"/>
        <w:left w:val="none" w:sz="0" w:space="0" w:color="auto"/>
        <w:bottom w:val="none" w:sz="0" w:space="0" w:color="auto"/>
        <w:right w:val="none" w:sz="0" w:space="0" w:color="auto"/>
      </w:divBdr>
    </w:div>
    <w:div w:id="1793016407">
      <w:bodyDiv w:val="1"/>
      <w:marLeft w:val="0"/>
      <w:marRight w:val="0"/>
      <w:marTop w:val="0"/>
      <w:marBottom w:val="0"/>
      <w:divBdr>
        <w:top w:val="none" w:sz="0" w:space="0" w:color="auto"/>
        <w:left w:val="none" w:sz="0" w:space="0" w:color="auto"/>
        <w:bottom w:val="none" w:sz="0" w:space="0" w:color="auto"/>
        <w:right w:val="none" w:sz="0" w:space="0" w:color="auto"/>
      </w:divBdr>
    </w:div>
    <w:div w:id="1793203845">
      <w:bodyDiv w:val="1"/>
      <w:marLeft w:val="0"/>
      <w:marRight w:val="0"/>
      <w:marTop w:val="0"/>
      <w:marBottom w:val="0"/>
      <w:divBdr>
        <w:top w:val="none" w:sz="0" w:space="0" w:color="auto"/>
        <w:left w:val="none" w:sz="0" w:space="0" w:color="auto"/>
        <w:bottom w:val="none" w:sz="0" w:space="0" w:color="auto"/>
        <w:right w:val="none" w:sz="0" w:space="0" w:color="auto"/>
      </w:divBdr>
    </w:div>
    <w:div w:id="1800999129">
      <w:bodyDiv w:val="1"/>
      <w:marLeft w:val="0"/>
      <w:marRight w:val="0"/>
      <w:marTop w:val="0"/>
      <w:marBottom w:val="0"/>
      <w:divBdr>
        <w:top w:val="none" w:sz="0" w:space="0" w:color="auto"/>
        <w:left w:val="none" w:sz="0" w:space="0" w:color="auto"/>
        <w:bottom w:val="none" w:sz="0" w:space="0" w:color="auto"/>
        <w:right w:val="none" w:sz="0" w:space="0" w:color="auto"/>
      </w:divBdr>
    </w:div>
    <w:div w:id="1801537042">
      <w:bodyDiv w:val="1"/>
      <w:marLeft w:val="0"/>
      <w:marRight w:val="0"/>
      <w:marTop w:val="0"/>
      <w:marBottom w:val="0"/>
      <w:divBdr>
        <w:top w:val="none" w:sz="0" w:space="0" w:color="auto"/>
        <w:left w:val="none" w:sz="0" w:space="0" w:color="auto"/>
        <w:bottom w:val="none" w:sz="0" w:space="0" w:color="auto"/>
        <w:right w:val="none" w:sz="0" w:space="0" w:color="auto"/>
      </w:divBdr>
    </w:div>
    <w:div w:id="1805076298">
      <w:bodyDiv w:val="1"/>
      <w:marLeft w:val="0"/>
      <w:marRight w:val="0"/>
      <w:marTop w:val="0"/>
      <w:marBottom w:val="0"/>
      <w:divBdr>
        <w:top w:val="none" w:sz="0" w:space="0" w:color="auto"/>
        <w:left w:val="none" w:sz="0" w:space="0" w:color="auto"/>
        <w:bottom w:val="none" w:sz="0" w:space="0" w:color="auto"/>
        <w:right w:val="none" w:sz="0" w:space="0" w:color="auto"/>
      </w:divBdr>
    </w:div>
    <w:div w:id="1807235597">
      <w:bodyDiv w:val="1"/>
      <w:marLeft w:val="0"/>
      <w:marRight w:val="0"/>
      <w:marTop w:val="0"/>
      <w:marBottom w:val="0"/>
      <w:divBdr>
        <w:top w:val="none" w:sz="0" w:space="0" w:color="auto"/>
        <w:left w:val="none" w:sz="0" w:space="0" w:color="auto"/>
        <w:bottom w:val="none" w:sz="0" w:space="0" w:color="auto"/>
        <w:right w:val="none" w:sz="0" w:space="0" w:color="auto"/>
      </w:divBdr>
    </w:div>
    <w:div w:id="1811508475">
      <w:bodyDiv w:val="1"/>
      <w:marLeft w:val="0"/>
      <w:marRight w:val="0"/>
      <w:marTop w:val="0"/>
      <w:marBottom w:val="0"/>
      <w:divBdr>
        <w:top w:val="none" w:sz="0" w:space="0" w:color="auto"/>
        <w:left w:val="none" w:sz="0" w:space="0" w:color="auto"/>
        <w:bottom w:val="none" w:sz="0" w:space="0" w:color="auto"/>
        <w:right w:val="none" w:sz="0" w:space="0" w:color="auto"/>
      </w:divBdr>
    </w:div>
    <w:div w:id="1811554705">
      <w:bodyDiv w:val="1"/>
      <w:marLeft w:val="0"/>
      <w:marRight w:val="0"/>
      <w:marTop w:val="0"/>
      <w:marBottom w:val="0"/>
      <w:divBdr>
        <w:top w:val="none" w:sz="0" w:space="0" w:color="auto"/>
        <w:left w:val="none" w:sz="0" w:space="0" w:color="auto"/>
        <w:bottom w:val="none" w:sz="0" w:space="0" w:color="auto"/>
        <w:right w:val="none" w:sz="0" w:space="0" w:color="auto"/>
      </w:divBdr>
    </w:div>
    <w:div w:id="1812554213">
      <w:bodyDiv w:val="1"/>
      <w:marLeft w:val="0"/>
      <w:marRight w:val="0"/>
      <w:marTop w:val="0"/>
      <w:marBottom w:val="0"/>
      <w:divBdr>
        <w:top w:val="none" w:sz="0" w:space="0" w:color="auto"/>
        <w:left w:val="none" w:sz="0" w:space="0" w:color="auto"/>
        <w:bottom w:val="none" w:sz="0" w:space="0" w:color="auto"/>
        <w:right w:val="none" w:sz="0" w:space="0" w:color="auto"/>
      </w:divBdr>
    </w:div>
    <w:div w:id="1813643909">
      <w:bodyDiv w:val="1"/>
      <w:marLeft w:val="0"/>
      <w:marRight w:val="0"/>
      <w:marTop w:val="0"/>
      <w:marBottom w:val="0"/>
      <w:divBdr>
        <w:top w:val="none" w:sz="0" w:space="0" w:color="auto"/>
        <w:left w:val="none" w:sz="0" w:space="0" w:color="auto"/>
        <w:bottom w:val="none" w:sz="0" w:space="0" w:color="auto"/>
        <w:right w:val="none" w:sz="0" w:space="0" w:color="auto"/>
      </w:divBdr>
    </w:div>
    <w:div w:id="1813792340">
      <w:bodyDiv w:val="1"/>
      <w:marLeft w:val="0"/>
      <w:marRight w:val="0"/>
      <w:marTop w:val="0"/>
      <w:marBottom w:val="0"/>
      <w:divBdr>
        <w:top w:val="none" w:sz="0" w:space="0" w:color="auto"/>
        <w:left w:val="none" w:sz="0" w:space="0" w:color="auto"/>
        <w:bottom w:val="none" w:sz="0" w:space="0" w:color="auto"/>
        <w:right w:val="none" w:sz="0" w:space="0" w:color="auto"/>
      </w:divBdr>
    </w:div>
    <w:div w:id="1815677326">
      <w:bodyDiv w:val="1"/>
      <w:marLeft w:val="0"/>
      <w:marRight w:val="0"/>
      <w:marTop w:val="0"/>
      <w:marBottom w:val="0"/>
      <w:divBdr>
        <w:top w:val="none" w:sz="0" w:space="0" w:color="auto"/>
        <w:left w:val="none" w:sz="0" w:space="0" w:color="auto"/>
        <w:bottom w:val="none" w:sz="0" w:space="0" w:color="auto"/>
        <w:right w:val="none" w:sz="0" w:space="0" w:color="auto"/>
      </w:divBdr>
    </w:div>
    <w:div w:id="1816993264">
      <w:bodyDiv w:val="1"/>
      <w:marLeft w:val="0"/>
      <w:marRight w:val="0"/>
      <w:marTop w:val="0"/>
      <w:marBottom w:val="0"/>
      <w:divBdr>
        <w:top w:val="none" w:sz="0" w:space="0" w:color="auto"/>
        <w:left w:val="none" w:sz="0" w:space="0" w:color="auto"/>
        <w:bottom w:val="none" w:sz="0" w:space="0" w:color="auto"/>
        <w:right w:val="none" w:sz="0" w:space="0" w:color="auto"/>
      </w:divBdr>
    </w:div>
    <w:div w:id="1818108201">
      <w:bodyDiv w:val="1"/>
      <w:marLeft w:val="0"/>
      <w:marRight w:val="0"/>
      <w:marTop w:val="0"/>
      <w:marBottom w:val="0"/>
      <w:divBdr>
        <w:top w:val="none" w:sz="0" w:space="0" w:color="auto"/>
        <w:left w:val="none" w:sz="0" w:space="0" w:color="auto"/>
        <w:bottom w:val="none" w:sz="0" w:space="0" w:color="auto"/>
        <w:right w:val="none" w:sz="0" w:space="0" w:color="auto"/>
      </w:divBdr>
    </w:div>
    <w:div w:id="1818296806">
      <w:bodyDiv w:val="1"/>
      <w:marLeft w:val="0"/>
      <w:marRight w:val="0"/>
      <w:marTop w:val="0"/>
      <w:marBottom w:val="0"/>
      <w:divBdr>
        <w:top w:val="none" w:sz="0" w:space="0" w:color="auto"/>
        <w:left w:val="none" w:sz="0" w:space="0" w:color="auto"/>
        <w:bottom w:val="none" w:sz="0" w:space="0" w:color="auto"/>
        <w:right w:val="none" w:sz="0" w:space="0" w:color="auto"/>
      </w:divBdr>
    </w:div>
    <w:div w:id="1822768143">
      <w:bodyDiv w:val="1"/>
      <w:marLeft w:val="0"/>
      <w:marRight w:val="0"/>
      <w:marTop w:val="0"/>
      <w:marBottom w:val="0"/>
      <w:divBdr>
        <w:top w:val="none" w:sz="0" w:space="0" w:color="auto"/>
        <w:left w:val="none" w:sz="0" w:space="0" w:color="auto"/>
        <w:bottom w:val="none" w:sz="0" w:space="0" w:color="auto"/>
        <w:right w:val="none" w:sz="0" w:space="0" w:color="auto"/>
      </w:divBdr>
    </w:div>
    <w:div w:id="1825849213">
      <w:bodyDiv w:val="1"/>
      <w:marLeft w:val="0"/>
      <w:marRight w:val="0"/>
      <w:marTop w:val="0"/>
      <w:marBottom w:val="0"/>
      <w:divBdr>
        <w:top w:val="none" w:sz="0" w:space="0" w:color="auto"/>
        <w:left w:val="none" w:sz="0" w:space="0" w:color="auto"/>
        <w:bottom w:val="none" w:sz="0" w:space="0" w:color="auto"/>
        <w:right w:val="none" w:sz="0" w:space="0" w:color="auto"/>
      </w:divBdr>
    </w:div>
    <w:div w:id="1825971017">
      <w:bodyDiv w:val="1"/>
      <w:marLeft w:val="0"/>
      <w:marRight w:val="0"/>
      <w:marTop w:val="0"/>
      <w:marBottom w:val="0"/>
      <w:divBdr>
        <w:top w:val="none" w:sz="0" w:space="0" w:color="auto"/>
        <w:left w:val="none" w:sz="0" w:space="0" w:color="auto"/>
        <w:bottom w:val="none" w:sz="0" w:space="0" w:color="auto"/>
        <w:right w:val="none" w:sz="0" w:space="0" w:color="auto"/>
      </w:divBdr>
    </w:div>
    <w:div w:id="1831676674">
      <w:bodyDiv w:val="1"/>
      <w:marLeft w:val="0"/>
      <w:marRight w:val="0"/>
      <w:marTop w:val="0"/>
      <w:marBottom w:val="0"/>
      <w:divBdr>
        <w:top w:val="none" w:sz="0" w:space="0" w:color="auto"/>
        <w:left w:val="none" w:sz="0" w:space="0" w:color="auto"/>
        <w:bottom w:val="none" w:sz="0" w:space="0" w:color="auto"/>
        <w:right w:val="none" w:sz="0" w:space="0" w:color="auto"/>
      </w:divBdr>
    </w:div>
    <w:div w:id="1832524794">
      <w:bodyDiv w:val="1"/>
      <w:marLeft w:val="0"/>
      <w:marRight w:val="0"/>
      <w:marTop w:val="0"/>
      <w:marBottom w:val="0"/>
      <w:divBdr>
        <w:top w:val="none" w:sz="0" w:space="0" w:color="auto"/>
        <w:left w:val="none" w:sz="0" w:space="0" w:color="auto"/>
        <w:bottom w:val="none" w:sz="0" w:space="0" w:color="auto"/>
        <w:right w:val="none" w:sz="0" w:space="0" w:color="auto"/>
      </w:divBdr>
    </w:div>
    <w:div w:id="1833906872">
      <w:bodyDiv w:val="1"/>
      <w:marLeft w:val="0"/>
      <w:marRight w:val="0"/>
      <w:marTop w:val="0"/>
      <w:marBottom w:val="0"/>
      <w:divBdr>
        <w:top w:val="none" w:sz="0" w:space="0" w:color="auto"/>
        <w:left w:val="none" w:sz="0" w:space="0" w:color="auto"/>
        <w:bottom w:val="none" w:sz="0" w:space="0" w:color="auto"/>
        <w:right w:val="none" w:sz="0" w:space="0" w:color="auto"/>
      </w:divBdr>
    </w:div>
    <w:div w:id="1837459713">
      <w:bodyDiv w:val="1"/>
      <w:marLeft w:val="0"/>
      <w:marRight w:val="0"/>
      <w:marTop w:val="0"/>
      <w:marBottom w:val="0"/>
      <w:divBdr>
        <w:top w:val="none" w:sz="0" w:space="0" w:color="auto"/>
        <w:left w:val="none" w:sz="0" w:space="0" w:color="auto"/>
        <w:bottom w:val="none" w:sz="0" w:space="0" w:color="auto"/>
        <w:right w:val="none" w:sz="0" w:space="0" w:color="auto"/>
      </w:divBdr>
    </w:div>
    <w:div w:id="1841118211">
      <w:bodyDiv w:val="1"/>
      <w:marLeft w:val="0"/>
      <w:marRight w:val="0"/>
      <w:marTop w:val="0"/>
      <w:marBottom w:val="0"/>
      <w:divBdr>
        <w:top w:val="none" w:sz="0" w:space="0" w:color="auto"/>
        <w:left w:val="none" w:sz="0" w:space="0" w:color="auto"/>
        <w:bottom w:val="none" w:sz="0" w:space="0" w:color="auto"/>
        <w:right w:val="none" w:sz="0" w:space="0" w:color="auto"/>
      </w:divBdr>
    </w:div>
    <w:div w:id="1844781628">
      <w:bodyDiv w:val="1"/>
      <w:marLeft w:val="0"/>
      <w:marRight w:val="0"/>
      <w:marTop w:val="0"/>
      <w:marBottom w:val="0"/>
      <w:divBdr>
        <w:top w:val="none" w:sz="0" w:space="0" w:color="auto"/>
        <w:left w:val="none" w:sz="0" w:space="0" w:color="auto"/>
        <w:bottom w:val="none" w:sz="0" w:space="0" w:color="auto"/>
        <w:right w:val="none" w:sz="0" w:space="0" w:color="auto"/>
      </w:divBdr>
    </w:div>
    <w:div w:id="1846898649">
      <w:bodyDiv w:val="1"/>
      <w:marLeft w:val="0"/>
      <w:marRight w:val="0"/>
      <w:marTop w:val="0"/>
      <w:marBottom w:val="0"/>
      <w:divBdr>
        <w:top w:val="none" w:sz="0" w:space="0" w:color="auto"/>
        <w:left w:val="none" w:sz="0" w:space="0" w:color="auto"/>
        <w:bottom w:val="none" w:sz="0" w:space="0" w:color="auto"/>
        <w:right w:val="none" w:sz="0" w:space="0" w:color="auto"/>
      </w:divBdr>
    </w:div>
    <w:div w:id="1846941272">
      <w:bodyDiv w:val="1"/>
      <w:marLeft w:val="0"/>
      <w:marRight w:val="0"/>
      <w:marTop w:val="0"/>
      <w:marBottom w:val="0"/>
      <w:divBdr>
        <w:top w:val="none" w:sz="0" w:space="0" w:color="auto"/>
        <w:left w:val="none" w:sz="0" w:space="0" w:color="auto"/>
        <w:bottom w:val="none" w:sz="0" w:space="0" w:color="auto"/>
        <w:right w:val="none" w:sz="0" w:space="0" w:color="auto"/>
      </w:divBdr>
    </w:div>
    <w:div w:id="1851018499">
      <w:bodyDiv w:val="1"/>
      <w:marLeft w:val="0"/>
      <w:marRight w:val="0"/>
      <w:marTop w:val="0"/>
      <w:marBottom w:val="0"/>
      <w:divBdr>
        <w:top w:val="none" w:sz="0" w:space="0" w:color="auto"/>
        <w:left w:val="none" w:sz="0" w:space="0" w:color="auto"/>
        <w:bottom w:val="none" w:sz="0" w:space="0" w:color="auto"/>
        <w:right w:val="none" w:sz="0" w:space="0" w:color="auto"/>
      </w:divBdr>
    </w:div>
    <w:div w:id="1853840793">
      <w:bodyDiv w:val="1"/>
      <w:marLeft w:val="0"/>
      <w:marRight w:val="0"/>
      <w:marTop w:val="0"/>
      <w:marBottom w:val="0"/>
      <w:divBdr>
        <w:top w:val="none" w:sz="0" w:space="0" w:color="auto"/>
        <w:left w:val="none" w:sz="0" w:space="0" w:color="auto"/>
        <w:bottom w:val="none" w:sz="0" w:space="0" w:color="auto"/>
        <w:right w:val="none" w:sz="0" w:space="0" w:color="auto"/>
      </w:divBdr>
    </w:div>
    <w:div w:id="1854343354">
      <w:bodyDiv w:val="1"/>
      <w:marLeft w:val="0"/>
      <w:marRight w:val="0"/>
      <w:marTop w:val="0"/>
      <w:marBottom w:val="0"/>
      <w:divBdr>
        <w:top w:val="none" w:sz="0" w:space="0" w:color="auto"/>
        <w:left w:val="none" w:sz="0" w:space="0" w:color="auto"/>
        <w:bottom w:val="none" w:sz="0" w:space="0" w:color="auto"/>
        <w:right w:val="none" w:sz="0" w:space="0" w:color="auto"/>
      </w:divBdr>
    </w:div>
    <w:div w:id="1854757050">
      <w:bodyDiv w:val="1"/>
      <w:marLeft w:val="0"/>
      <w:marRight w:val="0"/>
      <w:marTop w:val="0"/>
      <w:marBottom w:val="0"/>
      <w:divBdr>
        <w:top w:val="none" w:sz="0" w:space="0" w:color="auto"/>
        <w:left w:val="none" w:sz="0" w:space="0" w:color="auto"/>
        <w:bottom w:val="none" w:sz="0" w:space="0" w:color="auto"/>
        <w:right w:val="none" w:sz="0" w:space="0" w:color="auto"/>
      </w:divBdr>
    </w:div>
    <w:div w:id="1856071099">
      <w:bodyDiv w:val="1"/>
      <w:marLeft w:val="0"/>
      <w:marRight w:val="0"/>
      <w:marTop w:val="0"/>
      <w:marBottom w:val="0"/>
      <w:divBdr>
        <w:top w:val="none" w:sz="0" w:space="0" w:color="auto"/>
        <w:left w:val="none" w:sz="0" w:space="0" w:color="auto"/>
        <w:bottom w:val="none" w:sz="0" w:space="0" w:color="auto"/>
        <w:right w:val="none" w:sz="0" w:space="0" w:color="auto"/>
      </w:divBdr>
    </w:div>
    <w:div w:id="1857108632">
      <w:bodyDiv w:val="1"/>
      <w:marLeft w:val="0"/>
      <w:marRight w:val="0"/>
      <w:marTop w:val="0"/>
      <w:marBottom w:val="0"/>
      <w:divBdr>
        <w:top w:val="none" w:sz="0" w:space="0" w:color="auto"/>
        <w:left w:val="none" w:sz="0" w:space="0" w:color="auto"/>
        <w:bottom w:val="none" w:sz="0" w:space="0" w:color="auto"/>
        <w:right w:val="none" w:sz="0" w:space="0" w:color="auto"/>
      </w:divBdr>
    </w:div>
    <w:div w:id="1859005502">
      <w:bodyDiv w:val="1"/>
      <w:marLeft w:val="0"/>
      <w:marRight w:val="0"/>
      <w:marTop w:val="0"/>
      <w:marBottom w:val="0"/>
      <w:divBdr>
        <w:top w:val="none" w:sz="0" w:space="0" w:color="auto"/>
        <w:left w:val="none" w:sz="0" w:space="0" w:color="auto"/>
        <w:bottom w:val="none" w:sz="0" w:space="0" w:color="auto"/>
        <w:right w:val="none" w:sz="0" w:space="0" w:color="auto"/>
      </w:divBdr>
    </w:div>
    <w:div w:id="1860506096">
      <w:bodyDiv w:val="1"/>
      <w:marLeft w:val="0"/>
      <w:marRight w:val="0"/>
      <w:marTop w:val="0"/>
      <w:marBottom w:val="0"/>
      <w:divBdr>
        <w:top w:val="none" w:sz="0" w:space="0" w:color="auto"/>
        <w:left w:val="none" w:sz="0" w:space="0" w:color="auto"/>
        <w:bottom w:val="none" w:sz="0" w:space="0" w:color="auto"/>
        <w:right w:val="none" w:sz="0" w:space="0" w:color="auto"/>
      </w:divBdr>
    </w:div>
    <w:div w:id="1861426887">
      <w:bodyDiv w:val="1"/>
      <w:marLeft w:val="0"/>
      <w:marRight w:val="0"/>
      <w:marTop w:val="0"/>
      <w:marBottom w:val="0"/>
      <w:divBdr>
        <w:top w:val="none" w:sz="0" w:space="0" w:color="auto"/>
        <w:left w:val="none" w:sz="0" w:space="0" w:color="auto"/>
        <w:bottom w:val="none" w:sz="0" w:space="0" w:color="auto"/>
        <w:right w:val="none" w:sz="0" w:space="0" w:color="auto"/>
      </w:divBdr>
    </w:div>
    <w:div w:id="1861704229">
      <w:bodyDiv w:val="1"/>
      <w:marLeft w:val="0"/>
      <w:marRight w:val="0"/>
      <w:marTop w:val="0"/>
      <w:marBottom w:val="0"/>
      <w:divBdr>
        <w:top w:val="none" w:sz="0" w:space="0" w:color="auto"/>
        <w:left w:val="none" w:sz="0" w:space="0" w:color="auto"/>
        <w:bottom w:val="none" w:sz="0" w:space="0" w:color="auto"/>
        <w:right w:val="none" w:sz="0" w:space="0" w:color="auto"/>
      </w:divBdr>
    </w:div>
    <w:div w:id="1862158358">
      <w:bodyDiv w:val="1"/>
      <w:marLeft w:val="0"/>
      <w:marRight w:val="0"/>
      <w:marTop w:val="0"/>
      <w:marBottom w:val="0"/>
      <w:divBdr>
        <w:top w:val="none" w:sz="0" w:space="0" w:color="auto"/>
        <w:left w:val="none" w:sz="0" w:space="0" w:color="auto"/>
        <w:bottom w:val="none" w:sz="0" w:space="0" w:color="auto"/>
        <w:right w:val="none" w:sz="0" w:space="0" w:color="auto"/>
      </w:divBdr>
    </w:div>
    <w:div w:id="1868636196">
      <w:bodyDiv w:val="1"/>
      <w:marLeft w:val="0"/>
      <w:marRight w:val="0"/>
      <w:marTop w:val="0"/>
      <w:marBottom w:val="0"/>
      <w:divBdr>
        <w:top w:val="none" w:sz="0" w:space="0" w:color="auto"/>
        <w:left w:val="none" w:sz="0" w:space="0" w:color="auto"/>
        <w:bottom w:val="none" w:sz="0" w:space="0" w:color="auto"/>
        <w:right w:val="none" w:sz="0" w:space="0" w:color="auto"/>
      </w:divBdr>
    </w:div>
    <w:div w:id="1869446691">
      <w:bodyDiv w:val="1"/>
      <w:marLeft w:val="0"/>
      <w:marRight w:val="0"/>
      <w:marTop w:val="0"/>
      <w:marBottom w:val="0"/>
      <w:divBdr>
        <w:top w:val="none" w:sz="0" w:space="0" w:color="auto"/>
        <w:left w:val="none" w:sz="0" w:space="0" w:color="auto"/>
        <w:bottom w:val="none" w:sz="0" w:space="0" w:color="auto"/>
        <w:right w:val="none" w:sz="0" w:space="0" w:color="auto"/>
      </w:divBdr>
    </w:div>
    <w:div w:id="1875850325">
      <w:bodyDiv w:val="1"/>
      <w:marLeft w:val="0"/>
      <w:marRight w:val="0"/>
      <w:marTop w:val="0"/>
      <w:marBottom w:val="0"/>
      <w:divBdr>
        <w:top w:val="none" w:sz="0" w:space="0" w:color="auto"/>
        <w:left w:val="none" w:sz="0" w:space="0" w:color="auto"/>
        <w:bottom w:val="none" w:sz="0" w:space="0" w:color="auto"/>
        <w:right w:val="none" w:sz="0" w:space="0" w:color="auto"/>
      </w:divBdr>
    </w:div>
    <w:div w:id="1876650745">
      <w:bodyDiv w:val="1"/>
      <w:marLeft w:val="0"/>
      <w:marRight w:val="0"/>
      <w:marTop w:val="0"/>
      <w:marBottom w:val="0"/>
      <w:divBdr>
        <w:top w:val="none" w:sz="0" w:space="0" w:color="auto"/>
        <w:left w:val="none" w:sz="0" w:space="0" w:color="auto"/>
        <w:bottom w:val="none" w:sz="0" w:space="0" w:color="auto"/>
        <w:right w:val="none" w:sz="0" w:space="0" w:color="auto"/>
      </w:divBdr>
    </w:div>
    <w:div w:id="1885024997">
      <w:bodyDiv w:val="1"/>
      <w:marLeft w:val="0"/>
      <w:marRight w:val="0"/>
      <w:marTop w:val="0"/>
      <w:marBottom w:val="0"/>
      <w:divBdr>
        <w:top w:val="none" w:sz="0" w:space="0" w:color="auto"/>
        <w:left w:val="none" w:sz="0" w:space="0" w:color="auto"/>
        <w:bottom w:val="none" w:sz="0" w:space="0" w:color="auto"/>
        <w:right w:val="none" w:sz="0" w:space="0" w:color="auto"/>
      </w:divBdr>
    </w:div>
    <w:div w:id="1885171391">
      <w:bodyDiv w:val="1"/>
      <w:marLeft w:val="0"/>
      <w:marRight w:val="0"/>
      <w:marTop w:val="0"/>
      <w:marBottom w:val="0"/>
      <w:divBdr>
        <w:top w:val="none" w:sz="0" w:space="0" w:color="auto"/>
        <w:left w:val="none" w:sz="0" w:space="0" w:color="auto"/>
        <w:bottom w:val="none" w:sz="0" w:space="0" w:color="auto"/>
        <w:right w:val="none" w:sz="0" w:space="0" w:color="auto"/>
      </w:divBdr>
    </w:div>
    <w:div w:id="1886406723">
      <w:bodyDiv w:val="1"/>
      <w:marLeft w:val="0"/>
      <w:marRight w:val="0"/>
      <w:marTop w:val="0"/>
      <w:marBottom w:val="0"/>
      <w:divBdr>
        <w:top w:val="none" w:sz="0" w:space="0" w:color="auto"/>
        <w:left w:val="none" w:sz="0" w:space="0" w:color="auto"/>
        <w:bottom w:val="none" w:sz="0" w:space="0" w:color="auto"/>
        <w:right w:val="none" w:sz="0" w:space="0" w:color="auto"/>
      </w:divBdr>
    </w:div>
    <w:div w:id="1888949443">
      <w:bodyDiv w:val="1"/>
      <w:marLeft w:val="0"/>
      <w:marRight w:val="0"/>
      <w:marTop w:val="0"/>
      <w:marBottom w:val="0"/>
      <w:divBdr>
        <w:top w:val="none" w:sz="0" w:space="0" w:color="auto"/>
        <w:left w:val="none" w:sz="0" w:space="0" w:color="auto"/>
        <w:bottom w:val="none" w:sz="0" w:space="0" w:color="auto"/>
        <w:right w:val="none" w:sz="0" w:space="0" w:color="auto"/>
      </w:divBdr>
    </w:div>
    <w:div w:id="1893733336">
      <w:bodyDiv w:val="1"/>
      <w:marLeft w:val="0"/>
      <w:marRight w:val="0"/>
      <w:marTop w:val="0"/>
      <w:marBottom w:val="0"/>
      <w:divBdr>
        <w:top w:val="none" w:sz="0" w:space="0" w:color="auto"/>
        <w:left w:val="none" w:sz="0" w:space="0" w:color="auto"/>
        <w:bottom w:val="none" w:sz="0" w:space="0" w:color="auto"/>
        <w:right w:val="none" w:sz="0" w:space="0" w:color="auto"/>
      </w:divBdr>
    </w:div>
    <w:div w:id="1896357167">
      <w:bodyDiv w:val="1"/>
      <w:marLeft w:val="0"/>
      <w:marRight w:val="0"/>
      <w:marTop w:val="0"/>
      <w:marBottom w:val="0"/>
      <w:divBdr>
        <w:top w:val="none" w:sz="0" w:space="0" w:color="auto"/>
        <w:left w:val="none" w:sz="0" w:space="0" w:color="auto"/>
        <w:bottom w:val="none" w:sz="0" w:space="0" w:color="auto"/>
        <w:right w:val="none" w:sz="0" w:space="0" w:color="auto"/>
      </w:divBdr>
    </w:div>
    <w:div w:id="1896622027">
      <w:bodyDiv w:val="1"/>
      <w:marLeft w:val="0"/>
      <w:marRight w:val="0"/>
      <w:marTop w:val="0"/>
      <w:marBottom w:val="0"/>
      <w:divBdr>
        <w:top w:val="none" w:sz="0" w:space="0" w:color="auto"/>
        <w:left w:val="none" w:sz="0" w:space="0" w:color="auto"/>
        <w:bottom w:val="none" w:sz="0" w:space="0" w:color="auto"/>
        <w:right w:val="none" w:sz="0" w:space="0" w:color="auto"/>
      </w:divBdr>
    </w:div>
    <w:div w:id="1901136967">
      <w:bodyDiv w:val="1"/>
      <w:marLeft w:val="0"/>
      <w:marRight w:val="0"/>
      <w:marTop w:val="0"/>
      <w:marBottom w:val="0"/>
      <w:divBdr>
        <w:top w:val="none" w:sz="0" w:space="0" w:color="auto"/>
        <w:left w:val="none" w:sz="0" w:space="0" w:color="auto"/>
        <w:bottom w:val="none" w:sz="0" w:space="0" w:color="auto"/>
        <w:right w:val="none" w:sz="0" w:space="0" w:color="auto"/>
      </w:divBdr>
    </w:div>
    <w:div w:id="1902250811">
      <w:bodyDiv w:val="1"/>
      <w:marLeft w:val="0"/>
      <w:marRight w:val="0"/>
      <w:marTop w:val="0"/>
      <w:marBottom w:val="0"/>
      <w:divBdr>
        <w:top w:val="none" w:sz="0" w:space="0" w:color="auto"/>
        <w:left w:val="none" w:sz="0" w:space="0" w:color="auto"/>
        <w:bottom w:val="none" w:sz="0" w:space="0" w:color="auto"/>
        <w:right w:val="none" w:sz="0" w:space="0" w:color="auto"/>
      </w:divBdr>
    </w:div>
    <w:div w:id="1902792496">
      <w:bodyDiv w:val="1"/>
      <w:marLeft w:val="0"/>
      <w:marRight w:val="0"/>
      <w:marTop w:val="0"/>
      <w:marBottom w:val="0"/>
      <w:divBdr>
        <w:top w:val="none" w:sz="0" w:space="0" w:color="auto"/>
        <w:left w:val="none" w:sz="0" w:space="0" w:color="auto"/>
        <w:bottom w:val="none" w:sz="0" w:space="0" w:color="auto"/>
        <w:right w:val="none" w:sz="0" w:space="0" w:color="auto"/>
      </w:divBdr>
    </w:div>
    <w:div w:id="1903252654">
      <w:bodyDiv w:val="1"/>
      <w:marLeft w:val="0"/>
      <w:marRight w:val="0"/>
      <w:marTop w:val="0"/>
      <w:marBottom w:val="0"/>
      <w:divBdr>
        <w:top w:val="none" w:sz="0" w:space="0" w:color="auto"/>
        <w:left w:val="none" w:sz="0" w:space="0" w:color="auto"/>
        <w:bottom w:val="none" w:sz="0" w:space="0" w:color="auto"/>
        <w:right w:val="none" w:sz="0" w:space="0" w:color="auto"/>
      </w:divBdr>
    </w:div>
    <w:div w:id="1903325017">
      <w:bodyDiv w:val="1"/>
      <w:marLeft w:val="0"/>
      <w:marRight w:val="0"/>
      <w:marTop w:val="0"/>
      <w:marBottom w:val="0"/>
      <w:divBdr>
        <w:top w:val="none" w:sz="0" w:space="0" w:color="auto"/>
        <w:left w:val="none" w:sz="0" w:space="0" w:color="auto"/>
        <w:bottom w:val="none" w:sz="0" w:space="0" w:color="auto"/>
        <w:right w:val="none" w:sz="0" w:space="0" w:color="auto"/>
      </w:divBdr>
    </w:div>
    <w:div w:id="1904023191">
      <w:bodyDiv w:val="1"/>
      <w:marLeft w:val="0"/>
      <w:marRight w:val="0"/>
      <w:marTop w:val="0"/>
      <w:marBottom w:val="0"/>
      <w:divBdr>
        <w:top w:val="none" w:sz="0" w:space="0" w:color="auto"/>
        <w:left w:val="none" w:sz="0" w:space="0" w:color="auto"/>
        <w:bottom w:val="none" w:sz="0" w:space="0" w:color="auto"/>
        <w:right w:val="none" w:sz="0" w:space="0" w:color="auto"/>
      </w:divBdr>
    </w:div>
    <w:div w:id="1909806075">
      <w:bodyDiv w:val="1"/>
      <w:marLeft w:val="0"/>
      <w:marRight w:val="0"/>
      <w:marTop w:val="0"/>
      <w:marBottom w:val="0"/>
      <w:divBdr>
        <w:top w:val="none" w:sz="0" w:space="0" w:color="auto"/>
        <w:left w:val="none" w:sz="0" w:space="0" w:color="auto"/>
        <w:bottom w:val="none" w:sz="0" w:space="0" w:color="auto"/>
        <w:right w:val="none" w:sz="0" w:space="0" w:color="auto"/>
      </w:divBdr>
      <w:divsChild>
        <w:div w:id="595794409">
          <w:marLeft w:val="0"/>
          <w:marRight w:val="0"/>
          <w:marTop w:val="0"/>
          <w:marBottom w:val="0"/>
          <w:divBdr>
            <w:top w:val="none" w:sz="0" w:space="0" w:color="auto"/>
            <w:left w:val="none" w:sz="0" w:space="0" w:color="auto"/>
            <w:bottom w:val="none" w:sz="0" w:space="0" w:color="auto"/>
            <w:right w:val="none" w:sz="0" w:space="0" w:color="auto"/>
          </w:divBdr>
          <w:divsChild>
            <w:div w:id="1488011543">
              <w:marLeft w:val="0"/>
              <w:marRight w:val="0"/>
              <w:marTop w:val="0"/>
              <w:marBottom w:val="0"/>
              <w:divBdr>
                <w:top w:val="none" w:sz="0" w:space="0" w:color="auto"/>
                <w:left w:val="none" w:sz="0" w:space="0" w:color="auto"/>
                <w:bottom w:val="none" w:sz="0" w:space="0" w:color="auto"/>
                <w:right w:val="none" w:sz="0" w:space="0" w:color="auto"/>
              </w:divBdr>
              <w:divsChild>
                <w:div w:id="37624806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20001707">
          <w:marLeft w:val="0"/>
          <w:marRight w:val="0"/>
          <w:marTop w:val="0"/>
          <w:marBottom w:val="0"/>
          <w:divBdr>
            <w:top w:val="none" w:sz="0" w:space="0" w:color="auto"/>
            <w:left w:val="none" w:sz="0" w:space="0" w:color="auto"/>
            <w:bottom w:val="none" w:sz="0" w:space="0" w:color="auto"/>
            <w:right w:val="none" w:sz="0" w:space="0" w:color="auto"/>
          </w:divBdr>
          <w:divsChild>
            <w:div w:id="553737575">
              <w:marLeft w:val="0"/>
              <w:marRight w:val="0"/>
              <w:marTop w:val="0"/>
              <w:marBottom w:val="0"/>
              <w:divBdr>
                <w:top w:val="none" w:sz="0" w:space="0" w:color="auto"/>
                <w:left w:val="none" w:sz="0" w:space="0" w:color="auto"/>
                <w:bottom w:val="none" w:sz="0" w:space="0" w:color="auto"/>
                <w:right w:val="none" w:sz="0" w:space="0" w:color="auto"/>
              </w:divBdr>
              <w:divsChild>
                <w:div w:id="462575968">
                  <w:marLeft w:val="0"/>
                  <w:marRight w:val="0"/>
                  <w:marTop w:val="60"/>
                  <w:marBottom w:val="0"/>
                  <w:divBdr>
                    <w:top w:val="none" w:sz="0" w:space="0" w:color="auto"/>
                    <w:left w:val="none" w:sz="0" w:space="0" w:color="auto"/>
                    <w:bottom w:val="none" w:sz="0" w:space="0" w:color="auto"/>
                    <w:right w:val="none" w:sz="0" w:space="0" w:color="auto"/>
                  </w:divBdr>
                </w:div>
                <w:div w:id="1292902818">
                  <w:marLeft w:val="0"/>
                  <w:marRight w:val="0"/>
                  <w:marTop w:val="60"/>
                  <w:marBottom w:val="0"/>
                  <w:divBdr>
                    <w:top w:val="none" w:sz="0" w:space="0" w:color="auto"/>
                    <w:left w:val="none" w:sz="0" w:space="0" w:color="auto"/>
                    <w:bottom w:val="none" w:sz="0" w:space="0" w:color="auto"/>
                    <w:right w:val="none" w:sz="0" w:space="0" w:color="auto"/>
                  </w:divBdr>
                </w:div>
                <w:div w:id="1458646955">
                  <w:marLeft w:val="0"/>
                  <w:marRight w:val="0"/>
                  <w:marTop w:val="60"/>
                  <w:marBottom w:val="0"/>
                  <w:divBdr>
                    <w:top w:val="none" w:sz="0" w:space="0" w:color="auto"/>
                    <w:left w:val="none" w:sz="0" w:space="0" w:color="auto"/>
                    <w:bottom w:val="none" w:sz="0" w:space="0" w:color="auto"/>
                    <w:right w:val="none" w:sz="0" w:space="0" w:color="auto"/>
                  </w:divBdr>
                </w:div>
                <w:div w:id="1069422230">
                  <w:marLeft w:val="0"/>
                  <w:marRight w:val="0"/>
                  <w:marTop w:val="60"/>
                  <w:marBottom w:val="0"/>
                  <w:divBdr>
                    <w:top w:val="none" w:sz="0" w:space="0" w:color="auto"/>
                    <w:left w:val="none" w:sz="0" w:space="0" w:color="auto"/>
                    <w:bottom w:val="none" w:sz="0" w:space="0" w:color="auto"/>
                    <w:right w:val="none" w:sz="0" w:space="0" w:color="auto"/>
                  </w:divBdr>
                </w:div>
                <w:div w:id="181018690">
                  <w:marLeft w:val="0"/>
                  <w:marRight w:val="0"/>
                  <w:marTop w:val="60"/>
                  <w:marBottom w:val="0"/>
                  <w:divBdr>
                    <w:top w:val="none" w:sz="0" w:space="0" w:color="auto"/>
                    <w:left w:val="none" w:sz="0" w:space="0" w:color="auto"/>
                    <w:bottom w:val="none" w:sz="0" w:space="0" w:color="auto"/>
                    <w:right w:val="none" w:sz="0" w:space="0" w:color="auto"/>
                  </w:divBdr>
                </w:div>
                <w:div w:id="344593976">
                  <w:marLeft w:val="0"/>
                  <w:marRight w:val="0"/>
                  <w:marTop w:val="60"/>
                  <w:marBottom w:val="0"/>
                  <w:divBdr>
                    <w:top w:val="none" w:sz="0" w:space="0" w:color="auto"/>
                    <w:left w:val="none" w:sz="0" w:space="0" w:color="auto"/>
                    <w:bottom w:val="none" w:sz="0" w:space="0" w:color="auto"/>
                    <w:right w:val="none" w:sz="0" w:space="0" w:color="auto"/>
                  </w:divBdr>
                </w:div>
                <w:div w:id="1945265825">
                  <w:marLeft w:val="0"/>
                  <w:marRight w:val="0"/>
                  <w:marTop w:val="60"/>
                  <w:marBottom w:val="0"/>
                  <w:divBdr>
                    <w:top w:val="none" w:sz="0" w:space="0" w:color="auto"/>
                    <w:left w:val="none" w:sz="0" w:space="0" w:color="auto"/>
                    <w:bottom w:val="none" w:sz="0" w:space="0" w:color="auto"/>
                    <w:right w:val="none" w:sz="0" w:space="0" w:color="auto"/>
                  </w:divBdr>
                </w:div>
                <w:div w:id="1160541753">
                  <w:marLeft w:val="0"/>
                  <w:marRight w:val="0"/>
                  <w:marTop w:val="60"/>
                  <w:marBottom w:val="0"/>
                  <w:divBdr>
                    <w:top w:val="none" w:sz="0" w:space="0" w:color="auto"/>
                    <w:left w:val="none" w:sz="0" w:space="0" w:color="auto"/>
                    <w:bottom w:val="none" w:sz="0" w:space="0" w:color="auto"/>
                    <w:right w:val="none" w:sz="0" w:space="0" w:color="auto"/>
                  </w:divBdr>
                </w:div>
                <w:div w:id="3961668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11844219">
      <w:bodyDiv w:val="1"/>
      <w:marLeft w:val="0"/>
      <w:marRight w:val="0"/>
      <w:marTop w:val="0"/>
      <w:marBottom w:val="0"/>
      <w:divBdr>
        <w:top w:val="none" w:sz="0" w:space="0" w:color="auto"/>
        <w:left w:val="none" w:sz="0" w:space="0" w:color="auto"/>
        <w:bottom w:val="none" w:sz="0" w:space="0" w:color="auto"/>
        <w:right w:val="none" w:sz="0" w:space="0" w:color="auto"/>
      </w:divBdr>
    </w:div>
    <w:div w:id="1912037368">
      <w:bodyDiv w:val="1"/>
      <w:marLeft w:val="0"/>
      <w:marRight w:val="0"/>
      <w:marTop w:val="0"/>
      <w:marBottom w:val="0"/>
      <w:divBdr>
        <w:top w:val="none" w:sz="0" w:space="0" w:color="auto"/>
        <w:left w:val="none" w:sz="0" w:space="0" w:color="auto"/>
        <w:bottom w:val="none" w:sz="0" w:space="0" w:color="auto"/>
        <w:right w:val="none" w:sz="0" w:space="0" w:color="auto"/>
      </w:divBdr>
    </w:div>
    <w:div w:id="1913275635">
      <w:bodyDiv w:val="1"/>
      <w:marLeft w:val="0"/>
      <w:marRight w:val="0"/>
      <w:marTop w:val="0"/>
      <w:marBottom w:val="0"/>
      <w:divBdr>
        <w:top w:val="none" w:sz="0" w:space="0" w:color="auto"/>
        <w:left w:val="none" w:sz="0" w:space="0" w:color="auto"/>
        <w:bottom w:val="none" w:sz="0" w:space="0" w:color="auto"/>
        <w:right w:val="none" w:sz="0" w:space="0" w:color="auto"/>
      </w:divBdr>
    </w:div>
    <w:div w:id="1917590722">
      <w:bodyDiv w:val="1"/>
      <w:marLeft w:val="0"/>
      <w:marRight w:val="0"/>
      <w:marTop w:val="0"/>
      <w:marBottom w:val="0"/>
      <w:divBdr>
        <w:top w:val="none" w:sz="0" w:space="0" w:color="auto"/>
        <w:left w:val="none" w:sz="0" w:space="0" w:color="auto"/>
        <w:bottom w:val="none" w:sz="0" w:space="0" w:color="auto"/>
        <w:right w:val="none" w:sz="0" w:space="0" w:color="auto"/>
      </w:divBdr>
    </w:div>
    <w:div w:id="1918319610">
      <w:bodyDiv w:val="1"/>
      <w:marLeft w:val="0"/>
      <w:marRight w:val="0"/>
      <w:marTop w:val="0"/>
      <w:marBottom w:val="0"/>
      <w:divBdr>
        <w:top w:val="none" w:sz="0" w:space="0" w:color="auto"/>
        <w:left w:val="none" w:sz="0" w:space="0" w:color="auto"/>
        <w:bottom w:val="none" w:sz="0" w:space="0" w:color="auto"/>
        <w:right w:val="none" w:sz="0" w:space="0" w:color="auto"/>
      </w:divBdr>
    </w:div>
    <w:div w:id="1921791345">
      <w:bodyDiv w:val="1"/>
      <w:marLeft w:val="0"/>
      <w:marRight w:val="0"/>
      <w:marTop w:val="0"/>
      <w:marBottom w:val="0"/>
      <w:divBdr>
        <w:top w:val="none" w:sz="0" w:space="0" w:color="auto"/>
        <w:left w:val="none" w:sz="0" w:space="0" w:color="auto"/>
        <w:bottom w:val="none" w:sz="0" w:space="0" w:color="auto"/>
        <w:right w:val="none" w:sz="0" w:space="0" w:color="auto"/>
      </w:divBdr>
    </w:div>
    <w:div w:id="1921983404">
      <w:bodyDiv w:val="1"/>
      <w:marLeft w:val="0"/>
      <w:marRight w:val="0"/>
      <w:marTop w:val="0"/>
      <w:marBottom w:val="0"/>
      <w:divBdr>
        <w:top w:val="none" w:sz="0" w:space="0" w:color="auto"/>
        <w:left w:val="none" w:sz="0" w:space="0" w:color="auto"/>
        <w:bottom w:val="none" w:sz="0" w:space="0" w:color="auto"/>
        <w:right w:val="none" w:sz="0" w:space="0" w:color="auto"/>
      </w:divBdr>
    </w:div>
    <w:div w:id="1930037560">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31771616">
      <w:bodyDiv w:val="1"/>
      <w:marLeft w:val="0"/>
      <w:marRight w:val="0"/>
      <w:marTop w:val="0"/>
      <w:marBottom w:val="0"/>
      <w:divBdr>
        <w:top w:val="none" w:sz="0" w:space="0" w:color="auto"/>
        <w:left w:val="none" w:sz="0" w:space="0" w:color="auto"/>
        <w:bottom w:val="none" w:sz="0" w:space="0" w:color="auto"/>
        <w:right w:val="none" w:sz="0" w:space="0" w:color="auto"/>
      </w:divBdr>
    </w:div>
    <w:div w:id="1932078172">
      <w:bodyDiv w:val="1"/>
      <w:marLeft w:val="0"/>
      <w:marRight w:val="0"/>
      <w:marTop w:val="0"/>
      <w:marBottom w:val="0"/>
      <w:divBdr>
        <w:top w:val="none" w:sz="0" w:space="0" w:color="auto"/>
        <w:left w:val="none" w:sz="0" w:space="0" w:color="auto"/>
        <w:bottom w:val="none" w:sz="0" w:space="0" w:color="auto"/>
        <w:right w:val="none" w:sz="0" w:space="0" w:color="auto"/>
      </w:divBdr>
    </w:div>
    <w:div w:id="1932199906">
      <w:bodyDiv w:val="1"/>
      <w:marLeft w:val="0"/>
      <w:marRight w:val="0"/>
      <w:marTop w:val="0"/>
      <w:marBottom w:val="0"/>
      <w:divBdr>
        <w:top w:val="none" w:sz="0" w:space="0" w:color="auto"/>
        <w:left w:val="none" w:sz="0" w:space="0" w:color="auto"/>
        <w:bottom w:val="none" w:sz="0" w:space="0" w:color="auto"/>
        <w:right w:val="none" w:sz="0" w:space="0" w:color="auto"/>
      </w:divBdr>
    </w:div>
    <w:div w:id="1940410092">
      <w:bodyDiv w:val="1"/>
      <w:marLeft w:val="0"/>
      <w:marRight w:val="0"/>
      <w:marTop w:val="0"/>
      <w:marBottom w:val="0"/>
      <w:divBdr>
        <w:top w:val="none" w:sz="0" w:space="0" w:color="auto"/>
        <w:left w:val="none" w:sz="0" w:space="0" w:color="auto"/>
        <w:bottom w:val="none" w:sz="0" w:space="0" w:color="auto"/>
        <w:right w:val="none" w:sz="0" w:space="0" w:color="auto"/>
      </w:divBdr>
    </w:div>
    <w:div w:id="1946158084">
      <w:bodyDiv w:val="1"/>
      <w:marLeft w:val="0"/>
      <w:marRight w:val="0"/>
      <w:marTop w:val="0"/>
      <w:marBottom w:val="0"/>
      <w:divBdr>
        <w:top w:val="none" w:sz="0" w:space="0" w:color="auto"/>
        <w:left w:val="none" w:sz="0" w:space="0" w:color="auto"/>
        <w:bottom w:val="none" w:sz="0" w:space="0" w:color="auto"/>
        <w:right w:val="none" w:sz="0" w:space="0" w:color="auto"/>
      </w:divBdr>
    </w:div>
    <w:div w:id="1949584431">
      <w:bodyDiv w:val="1"/>
      <w:marLeft w:val="0"/>
      <w:marRight w:val="0"/>
      <w:marTop w:val="0"/>
      <w:marBottom w:val="0"/>
      <w:divBdr>
        <w:top w:val="none" w:sz="0" w:space="0" w:color="auto"/>
        <w:left w:val="none" w:sz="0" w:space="0" w:color="auto"/>
        <w:bottom w:val="none" w:sz="0" w:space="0" w:color="auto"/>
        <w:right w:val="none" w:sz="0" w:space="0" w:color="auto"/>
      </w:divBdr>
    </w:div>
    <w:div w:id="1950887955">
      <w:bodyDiv w:val="1"/>
      <w:marLeft w:val="0"/>
      <w:marRight w:val="0"/>
      <w:marTop w:val="0"/>
      <w:marBottom w:val="0"/>
      <w:divBdr>
        <w:top w:val="none" w:sz="0" w:space="0" w:color="auto"/>
        <w:left w:val="none" w:sz="0" w:space="0" w:color="auto"/>
        <w:bottom w:val="none" w:sz="0" w:space="0" w:color="auto"/>
        <w:right w:val="none" w:sz="0" w:space="0" w:color="auto"/>
      </w:divBdr>
    </w:div>
    <w:div w:id="1956668825">
      <w:bodyDiv w:val="1"/>
      <w:marLeft w:val="0"/>
      <w:marRight w:val="0"/>
      <w:marTop w:val="0"/>
      <w:marBottom w:val="0"/>
      <w:divBdr>
        <w:top w:val="none" w:sz="0" w:space="0" w:color="auto"/>
        <w:left w:val="none" w:sz="0" w:space="0" w:color="auto"/>
        <w:bottom w:val="none" w:sz="0" w:space="0" w:color="auto"/>
        <w:right w:val="none" w:sz="0" w:space="0" w:color="auto"/>
      </w:divBdr>
    </w:div>
    <w:div w:id="1957634796">
      <w:bodyDiv w:val="1"/>
      <w:marLeft w:val="0"/>
      <w:marRight w:val="0"/>
      <w:marTop w:val="0"/>
      <w:marBottom w:val="0"/>
      <w:divBdr>
        <w:top w:val="none" w:sz="0" w:space="0" w:color="auto"/>
        <w:left w:val="none" w:sz="0" w:space="0" w:color="auto"/>
        <w:bottom w:val="none" w:sz="0" w:space="0" w:color="auto"/>
        <w:right w:val="none" w:sz="0" w:space="0" w:color="auto"/>
      </w:divBdr>
    </w:div>
    <w:div w:id="1958025961">
      <w:bodyDiv w:val="1"/>
      <w:marLeft w:val="0"/>
      <w:marRight w:val="0"/>
      <w:marTop w:val="0"/>
      <w:marBottom w:val="0"/>
      <w:divBdr>
        <w:top w:val="none" w:sz="0" w:space="0" w:color="auto"/>
        <w:left w:val="none" w:sz="0" w:space="0" w:color="auto"/>
        <w:bottom w:val="none" w:sz="0" w:space="0" w:color="auto"/>
        <w:right w:val="none" w:sz="0" w:space="0" w:color="auto"/>
      </w:divBdr>
    </w:div>
    <w:div w:id="1958871416">
      <w:bodyDiv w:val="1"/>
      <w:marLeft w:val="0"/>
      <w:marRight w:val="0"/>
      <w:marTop w:val="0"/>
      <w:marBottom w:val="0"/>
      <w:divBdr>
        <w:top w:val="none" w:sz="0" w:space="0" w:color="auto"/>
        <w:left w:val="none" w:sz="0" w:space="0" w:color="auto"/>
        <w:bottom w:val="none" w:sz="0" w:space="0" w:color="auto"/>
        <w:right w:val="none" w:sz="0" w:space="0" w:color="auto"/>
      </w:divBdr>
    </w:div>
    <w:div w:id="1961260668">
      <w:bodyDiv w:val="1"/>
      <w:marLeft w:val="0"/>
      <w:marRight w:val="0"/>
      <w:marTop w:val="0"/>
      <w:marBottom w:val="0"/>
      <w:divBdr>
        <w:top w:val="none" w:sz="0" w:space="0" w:color="auto"/>
        <w:left w:val="none" w:sz="0" w:space="0" w:color="auto"/>
        <w:bottom w:val="none" w:sz="0" w:space="0" w:color="auto"/>
        <w:right w:val="none" w:sz="0" w:space="0" w:color="auto"/>
      </w:divBdr>
    </w:div>
    <w:div w:id="1963926012">
      <w:bodyDiv w:val="1"/>
      <w:marLeft w:val="0"/>
      <w:marRight w:val="0"/>
      <w:marTop w:val="0"/>
      <w:marBottom w:val="0"/>
      <w:divBdr>
        <w:top w:val="none" w:sz="0" w:space="0" w:color="auto"/>
        <w:left w:val="none" w:sz="0" w:space="0" w:color="auto"/>
        <w:bottom w:val="none" w:sz="0" w:space="0" w:color="auto"/>
        <w:right w:val="none" w:sz="0" w:space="0" w:color="auto"/>
      </w:divBdr>
    </w:div>
    <w:div w:id="1965309741">
      <w:bodyDiv w:val="1"/>
      <w:marLeft w:val="0"/>
      <w:marRight w:val="0"/>
      <w:marTop w:val="0"/>
      <w:marBottom w:val="0"/>
      <w:divBdr>
        <w:top w:val="none" w:sz="0" w:space="0" w:color="auto"/>
        <w:left w:val="none" w:sz="0" w:space="0" w:color="auto"/>
        <w:bottom w:val="none" w:sz="0" w:space="0" w:color="auto"/>
        <w:right w:val="none" w:sz="0" w:space="0" w:color="auto"/>
      </w:divBdr>
    </w:div>
    <w:div w:id="1970361403">
      <w:bodyDiv w:val="1"/>
      <w:marLeft w:val="0"/>
      <w:marRight w:val="0"/>
      <w:marTop w:val="0"/>
      <w:marBottom w:val="0"/>
      <w:divBdr>
        <w:top w:val="none" w:sz="0" w:space="0" w:color="auto"/>
        <w:left w:val="none" w:sz="0" w:space="0" w:color="auto"/>
        <w:bottom w:val="none" w:sz="0" w:space="0" w:color="auto"/>
        <w:right w:val="none" w:sz="0" w:space="0" w:color="auto"/>
      </w:divBdr>
    </w:div>
    <w:div w:id="1976376249">
      <w:bodyDiv w:val="1"/>
      <w:marLeft w:val="0"/>
      <w:marRight w:val="0"/>
      <w:marTop w:val="0"/>
      <w:marBottom w:val="0"/>
      <w:divBdr>
        <w:top w:val="none" w:sz="0" w:space="0" w:color="auto"/>
        <w:left w:val="none" w:sz="0" w:space="0" w:color="auto"/>
        <w:bottom w:val="none" w:sz="0" w:space="0" w:color="auto"/>
        <w:right w:val="none" w:sz="0" w:space="0" w:color="auto"/>
      </w:divBdr>
    </w:div>
    <w:div w:id="1977444275">
      <w:bodyDiv w:val="1"/>
      <w:marLeft w:val="0"/>
      <w:marRight w:val="0"/>
      <w:marTop w:val="0"/>
      <w:marBottom w:val="0"/>
      <w:divBdr>
        <w:top w:val="none" w:sz="0" w:space="0" w:color="auto"/>
        <w:left w:val="none" w:sz="0" w:space="0" w:color="auto"/>
        <w:bottom w:val="none" w:sz="0" w:space="0" w:color="auto"/>
        <w:right w:val="none" w:sz="0" w:space="0" w:color="auto"/>
      </w:divBdr>
    </w:div>
    <w:div w:id="1978411382">
      <w:bodyDiv w:val="1"/>
      <w:marLeft w:val="0"/>
      <w:marRight w:val="0"/>
      <w:marTop w:val="0"/>
      <w:marBottom w:val="0"/>
      <w:divBdr>
        <w:top w:val="none" w:sz="0" w:space="0" w:color="auto"/>
        <w:left w:val="none" w:sz="0" w:space="0" w:color="auto"/>
        <w:bottom w:val="none" w:sz="0" w:space="0" w:color="auto"/>
        <w:right w:val="none" w:sz="0" w:space="0" w:color="auto"/>
      </w:divBdr>
    </w:div>
    <w:div w:id="1982347830">
      <w:bodyDiv w:val="1"/>
      <w:marLeft w:val="0"/>
      <w:marRight w:val="0"/>
      <w:marTop w:val="0"/>
      <w:marBottom w:val="0"/>
      <w:divBdr>
        <w:top w:val="none" w:sz="0" w:space="0" w:color="auto"/>
        <w:left w:val="none" w:sz="0" w:space="0" w:color="auto"/>
        <w:bottom w:val="none" w:sz="0" w:space="0" w:color="auto"/>
        <w:right w:val="none" w:sz="0" w:space="0" w:color="auto"/>
      </w:divBdr>
    </w:div>
    <w:div w:id="1985158785">
      <w:bodyDiv w:val="1"/>
      <w:marLeft w:val="0"/>
      <w:marRight w:val="0"/>
      <w:marTop w:val="0"/>
      <w:marBottom w:val="0"/>
      <w:divBdr>
        <w:top w:val="none" w:sz="0" w:space="0" w:color="auto"/>
        <w:left w:val="none" w:sz="0" w:space="0" w:color="auto"/>
        <w:bottom w:val="none" w:sz="0" w:space="0" w:color="auto"/>
        <w:right w:val="none" w:sz="0" w:space="0" w:color="auto"/>
      </w:divBdr>
    </w:div>
    <w:div w:id="1985624859">
      <w:bodyDiv w:val="1"/>
      <w:marLeft w:val="0"/>
      <w:marRight w:val="0"/>
      <w:marTop w:val="0"/>
      <w:marBottom w:val="0"/>
      <w:divBdr>
        <w:top w:val="none" w:sz="0" w:space="0" w:color="auto"/>
        <w:left w:val="none" w:sz="0" w:space="0" w:color="auto"/>
        <w:bottom w:val="none" w:sz="0" w:space="0" w:color="auto"/>
        <w:right w:val="none" w:sz="0" w:space="0" w:color="auto"/>
      </w:divBdr>
    </w:div>
    <w:div w:id="1986078433">
      <w:bodyDiv w:val="1"/>
      <w:marLeft w:val="0"/>
      <w:marRight w:val="0"/>
      <w:marTop w:val="0"/>
      <w:marBottom w:val="0"/>
      <w:divBdr>
        <w:top w:val="none" w:sz="0" w:space="0" w:color="auto"/>
        <w:left w:val="none" w:sz="0" w:space="0" w:color="auto"/>
        <w:bottom w:val="none" w:sz="0" w:space="0" w:color="auto"/>
        <w:right w:val="none" w:sz="0" w:space="0" w:color="auto"/>
      </w:divBdr>
    </w:div>
    <w:div w:id="1986658935">
      <w:bodyDiv w:val="1"/>
      <w:marLeft w:val="0"/>
      <w:marRight w:val="0"/>
      <w:marTop w:val="0"/>
      <w:marBottom w:val="0"/>
      <w:divBdr>
        <w:top w:val="none" w:sz="0" w:space="0" w:color="auto"/>
        <w:left w:val="none" w:sz="0" w:space="0" w:color="auto"/>
        <w:bottom w:val="none" w:sz="0" w:space="0" w:color="auto"/>
        <w:right w:val="none" w:sz="0" w:space="0" w:color="auto"/>
      </w:divBdr>
    </w:div>
    <w:div w:id="1990357823">
      <w:bodyDiv w:val="1"/>
      <w:marLeft w:val="0"/>
      <w:marRight w:val="0"/>
      <w:marTop w:val="0"/>
      <w:marBottom w:val="0"/>
      <w:divBdr>
        <w:top w:val="none" w:sz="0" w:space="0" w:color="auto"/>
        <w:left w:val="none" w:sz="0" w:space="0" w:color="auto"/>
        <w:bottom w:val="none" w:sz="0" w:space="0" w:color="auto"/>
        <w:right w:val="none" w:sz="0" w:space="0" w:color="auto"/>
      </w:divBdr>
    </w:div>
    <w:div w:id="1991787856">
      <w:bodyDiv w:val="1"/>
      <w:marLeft w:val="0"/>
      <w:marRight w:val="0"/>
      <w:marTop w:val="0"/>
      <w:marBottom w:val="0"/>
      <w:divBdr>
        <w:top w:val="none" w:sz="0" w:space="0" w:color="auto"/>
        <w:left w:val="none" w:sz="0" w:space="0" w:color="auto"/>
        <w:bottom w:val="none" w:sz="0" w:space="0" w:color="auto"/>
        <w:right w:val="none" w:sz="0" w:space="0" w:color="auto"/>
      </w:divBdr>
    </w:div>
    <w:div w:id="1993947862">
      <w:bodyDiv w:val="1"/>
      <w:marLeft w:val="0"/>
      <w:marRight w:val="0"/>
      <w:marTop w:val="0"/>
      <w:marBottom w:val="0"/>
      <w:divBdr>
        <w:top w:val="none" w:sz="0" w:space="0" w:color="auto"/>
        <w:left w:val="none" w:sz="0" w:space="0" w:color="auto"/>
        <w:bottom w:val="none" w:sz="0" w:space="0" w:color="auto"/>
        <w:right w:val="none" w:sz="0" w:space="0" w:color="auto"/>
      </w:divBdr>
    </w:div>
    <w:div w:id="1997490347">
      <w:bodyDiv w:val="1"/>
      <w:marLeft w:val="0"/>
      <w:marRight w:val="0"/>
      <w:marTop w:val="0"/>
      <w:marBottom w:val="0"/>
      <w:divBdr>
        <w:top w:val="none" w:sz="0" w:space="0" w:color="auto"/>
        <w:left w:val="none" w:sz="0" w:space="0" w:color="auto"/>
        <w:bottom w:val="none" w:sz="0" w:space="0" w:color="auto"/>
        <w:right w:val="none" w:sz="0" w:space="0" w:color="auto"/>
      </w:divBdr>
    </w:div>
    <w:div w:id="1998414811">
      <w:bodyDiv w:val="1"/>
      <w:marLeft w:val="0"/>
      <w:marRight w:val="0"/>
      <w:marTop w:val="0"/>
      <w:marBottom w:val="0"/>
      <w:divBdr>
        <w:top w:val="none" w:sz="0" w:space="0" w:color="auto"/>
        <w:left w:val="none" w:sz="0" w:space="0" w:color="auto"/>
        <w:bottom w:val="none" w:sz="0" w:space="0" w:color="auto"/>
        <w:right w:val="none" w:sz="0" w:space="0" w:color="auto"/>
      </w:divBdr>
    </w:div>
    <w:div w:id="2002005298">
      <w:bodyDiv w:val="1"/>
      <w:marLeft w:val="0"/>
      <w:marRight w:val="0"/>
      <w:marTop w:val="0"/>
      <w:marBottom w:val="0"/>
      <w:divBdr>
        <w:top w:val="none" w:sz="0" w:space="0" w:color="auto"/>
        <w:left w:val="none" w:sz="0" w:space="0" w:color="auto"/>
        <w:bottom w:val="none" w:sz="0" w:space="0" w:color="auto"/>
        <w:right w:val="none" w:sz="0" w:space="0" w:color="auto"/>
      </w:divBdr>
    </w:div>
    <w:div w:id="2003897400">
      <w:bodyDiv w:val="1"/>
      <w:marLeft w:val="0"/>
      <w:marRight w:val="0"/>
      <w:marTop w:val="0"/>
      <w:marBottom w:val="0"/>
      <w:divBdr>
        <w:top w:val="none" w:sz="0" w:space="0" w:color="auto"/>
        <w:left w:val="none" w:sz="0" w:space="0" w:color="auto"/>
        <w:bottom w:val="none" w:sz="0" w:space="0" w:color="auto"/>
        <w:right w:val="none" w:sz="0" w:space="0" w:color="auto"/>
      </w:divBdr>
    </w:div>
    <w:div w:id="2005471257">
      <w:bodyDiv w:val="1"/>
      <w:marLeft w:val="0"/>
      <w:marRight w:val="0"/>
      <w:marTop w:val="0"/>
      <w:marBottom w:val="0"/>
      <w:divBdr>
        <w:top w:val="none" w:sz="0" w:space="0" w:color="auto"/>
        <w:left w:val="none" w:sz="0" w:space="0" w:color="auto"/>
        <w:bottom w:val="none" w:sz="0" w:space="0" w:color="auto"/>
        <w:right w:val="none" w:sz="0" w:space="0" w:color="auto"/>
      </w:divBdr>
    </w:div>
    <w:div w:id="2012441952">
      <w:bodyDiv w:val="1"/>
      <w:marLeft w:val="0"/>
      <w:marRight w:val="0"/>
      <w:marTop w:val="0"/>
      <w:marBottom w:val="0"/>
      <w:divBdr>
        <w:top w:val="none" w:sz="0" w:space="0" w:color="auto"/>
        <w:left w:val="none" w:sz="0" w:space="0" w:color="auto"/>
        <w:bottom w:val="none" w:sz="0" w:space="0" w:color="auto"/>
        <w:right w:val="none" w:sz="0" w:space="0" w:color="auto"/>
      </w:divBdr>
    </w:div>
    <w:div w:id="2013486845">
      <w:bodyDiv w:val="1"/>
      <w:marLeft w:val="0"/>
      <w:marRight w:val="0"/>
      <w:marTop w:val="0"/>
      <w:marBottom w:val="0"/>
      <w:divBdr>
        <w:top w:val="none" w:sz="0" w:space="0" w:color="auto"/>
        <w:left w:val="none" w:sz="0" w:space="0" w:color="auto"/>
        <w:bottom w:val="none" w:sz="0" w:space="0" w:color="auto"/>
        <w:right w:val="none" w:sz="0" w:space="0" w:color="auto"/>
      </w:divBdr>
    </w:div>
    <w:div w:id="2014993360">
      <w:bodyDiv w:val="1"/>
      <w:marLeft w:val="0"/>
      <w:marRight w:val="0"/>
      <w:marTop w:val="0"/>
      <w:marBottom w:val="0"/>
      <w:divBdr>
        <w:top w:val="none" w:sz="0" w:space="0" w:color="auto"/>
        <w:left w:val="none" w:sz="0" w:space="0" w:color="auto"/>
        <w:bottom w:val="none" w:sz="0" w:space="0" w:color="auto"/>
        <w:right w:val="none" w:sz="0" w:space="0" w:color="auto"/>
      </w:divBdr>
    </w:div>
    <w:div w:id="2017880309">
      <w:bodyDiv w:val="1"/>
      <w:marLeft w:val="0"/>
      <w:marRight w:val="0"/>
      <w:marTop w:val="0"/>
      <w:marBottom w:val="0"/>
      <w:divBdr>
        <w:top w:val="none" w:sz="0" w:space="0" w:color="auto"/>
        <w:left w:val="none" w:sz="0" w:space="0" w:color="auto"/>
        <w:bottom w:val="none" w:sz="0" w:space="0" w:color="auto"/>
        <w:right w:val="none" w:sz="0" w:space="0" w:color="auto"/>
      </w:divBdr>
    </w:div>
    <w:div w:id="2018773104">
      <w:bodyDiv w:val="1"/>
      <w:marLeft w:val="0"/>
      <w:marRight w:val="0"/>
      <w:marTop w:val="0"/>
      <w:marBottom w:val="0"/>
      <w:divBdr>
        <w:top w:val="none" w:sz="0" w:space="0" w:color="auto"/>
        <w:left w:val="none" w:sz="0" w:space="0" w:color="auto"/>
        <w:bottom w:val="none" w:sz="0" w:space="0" w:color="auto"/>
        <w:right w:val="none" w:sz="0" w:space="0" w:color="auto"/>
      </w:divBdr>
    </w:div>
    <w:div w:id="2020039335">
      <w:bodyDiv w:val="1"/>
      <w:marLeft w:val="0"/>
      <w:marRight w:val="0"/>
      <w:marTop w:val="0"/>
      <w:marBottom w:val="0"/>
      <w:divBdr>
        <w:top w:val="none" w:sz="0" w:space="0" w:color="auto"/>
        <w:left w:val="none" w:sz="0" w:space="0" w:color="auto"/>
        <w:bottom w:val="none" w:sz="0" w:space="0" w:color="auto"/>
        <w:right w:val="none" w:sz="0" w:space="0" w:color="auto"/>
      </w:divBdr>
    </w:div>
    <w:div w:id="2024090263">
      <w:bodyDiv w:val="1"/>
      <w:marLeft w:val="0"/>
      <w:marRight w:val="0"/>
      <w:marTop w:val="0"/>
      <w:marBottom w:val="0"/>
      <w:divBdr>
        <w:top w:val="none" w:sz="0" w:space="0" w:color="auto"/>
        <w:left w:val="none" w:sz="0" w:space="0" w:color="auto"/>
        <w:bottom w:val="none" w:sz="0" w:space="0" w:color="auto"/>
        <w:right w:val="none" w:sz="0" w:space="0" w:color="auto"/>
      </w:divBdr>
    </w:div>
    <w:div w:id="2025130946">
      <w:bodyDiv w:val="1"/>
      <w:marLeft w:val="0"/>
      <w:marRight w:val="0"/>
      <w:marTop w:val="0"/>
      <w:marBottom w:val="0"/>
      <w:divBdr>
        <w:top w:val="none" w:sz="0" w:space="0" w:color="auto"/>
        <w:left w:val="none" w:sz="0" w:space="0" w:color="auto"/>
        <w:bottom w:val="none" w:sz="0" w:space="0" w:color="auto"/>
        <w:right w:val="none" w:sz="0" w:space="0" w:color="auto"/>
      </w:divBdr>
    </w:div>
    <w:div w:id="2025284526">
      <w:bodyDiv w:val="1"/>
      <w:marLeft w:val="0"/>
      <w:marRight w:val="0"/>
      <w:marTop w:val="0"/>
      <w:marBottom w:val="0"/>
      <w:divBdr>
        <w:top w:val="none" w:sz="0" w:space="0" w:color="auto"/>
        <w:left w:val="none" w:sz="0" w:space="0" w:color="auto"/>
        <w:bottom w:val="none" w:sz="0" w:space="0" w:color="auto"/>
        <w:right w:val="none" w:sz="0" w:space="0" w:color="auto"/>
      </w:divBdr>
    </w:div>
    <w:div w:id="2026589501">
      <w:bodyDiv w:val="1"/>
      <w:marLeft w:val="0"/>
      <w:marRight w:val="0"/>
      <w:marTop w:val="0"/>
      <w:marBottom w:val="0"/>
      <w:divBdr>
        <w:top w:val="none" w:sz="0" w:space="0" w:color="auto"/>
        <w:left w:val="none" w:sz="0" w:space="0" w:color="auto"/>
        <w:bottom w:val="none" w:sz="0" w:space="0" w:color="auto"/>
        <w:right w:val="none" w:sz="0" w:space="0" w:color="auto"/>
      </w:divBdr>
    </w:div>
    <w:div w:id="2029672470">
      <w:bodyDiv w:val="1"/>
      <w:marLeft w:val="0"/>
      <w:marRight w:val="0"/>
      <w:marTop w:val="0"/>
      <w:marBottom w:val="0"/>
      <w:divBdr>
        <w:top w:val="none" w:sz="0" w:space="0" w:color="auto"/>
        <w:left w:val="none" w:sz="0" w:space="0" w:color="auto"/>
        <w:bottom w:val="none" w:sz="0" w:space="0" w:color="auto"/>
        <w:right w:val="none" w:sz="0" w:space="0" w:color="auto"/>
      </w:divBdr>
    </w:div>
    <w:div w:id="2030062640">
      <w:bodyDiv w:val="1"/>
      <w:marLeft w:val="0"/>
      <w:marRight w:val="0"/>
      <w:marTop w:val="0"/>
      <w:marBottom w:val="0"/>
      <w:divBdr>
        <w:top w:val="none" w:sz="0" w:space="0" w:color="auto"/>
        <w:left w:val="none" w:sz="0" w:space="0" w:color="auto"/>
        <w:bottom w:val="none" w:sz="0" w:space="0" w:color="auto"/>
        <w:right w:val="none" w:sz="0" w:space="0" w:color="auto"/>
      </w:divBdr>
    </w:div>
    <w:div w:id="2030332298">
      <w:bodyDiv w:val="1"/>
      <w:marLeft w:val="0"/>
      <w:marRight w:val="0"/>
      <w:marTop w:val="0"/>
      <w:marBottom w:val="0"/>
      <w:divBdr>
        <w:top w:val="none" w:sz="0" w:space="0" w:color="auto"/>
        <w:left w:val="none" w:sz="0" w:space="0" w:color="auto"/>
        <w:bottom w:val="none" w:sz="0" w:space="0" w:color="auto"/>
        <w:right w:val="none" w:sz="0" w:space="0" w:color="auto"/>
      </w:divBdr>
    </w:div>
    <w:div w:id="2031056395">
      <w:bodyDiv w:val="1"/>
      <w:marLeft w:val="0"/>
      <w:marRight w:val="0"/>
      <w:marTop w:val="0"/>
      <w:marBottom w:val="0"/>
      <w:divBdr>
        <w:top w:val="none" w:sz="0" w:space="0" w:color="auto"/>
        <w:left w:val="none" w:sz="0" w:space="0" w:color="auto"/>
        <w:bottom w:val="none" w:sz="0" w:space="0" w:color="auto"/>
        <w:right w:val="none" w:sz="0" w:space="0" w:color="auto"/>
      </w:divBdr>
    </w:div>
    <w:div w:id="2034648580">
      <w:bodyDiv w:val="1"/>
      <w:marLeft w:val="0"/>
      <w:marRight w:val="0"/>
      <w:marTop w:val="0"/>
      <w:marBottom w:val="0"/>
      <w:divBdr>
        <w:top w:val="none" w:sz="0" w:space="0" w:color="auto"/>
        <w:left w:val="none" w:sz="0" w:space="0" w:color="auto"/>
        <w:bottom w:val="none" w:sz="0" w:space="0" w:color="auto"/>
        <w:right w:val="none" w:sz="0" w:space="0" w:color="auto"/>
      </w:divBdr>
    </w:div>
    <w:div w:id="2034912484">
      <w:bodyDiv w:val="1"/>
      <w:marLeft w:val="0"/>
      <w:marRight w:val="0"/>
      <w:marTop w:val="0"/>
      <w:marBottom w:val="0"/>
      <w:divBdr>
        <w:top w:val="none" w:sz="0" w:space="0" w:color="auto"/>
        <w:left w:val="none" w:sz="0" w:space="0" w:color="auto"/>
        <w:bottom w:val="none" w:sz="0" w:space="0" w:color="auto"/>
        <w:right w:val="none" w:sz="0" w:space="0" w:color="auto"/>
      </w:divBdr>
    </w:div>
    <w:div w:id="2036880075">
      <w:bodyDiv w:val="1"/>
      <w:marLeft w:val="0"/>
      <w:marRight w:val="0"/>
      <w:marTop w:val="0"/>
      <w:marBottom w:val="0"/>
      <w:divBdr>
        <w:top w:val="none" w:sz="0" w:space="0" w:color="auto"/>
        <w:left w:val="none" w:sz="0" w:space="0" w:color="auto"/>
        <w:bottom w:val="none" w:sz="0" w:space="0" w:color="auto"/>
        <w:right w:val="none" w:sz="0" w:space="0" w:color="auto"/>
      </w:divBdr>
    </w:div>
    <w:div w:id="2038114316">
      <w:bodyDiv w:val="1"/>
      <w:marLeft w:val="0"/>
      <w:marRight w:val="0"/>
      <w:marTop w:val="0"/>
      <w:marBottom w:val="0"/>
      <w:divBdr>
        <w:top w:val="none" w:sz="0" w:space="0" w:color="auto"/>
        <w:left w:val="none" w:sz="0" w:space="0" w:color="auto"/>
        <w:bottom w:val="none" w:sz="0" w:space="0" w:color="auto"/>
        <w:right w:val="none" w:sz="0" w:space="0" w:color="auto"/>
      </w:divBdr>
    </w:div>
    <w:div w:id="2039156090">
      <w:bodyDiv w:val="1"/>
      <w:marLeft w:val="0"/>
      <w:marRight w:val="0"/>
      <w:marTop w:val="0"/>
      <w:marBottom w:val="0"/>
      <w:divBdr>
        <w:top w:val="none" w:sz="0" w:space="0" w:color="auto"/>
        <w:left w:val="none" w:sz="0" w:space="0" w:color="auto"/>
        <w:bottom w:val="none" w:sz="0" w:space="0" w:color="auto"/>
        <w:right w:val="none" w:sz="0" w:space="0" w:color="auto"/>
      </w:divBdr>
    </w:div>
    <w:div w:id="2041976716">
      <w:bodyDiv w:val="1"/>
      <w:marLeft w:val="0"/>
      <w:marRight w:val="0"/>
      <w:marTop w:val="0"/>
      <w:marBottom w:val="0"/>
      <w:divBdr>
        <w:top w:val="none" w:sz="0" w:space="0" w:color="auto"/>
        <w:left w:val="none" w:sz="0" w:space="0" w:color="auto"/>
        <w:bottom w:val="none" w:sz="0" w:space="0" w:color="auto"/>
        <w:right w:val="none" w:sz="0" w:space="0" w:color="auto"/>
      </w:divBdr>
    </w:div>
    <w:div w:id="2042632776">
      <w:bodyDiv w:val="1"/>
      <w:marLeft w:val="0"/>
      <w:marRight w:val="0"/>
      <w:marTop w:val="0"/>
      <w:marBottom w:val="0"/>
      <w:divBdr>
        <w:top w:val="none" w:sz="0" w:space="0" w:color="auto"/>
        <w:left w:val="none" w:sz="0" w:space="0" w:color="auto"/>
        <w:bottom w:val="none" w:sz="0" w:space="0" w:color="auto"/>
        <w:right w:val="none" w:sz="0" w:space="0" w:color="auto"/>
      </w:divBdr>
    </w:div>
    <w:div w:id="2043286859">
      <w:bodyDiv w:val="1"/>
      <w:marLeft w:val="0"/>
      <w:marRight w:val="0"/>
      <w:marTop w:val="0"/>
      <w:marBottom w:val="0"/>
      <w:divBdr>
        <w:top w:val="none" w:sz="0" w:space="0" w:color="auto"/>
        <w:left w:val="none" w:sz="0" w:space="0" w:color="auto"/>
        <w:bottom w:val="none" w:sz="0" w:space="0" w:color="auto"/>
        <w:right w:val="none" w:sz="0" w:space="0" w:color="auto"/>
      </w:divBdr>
    </w:div>
    <w:div w:id="2046639928">
      <w:bodyDiv w:val="1"/>
      <w:marLeft w:val="0"/>
      <w:marRight w:val="0"/>
      <w:marTop w:val="0"/>
      <w:marBottom w:val="0"/>
      <w:divBdr>
        <w:top w:val="none" w:sz="0" w:space="0" w:color="auto"/>
        <w:left w:val="none" w:sz="0" w:space="0" w:color="auto"/>
        <w:bottom w:val="none" w:sz="0" w:space="0" w:color="auto"/>
        <w:right w:val="none" w:sz="0" w:space="0" w:color="auto"/>
      </w:divBdr>
    </w:div>
    <w:div w:id="2050834107">
      <w:bodyDiv w:val="1"/>
      <w:marLeft w:val="0"/>
      <w:marRight w:val="0"/>
      <w:marTop w:val="0"/>
      <w:marBottom w:val="0"/>
      <w:divBdr>
        <w:top w:val="none" w:sz="0" w:space="0" w:color="auto"/>
        <w:left w:val="none" w:sz="0" w:space="0" w:color="auto"/>
        <w:bottom w:val="none" w:sz="0" w:space="0" w:color="auto"/>
        <w:right w:val="none" w:sz="0" w:space="0" w:color="auto"/>
      </w:divBdr>
    </w:div>
    <w:div w:id="2050836182">
      <w:bodyDiv w:val="1"/>
      <w:marLeft w:val="0"/>
      <w:marRight w:val="0"/>
      <w:marTop w:val="0"/>
      <w:marBottom w:val="0"/>
      <w:divBdr>
        <w:top w:val="none" w:sz="0" w:space="0" w:color="auto"/>
        <w:left w:val="none" w:sz="0" w:space="0" w:color="auto"/>
        <w:bottom w:val="none" w:sz="0" w:space="0" w:color="auto"/>
        <w:right w:val="none" w:sz="0" w:space="0" w:color="auto"/>
      </w:divBdr>
    </w:div>
    <w:div w:id="2051033052">
      <w:bodyDiv w:val="1"/>
      <w:marLeft w:val="0"/>
      <w:marRight w:val="0"/>
      <w:marTop w:val="0"/>
      <w:marBottom w:val="0"/>
      <w:divBdr>
        <w:top w:val="none" w:sz="0" w:space="0" w:color="auto"/>
        <w:left w:val="none" w:sz="0" w:space="0" w:color="auto"/>
        <w:bottom w:val="none" w:sz="0" w:space="0" w:color="auto"/>
        <w:right w:val="none" w:sz="0" w:space="0" w:color="auto"/>
      </w:divBdr>
    </w:div>
    <w:div w:id="2052922698">
      <w:bodyDiv w:val="1"/>
      <w:marLeft w:val="0"/>
      <w:marRight w:val="0"/>
      <w:marTop w:val="0"/>
      <w:marBottom w:val="0"/>
      <w:divBdr>
        <w:top w:val="none" w:sz="0" w:space="0" w:color="auto"/>
        <w:left w:val="none" w:sz="0" w:space="0" w:color="auto"/>
        <w:bottom w:val="none" w:sz="0" w:space="0" w:color="auto"/>
        <w:right w:val="none" w:sz="0" w:space="0" w:color="auto"/>
      </w:divBdr>
    </w:div>
    <w:div w:id="2057007446">
      <w:bodyDiv w:val="1"/>
      <w:marLeft w:val="0"/>
      <w:marRight w:val="0"/>
      <w:marTop w:val="0"/>
      <w:marBottom w:val="0"/>
      <w:divBdr>
        <w:top w:val="none" w:sz="0" w:space="0" w:color="auto"/>
        <w:left w:val="none" w:sz="0" w:space="0" w:color="auto"/>
        <w:bottom w:val="none" w:sz="0" w:space="0" w:color="auto"/>
        <w:right w:val="none" w:sz="0" w:space="0" w:color="auto"/>
      </w:divBdr>
    </w:div>
    <w:div w:id="2057317892">
      <w:bodyDiv w:val="1"/>
      <w:marLeft w:val="0"/>
      <w:marRight w:val="0"/>
      <w:marTop w:val="0"/>
      <w:marBottom w:val="0"/>
      <w:divBdr>
        <w:top w:val="none" w:sz="0" w:space="0" w:color="auto"/>
        <w:left w:val="none" w:sz="0" w:space="0" w:color="auto"/>
        <w:bottom w:val="none" w:sz="0" w:space="0" w:color="auto"/>
        <w:right w:val="none" w:sz="0" w:space="0" w:color="auto"/>
      </w:divBdr>
    </w:div>
    <w:div w:id="2057659877">
      <w:bodyDiv w:val="1"/>
      <w:marLeft w:val="0"/>
      <w:marRight w:val="0"/>
      <w:marTop w:val="0"/>
      <w:marBottom w:val="0"/>
      <w:divBdr>
        <w:top w:val="none" w:sz="0" w:space="0" w:color="auto"/>
        <w:left w:val="none" w:sz="0" w:space="0" w:color="auto"/>
        <w:bottom w:val="none" w:sz="0" w:space="0" w:color="auto"/>
        <w:right w:val="none" w:sz="0" w:space="0" w:color="auto"/>
      </w:divBdr>
    </w:div>
    <w:div w:id="2059013979">
      <w:bodyDiv w:val="1"/>
      <w:marLeft w:val="0"/>
      <w:marRight w:val="0"/>
      <w:marTop w:val="0"/>
      <w:marBottom w:val="0"/>
      <w:divBdr>
        <w:top w:val="none" w:sz="0" w:space="0" w:color="auto"/>
        <w:left w:val="none" w:sz="0" w:space="0" w:color="auto"/>
        <w:bottom w:val="none" w:sz="0" w:space="0" w:color="auto"/>
        <w:right w:val="none" w:sz="0" w:space="0" w:color="auto"/>
      </w:divBdr>
    </w:div>
    <w:div w:id="2060207436">
      <w:bodyDiv w:val="1"/>
      <w:marLeft w:val="0"/>
      <w:marRight w:val="0"/>
      <w:marTop w:val="0"/>
      <w:marBottom w:val="0"/>
      <w:divBdr>
        <w:top w:val="none" w:sz="0" w:space="0" w:color="auto"/>
        <w:left w:val="none" w:sz="0" w:space="0" w:color="auto"/>
        <w:bottom w:val="none" w:sz="0" w:space="0" w:color="auto"/>
        <w:right w:val="none" w:sz="0" w:space="0" w:color="auto"/>
      </w:divBdr>
    </w:div>
    <w:div w:id="2061780589">
      <w:bodyDiv w:val="1"/>
      <w:marLeft w:val="0"/>
      <w:marRight w:val="0"/>
      <w:marTop w:val="0"/>
      <w:marBottom w:val="0"/>
      <w:divBdr>
        <w:top w:val="none" w:sz="0" w:space="0" w:color="auto"/>
        <w:left w:val="none" w:sz="0" w:space="0" w:color="auto"/>
        <w:bottom w:val="none" w:sz="0" w:space="0" w:color="auto"/>
        <w:right w:val="none" w:sz="0" w:space="0" w:color="auto"/>
      </w:divBdr>
    </w:div>
    <w:div w:id="2064450168">
      <w:bodyDiv w:val="1"/>
      <w:marLeft w:val="0"/>
      <w:marRight w:val="0"/>
      <w:marTop w:val="0"/>
      <w:marBottom w:val="0"/>
      <w:divBdr>
        <w:top w:val="none" w:sz="0" w:space="0" w:color="auto"/>
        <w:left w:val="none" w:sz="0" w:space="0" w:color="auto"/>
        <w:bottom w:val="none" w:sz="0" w:space="0" w:color="auto"/>
        <w:right w:val="none" w:sz="0" w:space="0" w:color="auto"/>
      </w:divBdr>
    </w:div>
    <w:div w:id="2066950778">
      <w:bodyDiv w:val="1"/>
      <w:marLeft w:val="0"/>
      <w:marRight w:val="0"/>
      <w:marTop w:val="0"/>
      <w:marBottom w:val="0"/>
      <w:divBdr>
        <w:top w:val="none" w:sz="0" w:space="0" w:color="auto"/>
        <w:left w:val="none" w:sz="0" w:space="0" w:color="auto"/>
        <w:bottom w:val="none" w:sz="0" w:space="0" w:color="auto"/>
        <w:right w:val="none" w:sz="0" w:space="0" w:color="auto"/>
      </w:divBdr>
    </w:div>
    <w:div w:id="2067532311">
      <w:bodyDiv w:val="1"/>
      <w:marLeft w:val="0"/>
      <w:marRight w:val="0"/>
      <w:marTop w:val="0"/>
      <w:marBottom w:val="0"/>
      <w:divBdr>
        <w:top w:val="none" w:sz="0" w:space="0" w:color="auto"/>
        <w:left w:val="none" w:sz="0" w:space="0" w:color="auto"/>
        <w:bottom w:val="none" w:sz="0" w:space="0" w:color="auto"/>
        <w:right w:val="none" w:sz="0" w:space="0" w:color="auto"/>
      </w:divBdr>
    </w:div>
    <w:div w:id="2068452968">
      <w:bodyDiv w:val="1"/>
      <w:marLeft w:val="0"/>
      <w:marRight w:val="0"/>
      <w:marTop w:val="0"/>
      <w:marBottom w:val="0"/>
      <w:divBdr>
        <w:top w:val="none" w:sz="0" w:space="0" w:color="auto"/>
        <w:left w:val="none" w:sz="0" w:space="0" w:color="auto"/>
        <w:bottom w:val="none" w:sz="0" w:space="0" w:color="auto"/>
        <w:right w:val="none" w:sz="0" w:space="0" w:color="auto"/>
      </w:divBdr>
    </w:div>
    <w:div w:id="2068527689">
      <w:bodyDiv w:val="1"/>
      <w:marLeft w:val="0"/>
      <w:marRight w:val="0"/>
      <w:marTop w:val="0"/>
      <w:marBottom w:val="0"/>
      <w:divBdr>
        <w:top w:val="none" w:sz="0" w:space="0" w:color="auto"/>
        <w:left w:val="none" w:sz="0" w:space="0" w:color="auto"/>
        <w:bottom w:val="none" w:sz="0" w:space="0" w:color="auto"/>
        <w:right w:val="none" w:sz="0" w:space="0" w:color="auto"/>
      </w:divBdr>
    </w:div>
    <w:div w:id="2069182524">
      <w:bodyDiv w:val="1"/>
      <w:marLeft w:val="0"/>
      <w:marRight w:val="0"/>
      <w:marTop w:val="0"/>
      <w:marBottom w:val="0"/>
      <w:divBdr>
        <w:top w:val="none" w:sz="0" w:space="0" w:color="auto"/>
        <w:left w:val="none" w:sz="0" w:space="0" w:color="auto"/>
        <w:bottom w:val="none" w:sz="0" w:space="0" w:color="auto"/>
        <w:right w:val="none" w:sz="0" w:space="0" w:color="auto"/>
      </w:divBdr>
    </w:div>
    <w:div w:id="2069567816">
      <w:bodyDiv w:val="1"/>
      <w:marLeft w:val="0"/>
      <w:marRight w:val="0"/>
      <w:marTop w:val="0"/>
      <w:marBottom w:val="0"/>
      <w:divBdr>
        <w:top w:val="none" w:sz="0" w:space="0" w:color="auto"/>
        <w:left w:val="none" w:sz="0" w:space="0" w:color="auto"/>
        <w:bottom w:val="none" w:sz="0" w:space="0" w:color="auto"/>
        <w:right w:val="none" w:sz="0" w:space="0" w:color="auto"/>
      </w:divBdr>
    </w:div>
    <w:div w:id="2069918760">
      <w:bodyDiv w:val="1"/>
      <w:marLeft w:val="0"/>
      <w:marRight w:val="0"/>
      <w:marTop w:val="0"/>
      <w:marBottom w:val="0"/>
      <w:divBdr>
        <w:top w:val="none" w:sz="0" w:space="0" w:color="auto"/>
        <w:left w:val="none" w:sz="0" w:space="0" w:color="auto"/>
        <w:bottom w:val="none" w:sz="0" w:space="0" w:color="auto"/>
        <w:right w:val="none" w:sz="0" w:space="0" w:color="auto"/>
      </w:divBdr>
    </w:div>
    <w:div w:id="2070298328">
      <w:bodyDiv w:val="1"/>
      <w:marLeft w:val="0"/>
      <w:marRight w:val="0"/>
      <w:marTop w:val="0"/>
      <w:marBottom w:val="0"/>
      <w:divBdr>
        <w:top w:val="none" w:sz="0" w:space="0" w:color="auto"/>
        <w:left w:val="none" w:sz="0" w:space="0" w:color="auto"/>
        <w:bottom w:val="none" w:sz="0" w:space="0" w:color="auto"/>
        <w:right w:val="none" w:sz="0" w:space="0" w:color="auto"/>
      </w:divBdr>
    </w:div>
    <w:div w:id="2071880939">
      <w:bodyDiv w:val="1"/>
      <w:marLeft w:val="0"/>
      <w:marRight w:val="0"/>
      <w:marTop w:val="0"/>
      <w:marBottom w:val="0"/>
      <w:divBdr>
        <w:top w:val="none" w:sz="0" w:space="0" w:color="auto"/>
        <w:left w:val="none" w:sz="0" w:space="0" w:color="auto"/>
        <w:bottom w:val="none" w:sz="0" w:space="0" w:color="auto"/>
        <w:right w:val="none" w:sz="0" w:space="0" w:color="auto"/>
      </w:divBdr>
    </w:div>
    <w:div w:id="2071952434">
      <w:bodyDiv w:val="1"/>
      <w:marLeft w:val="0"/>
      <w:marRight w:val="0"/>
      <w:marTop w:val="0"/>
      <w:marBottom w:val="0"/>
      <w:divBdr>
        <w:top w:val="none" w:sz="0" w:space="0" w:color="auto"/>
        <w:left w:val="none" w:sz="0" w:space="0" w:color="auto"/>
        <w:bottom w:val="none" w:sz="0" w:space="0" w:color="auto"/>
        <w:right w:val="none" w:sz="0" w:space="0" w:color="auto"/>
      </w:divBdr>
    </w:div>
    <w:div w:id="2071998727">
      <w:bodyDiv w:val="1"/>
      <w:marLeft w:val="0"/>
      <w:marRight w:val="0"/>
      <w:marTop w:val="0"/>
      <w:marBottom w:val="0"/>
      <w:divBdr>
        <w:top w:val="none" w:sz="0" w:space="0" w:color="auto"/>
        <w:left w:val="none" w:sz="0" w:space="0" w:color="auto"/>
        <w:bottom w:val="none" w:sz="0" w:space="0" w:color="auto"/>
        <w:right w:val="none" w:sz="0" w:space="0" w:color="auto"/>
      </w:divBdr>
    </w:div>
    <w:div w:id="2072077578">
      <w:bodyDiv w:val="1"/>
      <w:marLeft w:val="0"/>
      <w:marRight w:val="0"/>
      <w:marTop w:val="0"/>
      <w:marBottom w:val="0"/>
      <w:divBdr>
        <w:top w:val="none" w:sz="0" w:space="0" w:color="auto"/>
        <w:left w:val="none" w:sz="0" w:space="0" w:color="auto"/>
        <w:bottom w:val="none" w:sz="0" w:space="0" w:color="auto"/>
        <w:right w:val="none" w:sz="0" w:space="0" w:color="auto"/>
      </w:divBdr>
    </w:div>
    <w:div w:id="2072265864">
      <w:bodyDiv w:val="1"/>
      <w:marLeft w:val="0"/>
      <w:marRight w:val="0"/>
      <w:marTop w:val="0"/>
      <w:marBottom w:val="0"/>
      <w:divBdr>
        <w:top w:val="none" w:sz="0" w:space="0" w:color="auto"/>
        <w:left w:val="none" w:sz="0" w:space="0" w:color="auto"/>
        <w:bottom w:val="none" w:sz="0" w:space="0" w:color="auto"/>
        <w:right w:val="none" w:sz="0" w:space="0" w:color="auto"/>
      </w:divBdr>
    </w:div>
    <w:div w:id="2076395947">
      <w:bodyDiv w:val="1"/>
      <w:marLeft w:val="0"/>
      <w:marRight w:val="0"/>
      <w:marTop w:val="0"/>
      <w:marBottom w:val="0"/>
      <w:divBdr>
        <w:top w:val="none" w:sz="0" w:space="0" w:color="auto"/>
        <w:left w:val="none" w:sz="0" w:space="0" w:color="auto"/>
        <w:bottom w:val="none" w:sz="0" w:space="0" w:color="auto"/>
        <w:right w:val="none" w:sz="0" w:space="0" w:color="auto"/>
      </w:divBdr>
    </w:div>
    <w:div w:id="2079548711">
      <w:bodyDiv w:val="1"/>
      <w:marLeft w:val="0"/>
      <w:marRight w:val="0"/>
      <w:marTop w:val="0"/>
      <w:marBottom w:val="0"/>
      <w:divBdr>
        <w:top w:val="none" w:sz="0" w:space="0" w:color="auto"/>
        <w:left w:val="none" w:sz="0" w:space="0" w:color="auto"/>
        <w:bottom w:val="none" w:sz="0" w:space="0" w:color="auto"/>
        <w:right w:val="none" w:sz="0" w:space="0" w:color="auto"/>
      </w:divBdr>
    </w:div>
    <w:div w:id="2081556644">
      <w:bodyDiv w:val="1"/>
      <w:marLeft w:val="0"/>
      <w:marRight w:val="0"/>
      <w:marTop w:val="0"/>
      <w:marBottom w:val="0"/>
      <w:divBdr>
        <w:top w:val="none" w:sz="0" w:space="0" w:color="auto"/>
        <w:left w:val="none" w:sz="0" w:space="0" w:color="auto"/>
        <w:bottom w:val="none" w:sz="0" w:space="0" w:color="auto"/>
        <w:right w:val="none" w:sz="0" w:space="0" w:color="auto"/>
      </w:divBdr>
    </w:div>
    <w:div w:id="2083525679">
      <w:bodyDiv w:val="1"/>
      <w:marLeft w:val="0"/>
      <w:marRight w:val="0"/>
      <w:marTop w:val="0"/>
      <w:marBottom w:val="0"/>
      <w:divBdr>
        <w:top w:val="none" w:sz="0" w:space="0" w:color="auto"/>
        <w:left w:val="none" w:sz="0" w:space="0" w:color="auto"/>
        <w:bottom w:val="none" w:sz="0" w:space="0" w:color="auto"/>
        <w:right w:val="none" w:sz="0" w:space="0" w:color="auto"/>
      </w:divBdr>
    </w:div>
    <w:div w:id="2084184664">
      <w:bodyDiv w:val="1"/>
      <w:marLeft w:val="0"/>
      <w:marRight w:val="0"/>
      <w:marTop w:val="0"/>
      <w:marBottom w:val="0"/>
      <w:divBdr>
        <w:top w:val="none" w:sz="0" w:space="0" w:color="auto"/>
        <w:left w:val="none" w:sz="0" w:space="0" w:color="auto"/>
        <w:bottom w:val="none" w:sz="0" w:space="0" w:color="auto"/>
        <w:right w:val="none" w:sz="0" w:space="0" w:color="auto"/>
      </w:divBdr>
    </w:div>
    <w:div w:id="2086994806">
      <w:bodyDiv w:val="1"/>
      <w:marLeft w:val="0"/>
      <w:marRight w:val="0"/>
      <w:marTop w:val="0"/>
      <w:marBottom w:val="0"/>
      <w:divBdr>
        <w:top w:val="none" w:sz="0" w:space="0" w:color="auto"/>
        <w:left w:val="none" w:sz="0" w:space="0" w:color="auto"/>
        <w:bottom w:val="none" w:sz="0" w:space="0" w:color="auto"/>
        <w:right w:val="none" w:sz="0" w:space="0" w:color="auto"/>
      </w:divBdr>
    </w:div>
    <w:div w:id="2088575168">
      <w:bodyDiv w:val="1"/>
      <w:marLeft w:val="0"/>
      <w:marRight w:val="0"/>
      <w:marTop w:val="0"/>
      <w:marBottom w:val="0"/>
      <w:divBdr>
        <w:top w:val="none" w:sz="0" w:space="0" w:color="auto"/>
        <w:left w:val="none" w:sz="0" w:space="0" w:color="auto"/>
        <w:bottom w:val="none" w:sz="0" w:space="0" w:color="auto"/>
        <w:right w:val="none" w:sz="0" w:space="0" w:color="auto"/>
      </w:divBdr>
    </w:div>
    <w:div w:id="2090998227">
      <w:bodyDiv w:val="1"/>
      <w:marLeft w:val="0"/>
      <w:marRight w:val="0"/>
      <w:marTop w:val="0"/>
      <w:marBottom w:val="0"/>
      <w:divBdr>
        <w:top w:val="none" w:sz="0" w:space="0" w:color="auto"/>
        <w:left w:val="none" w:sz="0" w:space="0" w:color="auto"/>
        <w:bottom w:val="none" w:sz="0" w:space="0" w:color="auto"/>
        <w:right w:val="none" w:sz="0" w:space="0" w:color="auto"/>
      </w:divBdr>
    </w:div>
    <w:div w:id="2091466965">
      <w:bodyDiv w:val="1"/>
      <w:marLeft w:val="0"/>
      <w:marRight w:val="0"/>
      <w:marTop w:val="0"/>
      <w:marBottom w:val="0"/>
      <w:divBdr>
        <w:top w:val="none" w:sz="0" w:space="0" w:color="auto"/>
        <w:left w:val="none" w:sz="0" w:space="0" w:color="auto"/>
        <w:bottom w:val="none" w:sz="0" w:space="0" w:color="auto"/>
        <w:right w:val="none" w:sz="0" w:space="0" w:color="auto"/>
      </w:divBdr>
    </w:div>
    <w:div w:id="2097243725">
      <w:bodyDiv w:val="1"/>
      <w:marLeft w:val="0"/>
      <w:marRight w:val="0"/>
      <w:marTop w:val="0"/>
      <w:marBottom w:val="0"/>
      <w:divBdr>
        <w:top w:val="none" w:sz="0" w:space="0" w:color="auto"/>
        <w:left w:val="none" w:sz="0" w:space="0" w:color="auto"/>
        <w:bottom w:val="none" w:sz="0" w:space="0" w:color="auto"/>
        <w:right w:val="none" w:sz="0" w:space="0" w:color="auto"/>
      </w:divBdr>
    </w:div>
    <w:div w:id="2101639034">
      <w:bodyDiv w:val="1"/>
      <w:marLeft w:val="0"/>
      <w:marRight w:val="0"/>
      <w:marTop w:val="0"/>
      <w:marBottom w:val="0"/>
      <w:divBdr>
        <w:top w:val="none" w:sz="0" w:space="0" w:color="auto"/>
        <w:left w:val="none" w:sz="0" w:space="0" w:color="auto"/>
        <w:bottom w:val="none" w:sz="0" w:space="0" w:color="auto"/>
        <w:right w:val="none" w:sz="0" w:space="0" w:color="auto"/>
      </w:divBdr>
    </w:div>
    <w:div w:id="2104569396">
      <w:bodyDiv w:val="1"/>
      <w:marLeft w:val="0"/>
      <w:marRight w:val="0"/>
      <w:marTop w:val="0"/>
      <w:marBottom w:val="0"/>
      <w:divBdr>
        <w:top w:val="none" w:sz="0" w:space="0" w:color="auto"/>
        <w:left w:val="none" w:sz="0" w:space="0" w:color="auto"/>
        <w:bottom w:val="none" w:sz="0" w:space="0" w:color="auto"/>
        <w:right w:val="none" w:sz="0" w:space="0" w:color="auto"/>
      </w:divBdr>
    </w:div>
    <w:div w:id="2106881685">
      <w:bodyDiv w:val="1"/>
      <w:marLeft w:val="0"/>
      <w:marRight w:val="0"/>
      <w:marTop w:val="0"/>
      <w:marBottom w:val="0"/>
      <w:divBdr>
        <w:top w:val="none" w:sz="0" w:space="0" w:color="auto"/>
        <w:left w:val="none" w:sz="0" w:space="0" w:color="auto"/>
        <w:bottom w:val="none" w:sz="0" w:space="0" w:color="auto"/>
        <w:right w:val="none" w:sz="0" w:space="0" w:color="auto"/>
      </w:divBdr>
    </w:div>
    <w:div w:id="2110201276">
      <w:bodyDiv w:val="1"/>
      <w:marLeft w:val="0"/>
      <w:marRight w:val="0"/>
      <w:marTop w:val="0"/>
      <w:marBottom w:val="0"/>
      <w:divBdr>
        <w:top w:val="none" w:sz="0" w:space="0" w:color="auto"/>
        <w:left w:val="none" w:sz="0" w:space="0" w:color="auto"/>
        <w:bottom w:val="none" w:sz="0" w:space="0" w:color="auto"/>
        <w:right w:val="none" w:sz="0" w:space="0" w:color="auto"/>
      </w:divBdr>
    </w:div>
    <w:div w:id="2111197479">
      <w:bodyDiv w:val="1"/>
      <w:marLeft w:val="0"/>
      <w:marRight w:val="0"/>
      <w:marTop w:val="0"/>
      <w:marBottom w:val="0"/>
      <w:divBdr>
        <w:top w:val="none" w:sz="0" w:space="0" w:color="auto"/>
        <w:left w:val="none" w:sz="0" w:space="0" w:color="auto"/>
        <w:bottom w:val="none" w:sz="0" w:space="0" w:color="auto"/>
        <w:right w:val="none" w:sz="0" w:space="0" w:color="auto"/>
      </w:divBdr>
    </w:div>
    <w:div w:id="2111315948">
      <w:bodyDiv w:val="1"/>
      <w:marLeft w:val="0"/>
      <w:marRight w:val="0"/>
      <w:marTop w:val="0"/>
      <w:marBottom w:val="0"/>
      <w:divBdr>
        <w:top w:val="none" w:sz="0" w:space="0" w:color="auto"/>
        <w:left w:val="none" w:sz="0" w:space="0" w:color="auto"/>
        <w:bottom w:val="none" w:sz="0" w:space="0" w:color="auto"/>
        <w:right w:val="none" w:sz="0" w:space="0" w:color="auto"/>
      </w:divBdr>
    </w:div>
    <w:div w:id="2112778066">
      <w:bodyDiv w:val="1"/>
      <w:marLeft w:val="0"/>
      <w:marRight w:val="0"/>
      <w:marTop w:val="0"/>
      <w:marBottom w:val="0"/>
      <w:divBdr>
        <w:top w:val="none" w:sz="0" w:space="0" w:color="auto"/>
        <w:left w:val="none" w:sz="0" w:space="0" w:color="auto"/>
        <w:bottom w:val="none" w:sz="0" w:space="0" w:color="auto"/>
        <w:right w:val="none" w:sz="0" w:space="0" w:color="auto"/>
      </w:divBdr>
    </w:div>
    <w:div w:id="2118014100">
      <w:bodyDiv w:val="1"/>
      <w:marLeft w:val="0"/>
      <w:marRight w:val="0"/>
      <w:marTop w:val="0"/>
      <w:marBottom w:val="0"/>
      <w:divBdr>
        <w:top w:val="none" w:sz="0" w:space="0" w:color="auto"/>
        <w:left w:val="none" w:sz="0" w:space="0" w:color="auto"/>
        <w:bottom w:val="none" w:sz="0" w:space="0" w:color="auto"/>
        <w:right w:val="none" w:sz="0" w:space="0" w:color="auto"/>
      </w:divBdr>
    </w:div>
    <w:div w:id="2120877043">
      <w:bodyDiv w:val="1"/>
      <w:marLeft w:val="0"/>
      <w:marRight w:val="0"/>
      <w:marTop w:val="0"/>
      <w:marBottom w:val="0"/>
      <w:divBdr>
        <w:top w:val="none" w:sz="0" w:space="0" w:color="auto"/>
        <w:left w:val="none" w:sz="0" w:space="0" w:color="auto"/>
        <w:bottom w:val="none" w:sz="0" w:space="0" w:color="auto"/>
        <w:right w:val="none" w:sz="0" w:space="0" w:color="auto"/>
      </w:divBdr>
    </w:div>
    <w:div w:id="2122602651">
      <w:bodyDiv w:val="1"/>
      <w:marLeft w:val="0"/>
      <w:marRight w:val="0"/>
      <w:marTop w:val="0"/>
      <w:marBottom w:val="0"/>
      <w:divBdr>
        <w:top w:val="none" w:sz="0" w:space="0" w:color="auto"/>
        <w:left w:val="none" w:sz="0" w:space="0" w:color="auto"/>
        <w:bottom w:val="none" w:sz="0" w:space="0" w:color="auto"/>
        <w:right w:val="none" w:sz="0" w:space="0" w:color="auto"/>
      </w:divBdr>
    </w:div>
    <w:div w:id="2123570508">
      <w:bodyDiv w:val="1"/>
      <w:marLeft w:val="0"/>
      <w:marRight w:val="0"/>
      <w:marTop w:val="0"/>
      <w:marBottom w:val="0"/>
      <w:divBdr>
        <w:top w:val="none" w:sz="0" w:space="0" w:color="auto"/>
        <w:left w:val="none" w:sz="0" w:space="0" w:color="auto"/>
        <w:bottom w:val="none" w:sz="0" w:space="0" w:color="auto"/>
        <w:right w:val="none" w:sz="0" w:space="0" w:color="auto"/>
      </w:divBdr>
    </w:div>
    <w:div w:id="2131822536">
      <w:bodyDiv w:val="1"/>
      <w:marLeft w:val="0"/>
      <w:marRight w:val="0"/>
      <w:marTop w:val="0"/>
      <w:marBottom w:val="0"/>
      <w:divBdr>
        <w:top w:val="none" w:sz="0" w:space="0" w:color="auto"/>
        <w:left w:val="none" w:sz="0" w:space="0" w:color="auto"/>
        <w:bottom w:val="none" w:sz="0" w:space="0" w:color="auto"/>
        <w:right w:val="none" w:sz="0" w:space="0" w:color="auto"/>
      </w:divBdr>
    </w:div>
    <w:div w:id="2134210836">
      <w:bodyDiv w:val="1"/>
      <w:marLeft w:val="0"/>
      <w:marRight w:val="0"/>
      <w:marTop w:val="0"/>
      <w:marBottom w:val="0"/>
      <w:divBdr>
        <w:top w:val="none" w:sz="0" w:space="0" w:color="auto"/>
        <w:left w:val="none" w:sz="0" w:space="0" w:color="auto"/>
        <w:bottom w:val="none" w:sz="0" w:space="0" w:color="auto"/>
        <w:right w:val="none" w:sz="0" w:space="0" w:color="auto"/>
      </w:divBdr>
    </w:div>
    <w:div w:id="2135904384">
      <w:bodyDiv w:val="1"/>
      <w:marLeft w:val="0"/>
      <w:marRight w:val="0"/>
      <w:marTop w:val="0"/>
      <w:marBottom w:val="0"/>
      <w:divBdr>
        <w:top w:val="none" w:sz="0" w:space="0" w:color="auto"/>
        <w:left w:val="none" w:sz="0" w:space="0" w:color="auto"/>
        <w:bottom w:val="none" w:sz="0" w:space="0" w:color="auto"/>
        <w:right w:val="none" w:sz="0" w:space="0" w:color="auto"/>
      </w:divBdr>
    </w:div>
    <w:div w:id="2136098057">
      <w:bodyDiv w:val="1"/>
      <w:marLeft w:val="0"/>
      <w:marRight w:val="0"/>
      <w:marTop w:val="0"/>
      <w:marBottom w:val="0"/>
      <w:divBdr>
        <w:top w:val="none" w:sz="0" w:space="0" w:color="auto"/>
        <w:left w:val="none" w:sz="0" w:space="0" w:color="auto"/>
        <w:bottom w:val="none" w:sz="0" w:space="0" w:color="auto"/>
        <w:right w:val="none" w:sz="0" w:space="0" w:color="auto"/>
      </w:divBdr>
    </w:div>
    <w:div w:id="2137291468">
      <w:bodyDiv w:val="1"/>
      <w:marLeft w:val="0"/>
      <w:marRight w:val="0"/>
      <w:marTop w:val="0"/>
      <w:marBottom w:val="0"/>
      <w:divBdr>
        <w:top w:val="none" w:sz="0" w:space="0" w:color="auto"/>
        <w:left w:val="none" w:sz="0" w:space="0" w:color="auto"/>
        <w:bottom w:val="none" w:sz="0" w:space="0" w:color="auto"/>
        <w:right w:val="none" w:sz="0" w:space="0" w:color="auto"/>
      </w:divBdr>
    </w:div>
    <w:div w:id="2143384447">
      <w:bodyDiv w:val="1"/>
      <w:marLeft w:val="0"/>
      <w:marRight w:val="0"/>
      <w:marTop w:val="0"/>
      <w:marBottom w:val="0"/>
      <w:divBdr>
        <w:top w:val="none" w:sz="0" w:space="0" w:color="auto"/>
        <w:left w:val="none" w:sz="0" w:space="0" w:color="auto"/>
        <w:bottom w:val="none" w:sz="0" w:space="0" w:color="auto"/>
        <w:right w:val="none" w:sz="0" w:space="0" w:color="auto"/>
      </w:divBdr>
    </w:div>
    <w:div w:id="2144351057">
      <w:bodyDiv w:val="1"/>
      <w:marLeft w:val="0"/>
      <w:marRight w:val="0"/>
      <w:marTop w:val="0"/>
      <w:marBottom w:val="0"/>
      <w:divBdr>
        <w:top w:val="none" w:sz="0" w:space="0" w:color="auto"/>
        <w:left w:val="none" w:sz="0" w:space="0" w:color="auto"/>
        <w:bottom w:val="none" w:sz="0" w:space="0" w:color="auto"/>
        <w:right w:val="none" w:sz="0" w:space="0" w:color="auto"/>
      </w:divBdr>
    </w:div>
    <w:div w:id="2144493293">
      <w:bodyDiv w:val="1"/>
      <w:marLeft w:val="0"/>
      <w:marRight w:val="0"/>
      <w:marTop w:val="0"/>
      <w:marBottom w:val="0"/>
      <w:divBdr>
        <w:top w:val="none" w:sz="0" w:space="0" w:color="auto"/>
        <w:left w:val="none" w:sz="0" w:space="0" w:color="auto"/>
        <w:bottom w:val="none" w:sz="0" w:space="0" w:color="auto"/>
        <w:right w:val="none" w:sz="0" w:space="0" w:color="auto"/>
      </w:divBdr>
    </w:div>
    <w:div w:id="2145810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diagramLayout" Target="diagrams/layout2.xml"/><Relationship Id="rId42" Type="http://schemas.openxmlformats.org/officeDocument/2006/relationships/hyperlink" Target="https://es.wikipedia.org/wiki/Evangelios_can%C3%B3nicos" TargetMode="External"/><Relationship Id="rId47" Type="http://schemas.openxmlformats.org/officeDocument/2006/relationships/hyperlink" Target="https://es.wikipedia.org/wiki/Apocalipsis" TargetMode="External"/><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hyperlink" Target="https://www.kaggle.com/datasets/paulogladson/biblia" TargetMode="External"/><Relationship Id="rId89" Type="http://schemas.openxmlformats.org/officeDocument/2006/relationships/hyperlink" Target="https://www.kaggle.com/code/gpreda/explore-king-james-bible-books" TargetMode="External"/><Relationship Id="rId16" Type="http://schemas.openxmlformats.org/officeDocument/2006/relationships/diagramLayout" Target="diagrams/layout1.xml"/><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microsoft.com/office/2007/relationships/diagramDrawing" Target="diagrams/drawing3.xml"/><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www.gutenberg.org/ebooks/10" TargetMode="External"/><Relationship Id="rId95" Type="http://schemas.openxmlformats.org/officeDocument/2006/relationships/hyperlink" Target="https://www.kaggle.com/code/jjmewtw/total-bible-text-study-eda-cluster-bert-nlp" TargetMode="External"/><Relationship Id="rId22" Type="http://schemas.openxmlformats.org/officeDocument/2006/relationships/diagramQuickStyle" Target="diagrams/quickStyle2.xml"/><Relationship Id="rId27" Type="http://schemas.openxmlformats.org/officeDocument/2006/relationships/image" Target="media/image10.png"/><Relationship Id="rId43" Type="http://schemas.openxmlformats.org/officeDocument/2006/relationships/hyperlink" Target="https://es.wikipedia.org/wiki/Hechos_de_los_Ap%C3%B3stoles" TargetMode="External"/><Relationship Id="rId48" Type="http://schemas.openxmlformats.org/officeDocument/2006/relationships/hyperlink" Target="https://es.wikipedia.org/wiki/Canon_b%C3%ADblico_de_la_Iglesia_cat%C3%B3lica" TargetMode="External"/><Relationship Id="rId64" Type="http://schemas.openxmlformats.org/officeDocument/2006/relationships/image" Target="media/image35.png"/><Relationship Id="rId69" Type="http://schemas.openxmlformats.org/officeDocument/2006/relationships/image" Target="media/image39.png"/><Relationship Id="rId80" Type="http://schemas.openxmlformats.org/officeDocument/2006/relationships/hyperlink" Target="https://www.google.com/forms/about/?utm_source=product&amp;utm_medium=forms_logo&amp;utm_campaign=forms" TargetMode="External"/><Relationship Id="rId85" Type="http://schemas.openxmlformats.org/officeDocument/2006/relationships/hyperlink" Target="https://www.kaggle.com/datasets/oswinrh/bible" TargetMode="External"/><Relationship Id="rId12" Type="http://schemas.openxmlformats.org/officeDocument/2006/relationships/image" Target="media/image5.jpeg"/><Relationship Id="rId17" Type="http://schemas.openxmlformats.org/officeDocument/2006/relationships/diagramQuickStyle" Target="diagrams/quickStyle1.xml"/><Relationship Id="rId33" Type="http://schemas.openxmlformats.org/officeDocument/2006/relationships/image" Target="media/image16.png"/><Relationship Id="rId38" Type="http://schemas.openxmlformats.org/officeDocument/2006/relationships/image" Target="media/image21.emf"/><Relationship Id="rId59" Type="http://schemas.openxmlformats.org/officeDocument/2006/relationships/image" Target="media/image30.png"/><Relationship Id="rId103" Type="http://schemas.openxmlformats.org/officeDocument/2006/relationships/header" Target="header1.xml"/><Relationship Id="rId20" Type="http://schemas.openxmlformats.org/officeDocument/2006/relationships/diagramData" Target="diagrams/data2.xml"/><Relationship Id="rId41" Type="http://schemas.openxmlformats.org/officeDocument/2006/relationships/image" Target="media/image24.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0.png"/><Relationship Id="rId88" Type="http://schemas.openxmlformats.org/officeDocument/2006/relationships/hyperlink" Target="https://www.kaggle.com/code/paulogladson/estudo-4" TargetMode="External"/><Relationship Id="rId91" Type="http://schemas.openxmlformats.org/officeDocument/2006/relationships/hyperlink" Target="https://www.gutenberg.org/ebooks/5878" TargetMode="External"/><Relationship Id="rId96" Type="http://schemas.openxmlformats.org/officeDocument/2006/relationships/hyperlink" Target="https://zenodo.org/records/516726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diagramData" Target="diagrams/data3.xml"/><Relationship Id="rId57" Type="http://schemas.openxmlformats.org/officeDocument/2006/relationships/image" Target="media/image28.png"/><Relationship Id="rId106"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14.jpg"/><Relationship Id="rId44" Type="http://schemas.openxmlformats.org/officeDocument/2006/relationships/hyperlink" Target="https://es.wikipedia.org/wiki/Ep%C3%ADstolas_paulinas" TargetMode="External"/><Relationship Id="rId52" Type="http://schemas.openxmlformats.org/officeDocument/2006/relationships/diagramColors" Target="diagrams/colors3.xm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docs.google.com/forms/d/e/1FAIpQLSebH6lRJ0keiSrI0xeY86MObO3If0c5erC2BAD17Tar-YZX1A/viewform?usp=sf_link" TargetMode="External"/><Relationship Id="rId78" Type="http://schemas.openxmlformats.org/officeDocument/2006/relationships/image" Target="media/image47.png"/><Relationship Id="rId81" Type="http://schemas.openxmlformats.org/officeDocument/2006/relationships/hyperlink" Target="https://github.com/iglesianazaret/biblia-reina-valera-1909-base-datos-sql.git" TargetMode="External"/><Relationship Id="rId86" Type="http://schemas.openxmlformats.org/officeDocument/2006/relationships/hyperlink" Target="https://www.kaggle.com/datasets/paulogladson/biblia-entidades-decompostas" TargetMode="External"/><Relationship Id="rId94" Type="http://schemas.openxmlformats.org/officeDocument/2006/relationships/hyperlink" Target="https://www.kaggle.com/datasets/camesruiz/biblia-ntv-spanish-bible-ntv" TargetMode="External"/><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2.emf"/><Relationship Id="rId34" Type="http://schemas.openxmlformats.org/officeDocument/2006/relationships/image" Target="media/image17.png"/><Relationship Id="rId50" Type="http://schemas.openxmlformats.org/officeDocument/2006/relationships/diagramLayout" Target="diagrams/layout3.xml"/><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51.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www.gutenberg.org/ebooks/5881" TargetMode="External"/><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diagramDrawing" Target="diagrams/drawing2.xml"/><Relationship Id="rId40" Type="http://schemas.openxmlformats.org/officeDocument/2006/relationships/image" Target="media/image23.png"/><Relationship Id="rId45" Type="http://schemas.openxmlformats.org/officeDocument/2006/relationships/hyperlink" Target="https://es.wikipedia.org/wiki/Pablo_de_Tarso" TargetMode="External"/><Relationship Id="rId66" Type="http://schemas.openxmlformats.org/officeDocument/2006/relationships/hyperlink" Target="https://docs.google.com/forms/d/1wJe3Jz9xDQ5TeTRcB6Xhg-S9VGoPcdM5bJ2dxMD6gCk/viewanalytics" TargetMode="External"/><Relationship Id="rId87" Type="http://schemas.openxmlformats.org/officeDocument/2006/relationships/hyperlink" Target="https://www.kaggle.com/datasets/paulogladson/biblia" TargetMode="External"/><Relationship Id="rId61" Type="http://schemas.openxmlformats.org/officeDocument/2006/relationships/image" Target="media/image32.png"/><Relationship Id="rId82" Type="http://schemas.openxmlformats.org/officeDocument/2006/relationships/image" Target="media/image49.png"/><Relationship Id="rId19" Type="http://schemas.microsoft.com/office/2007/relationships/diagramDrawing" Target="diagrams/drawing1.xml"/><Relationship Id="rId14" Type="http://schemas.openxmlformats.org/officeDocument/2006/relationships/image" Target="media/image7.jp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image" Target="media/image54.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QuickStyle" Target="diagrams/quickStyle3.xml"/><Relationship Id="rId72" Type="http://schemas.openxmlformats.org/officeDocument/2006/relationships/image" Target="media/image42.png"/><Relationship Id="rId93" Type="http://schemas.openxmlformats.org/officeDocument/2006/relationships/hyperlink" Target="https://www.kaggle.com/datasets/bradystephenson/bibledata?select=BibleData-Event.csv" TargetMode="External"/><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es.wikipedia.org/wiki/Ep%C3%ADstolas_cat%C3%B3licas" TargetMode="External"/><Relationship Id="rId6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11607F-4BDB-40F1-B53E-732C4DDD427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s-CO"/>
        </a:p>
      </dgm:t>
    </dgm:pt>
    <dgm:pt modelId="{78CFF6C0-8688-4C3C-B9FB-2DAE8BACE1B2}">
      <dgm:prSet phldrT="[Texto]"/>
      <dgm:spPr/>
      <dgm:t>
        <a:bodyPr/>
        <a:lstStyle/>
        <a:p>
          <a:r>
            <a:rPr lang="es-CO"/>
            <a:t>Gran Cantidad de Datos </a:t>
          </a:r>
        </a:p>
        <a:p>
          <a:r>
            <a:rPr lang="es-CO"/>
            <a:t>Wikipedia, DAtaset Biblica</a:t>
          </a:r>
        </a:p>
      </dgm:t>
    </dgm:pt>
    <dgm:pt modelId="{30573800-707E-4C36-8DE0-42DF1FB92CB1}" type="parTrans" cxnId="{26ABDB53-1BB1-47FD-BC03-F34F61B045C0}">
      <dgm:prSet/>
      <dgm:spPr/>
      <dgm:t>
        <a:bodyPr/>
        <a:lstStyle/>
        <a:p>
          <a:endParaRPr lang="es-CO"/>
        </a:p>
      </dgm:t>
    </dgm:pt>
    <dgm:pt modelId="{99EA59C3-5B49-47DE-B687-E6DD63216F30}" type="sibTrans" cxnId="{26ABDB53-1BB1-47FD-BC03-F34F61B045C0}">
      <dgm:prSet/>
      <dgm:spPr/>
      <dgm:t>
        <a:bodyPr/>
        <a:lstStyle/>
        <a:p>
          <a:endParaRPr lang="es-CO"/>
        </a:p>
      </dgm:t>
    </dgm:pt>
    <dgm:pt modelId="{EFB55616-3355-4DDF-A5C7-B4C0021F4A93}">
      <dgm:prSet phldrT="[Texto]"/>
      <dgm:spPr/>
      <dgm:t>
        <a:bodyPr/>
        <a:lstStyle/>
        <a:p>
          <a:r>
            <a:rPr lang="es-CO"/>
            <a:t>Algoritmo de Aprendizaje </a:t>
          </a:r>
        </a:p>
        <a:p>
          <a:r>
            <a:rPr lang="es-CO"/>
            <a:t>sum(FX)</a:t>
          </a:r>
        </a:p>
      </dgm:t>
    </dgm:pt>
    <dgm:pt modelId="{6B81748E-10FD-4F06-B1FA-1C109C4AB885}" type="parTrans" cxnId="{EDE90E5A-4657-4C12-ACF0-5E966E09ECE6}">
      <dgm:prSet/>
      <dgm:spPr/>
      <dgm:t>
        <a:bodyPr/>
        <a:lstStyle/>
        <a:p>
          <a:endParaRPr lang="es-CO"/>
        </a:p>
      </dgm:t>
    </dgm:pt>
    <dgm:pt modelId="{9FE8E970-1271-4B36-BA24-C139FF718283}" type="sibTrans" cxnId="{EDE90E5A-4657-4C12-ACF0-5E966E09ECE6}">
      <dgm:prSet/>
      <dgm:spPr/>
      <dgm:t>
        <a:bodyPr/>
        <a:lstStyle/>
        <a:p>
          <a:endParaRPr lang="es-CO"/>
        </a:p>
      </dgm:t>
    </dgm:pt>
    <dgm:pt modelId="{683B0F56-39A4-4025-BEC3-5267D6A222FF}">
      <dgm:prSet phldrT="[Texto]"/>
      <dgm:spPr/>
      <dgm:t>
        <a:bodyPr/>
        <a:lstStyle/>
        <a:p>
          <a:r>
            <a:rPr lang="es-CO"/>
            <a:t>Modelo estadistico</a:t>
          </a:r>
        </a:p>
      </dgm:t>
    </dgm:pt>
    <dgm:pt modelId="{D009AA9D-FE0A-4C32-B9F2-04C05BBCF690}" type="parTrans" cxnId="{52B14922-8476-44A3-9838-3D64E66A919C}">
      <dgm:prSet/>
      <dgm:spPr/>
      <dgm:t>
        <a:bodyPr/>
        <a:lstStyle/>
        <a:p>
          <a:endParaRPr lang="es-CO"/>
        </a:p>
      </dgm:t>
    </dgm:pt>
    <dgm:pt modelId="{2EE1EE5B-737C-43FF-AA80-2FC3AF68FEB2}" type="sibTrans" cxnId="{52B14922-8476-44A3-9838-3D64E66A919C}">
      <dgm:prSet/>
      <dgm:spPr/>
      <dgm:t>
        <a:bodyPr/>
        <a:lstStyle/>
        <a:p>
          <a:endParaRPr lang="es-CO"/>
        </a:p>
      </dgm:t>
    </dgm:pt>
    <dgm:pt modelId="{D51FB8AE-AD39-4A29-8EEC-20BDBE4932E9}" type="pres">
      <dgm:prSet presAssocID="{BB11607F-4BDB-40F1-B53E-732C4DDD4270}" presName="Name0" presStyleCnt="0">
        <dgm:presLayoutVars>
          <dgm:chMax val="7"/>
          <dgm:chPref val="7"/>
          <dgm:dir/>
          <dgm:animLvl val="lvl"/>
        </dgm:presLayoutVars>
      </dgm:prSet>
      <dgm:spPr/>
    </dgm:pt>
    <dgm:pt modelId="{880FBC09-4758-4EEB-8DCC-D755F8D181B0}" type="pres">
      <dgm:prSet presAssocID="{78CFF6C0-8688-4C3C-B9FB-2DAE8BACE1B2}" presName="Accent1" presStyleCnt="0"/>
      <dgm:spPr/>
    </dgm:pt>
    <dgm:pt modelId="{BFB352ED-A12D-4DBF-9526-D774288EBF03}" type="pres">
      <dgm:prSet presAssocID="{78CFF6C0-8688-4C3C-B9FB-2DAE8BACE1B2}" presName="Accent" presStyleLbl="node1" presStyleIdx="0" presStyleCnt="3"/>
      <dgm:spPr/>
    </dgm:pt>
    <dgm:pt modelId="{7164159B-A4AA-4E7A-8605-313D93126FF1}" type="pres">
      <dgm:prSet presAssocID="{78CFF6C0-8688-4C3C-B9FB-2DAE8BACE1B2}" presName="Parent1" presStyleLbl="revTx" presStyleIdx="0" presStyleCnt="3">
        <dgm:presLayoutVars>
          <dgm:chMax val="1"/>
          <dgm:chPref val="1"/>
          <dgm:bulletEnabled val="1"/>
        </dgm:presLayoutVars>
      </dgm:prSet>
      <dgm:spPr/>
    </dgm:pt>
    <dgm:pt modelId="{03F53320-9DAE-4EE1-B81D-50299ABD174C}" type="pres">
      <dgm:prSet presAssocID="{EFB55616-3355-4DDF-A5C7-B4C0021F4A93}" presName="Accent2" presStyleCnt="0"/>
      <dgm:spPr/>
    </dgm:pt>
    <dgm:pt modelId="{8D887A9B-8A73-4202-8A4A-344D99B4E053}" type="pres">
      <dgm:prSet presAssocID="{EFB55616-3355-4DDF-A5C7-B4C0021F4A93}" presName="Accent" presStyleLbl="node1" presStyleIdx="1" presStyleCnt="3"/>
      <dgm:spPr/>
    </dgm:pt>
    <dgm:pt modelId="{C97330FD-7F20-4A97-8F94-1D5E4B416197}" type="pres">
      <dgm:prSet presAssocID="{EFB55616-3355-4DDF-A5C7-B4C0021F4A93}" presName="Parent2" presStyleLbl="revTx" presStyleIdx="1" presStyleCnt="3">
        <dgm:presLayoutVars>
          <dgm:chMax val="1"/>
          <dgm:chPref val="1"/>
          <dgm:bulletEnabled val="1"/>
        </dgm:presLayoutVars>
      </dgm:prSet>
      <dgm:spPr/>
    </dgm:pt>
    <dgm:pt modelId="{34A268FD-ADEF-4D47-8C74-6A02F8870E77}" type="pres">
      <dgm:prSet presAssocID="{683B0F56-39A4-4025-BEC3-5267D6A222FF}" presName="Accent3" presStyleCnt="0"/>
      <dgm:spPr/>
    </dgm:pt>
    <dgm:pt modelId="{B51EDDCD-8038-4B79-928A-0163B2A77007}" type="pres">
      <dgm:prSet presAssocID="{683B0F56-39A4-4025-BEC3-5267D6A222FF}" presName="Accent" presStyleLbl="node1" presStyleIdx="2" presStyleCnt="3"/>
      <dgm:spPr/>
    </dgm:pt>
    <dgm:pt modelId="{98B5B93E-529E-48AB-875B-745EF126C0A9}" type="pres">
      <dgm:prSet presAssocID="{683B0F56-39A4-4025-BEC3-5267D6A222FF}" presName="Parent3" presStyleLbl="revTx" presStyleIdx="2" presStyleCnt="3">
        <dgm:presLayoutVars>
          <dgm:chMax val="1"/>
          <dgm:chPref val="1"/>
          <dgm:bulletEnabled val="1"/>
        </dgm:presLayoutVars>
      </dgm:prSet>
      <dgm:spPr/>
    </dgm:pt>
  </dgm:ptLst>
  <dgm:cxnLst>
    <dgm:cxn modelId="{52B14922-8476-44A3-9838-3D64E66A919C}" srcId="{BB11607F-4BDB-40F1-B53E-732C4DDD4270}" destId="{683B0F56-39A4-4025-BEC3-5267D6A222FF}" srcOrd="2" destOrd="0" parTransId="{D009AA9D-FE0A-4C32-B9F2-04C05BBCF690}" sibTransId="{2EE1EE5B-737C-43FF-AA80-2FC3AF68FEB2}"/>
    <dgm:cxn modelId="{88E1143C-007C-4551-BE37-BD2CB314C08F}" type="presOf" srcId="{EFB55616-3355-4DDF-A5C7-B4C0021F4A93}" destId="{C97330FD-7F20-4A97-8F94-1D5E4B416197}" srcOrd="0" destOrd="0" presId="urn:microsoft.com/office/officeart/2009/layout/CircleArrowProcess"/>
    <dgm:cxn modelId="{26ABDB53-1BB1-47FD-BC03-F34F61B045C0}" srcId="{BB11607F-4BDB-40F1-B53E-732C4DDD4270}" destId="{78CFF6C0-8688-4C3C-B9FB-2DAE8BACE1B2}" srcOrd="0" destOrd="0" parTransId="{30573800-707E-4C36-8DE0-42DF1FB92CB1}" sibTransId="{99EA59C3-5B49-47DE-B687-E6DD63216F30}"/>
    <dgm:cxn modelId="{EDE90E5A-4657-4C12-ACF0-5E966E09ECE6}" srcId="{BB11607F-4BDB-40F1-B53E-732C4DDD4270}" destId="{EFB55616-3355-4DDF-A5C7-B4C0021F4A93}" srcOrd="1" destOrd="0" parTransId="{6B81748E-10FD-4F06-B1FA-1C109C4AB885}" sibTransId="{9FE8E970-1271-4B36-BA24-C139FF718283}"/>
    <dgm:cxn modelId="{3B184F9E-C8B7-4450-B490-25676477FCF1}" type="presOf" srcId="{683B0F56-39A4-4025-BEC3-5267D6A222FF}" destId="{98B5B93E-529E-48AB-875B-745EF126C0A9}" srcOrd="0" destOrd="0" presId="urn:microsoft.com/office/officeart/2009/layout/CircleArrowProcess"/>
    <dgm:cxn modelId="{41B135EB-A28C-4B57-9343-0C70C8C085EA}" type="presOf" srcId="{BB11607F-4BDB-40F1-B53E-732C4DDD4270}" destId="{D51FB8AE-AD39-4A29-8EEC-20BDBE4932E9}" srcOrd="0" destOrd="0" presId="urn:microsoft.com/office/officeart/2009/layout/CircleArrowProcess"/>
    <dgm:cxn modelId="{7872F2FB-DAD3-41EE-A5BB-1761ABDD5C7D}" type="presOf" srcId="{78CFF6C0-8688-4C3C-B9FB-2DAE8BACE1B2}" destId="{7164159B-A4AA-4E7A-8605-313D93126FF1}" srcOrd="0" destOrd="0" presId="urn:microsoft.com/office/officeart/2009/layout/CircleArrowProcess"/>
    <dgm:cxn modelId="{F79CA464-D1BC-4212-831C-BB8235F9FD1D}" type="presParOf" srcId="{D51FB8AE-AD39-4A29-8EEC-20BDBE4932E9}" destId="{880FBC09-4758-4EEB-8DCC-D755F8D181B0}" srcOrd="0" destOrd="0" presId="urn:microsoft.com/office/officeart/2009/layout/CircleArrowProcess"/>
    <dgm:cxn modelId="{B864B477-618E-47FE-958C-13BD94CF5256}" type="presParOf" srcId="{880FBC09-4758-4EEB-8DCC-D755F8D181B0}" destId="{BFB352ED-A12D-4DBF-9526-D774288EBF03}" srcOrd="0" destOrd="0" presId="urn:microsoft.com/office/officeart/2009/layout/CircleArrowProcess"/>
    <dgm:cxn modelId="{B18DD816-9973-4BF7-91B4-DBE3CD3E1E14}" type="presParOf" srcId="{D51FB8AE-AD39-4A29-8EEC-20BDBE4932E9}" destId="{7164159B-A4AA-4E7A-8605-313D93126FF1}" srcOrd="1" destOrd="0" presId="urn:microsoft.com/office/officeart/2009/layout/CircleArrowProcess"/>
    <dgm:cxn modelId="{C5F9551B-39A4-4EBC-AEB8-1773B820BD67}" type="presParOf" srcId="{D51FB8AE-AD39-4A29-8EEC-20BDBE4932E9}" destId="{03F53320-9DAE-4EE1-B81D-50299ABD174C}" srcOrd="2" destOrd="0" presId="urn:microsoft.com/office/officeart/2009/layout/CircleArrowProcess"/>
    <dgm:cxn modelId="{9624BD26-5B96-4B90-B539-0C53573BAB08}" type="presParOf" srcId="{03F53320-9DAE-4EE1-B81D-50299ABD174C}" destId="{8D887A9B-8A73-4202-8A4A-344D99B4E053}" srcOrd="0" destOrd="0" presId="urn:microsoft.com/office/officeart/2009/layout/CircleArrowProcess"/>
    <dgm:cxn modelId="{D3E518FD-A5DF-4522-BF94-3C7F87B004C6}" type="presParOf" srcId="{D51FB8AE-AD39-4A29-8EEC-20BDBE4932E9}" destId="{C97330FD-7F20-4A97-8F94-1D5E4B416197}" srcOrd="3" destOrd="0" presId="urn:microsoft.com/office/officeart/2009/layout/CircleArrowProcess"/>
    <dgm:cxn modelId="{ED625405-4047-4A02-B072-0A14ED358C90}" type="presParOf" srcId="{D51FB8AE-AD39-4A29-8EEC-20BDBE4932E9}" destId="{34A268FD-ADEF-4D47-8C74-6A02F8870E77}" srcOrd="4" destOrd="0" presId="urn:microsoft.com/office/officeart/2009/layout/CircleArrowProcess"/>
    <dgm:cxn modelId="{1FE2C82C-3992-45CA-885F-1A562E80CED2}" type="presParOf" srcId="{34A268FD-ADEF-4D47-8C74-6A02F8870E77}" destId="{B51EDDCD-8038-4B79-928A-0163B2A77007}" srcOrd="0" destOrd="0" presId="urn:microsoft.com/office/officeart/2009/layout/CircleArrowProcess"/>
    <dgm:cxn modelId="{5D1F939B-3EAE-4F27-8BD8-5EDF3E5B0699}" type="presParOf" srcId="{D51FB8AE-AD39-4A29-8EEC-20BDBE4932E9}" destId="{98B5B93E-529E-48AB-875B-745EF126C0A9}" srcOrd="5" destOrd="0" presId="urn:microsoft.com/office/officeart/2009/layout/CircleArrow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3615A8-2FD4-497F-A7AE-DE65F3DDEA50}"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CO"/>
        </a:p>
      </dgm:t>
    </dgm:pt>
    <dgm:pt modelId="{BCDECF5B-97DE-4899-878B-F7E5CF6BD3E4}">
      <dgm:prSet phldrT="[Texto]"/>
      <dgm:spPr/>
      <dgm:t>
        <a:bodyPr/>
        <a:lstStyle/>
        <a:p>
          <a:r>
            <a:rPr lang="es-CO"/>
            <a:t>She sent me a Letter</a:t>
          </a:r>
        </a:p>
      </dgm:t>
    </dgm:pt>
    <dgm:pt modelId="{A7A667D3-85FB-46EE-A5B4-0532E0C4D1E5}" type="parTrans" cxnId="{DDAF8406-665A-42A7-B4E5-A74CD3BA9889}">
      <dgm:prSet/>
      <dgm:spPr/>
      <dgm:t>
        <a:bodyPr/>
        <a:lstStyle/>
        <a:p>
          <a:endParaRPr lang="es-CO"/>
        </a:p>
      </dgm:t>
    </dgm:pt>
    <dgm:pt modelId="{1CAFB2E4-20FD-4E62-8ED5-92FCB84ACF85}" type="sibTrans" cxnId="{DDAF8406-665A-42A7-B4E5-A74CD3BA9889}">
      <dgm:prSet/>
      <dgm:spPr/>
      <dgm:t>
        <a:bodyPr/>
        <a:lstStyle/>
        <a:p>
          <a:endParaRPr lang="es-CO"/>
        </a:p>
      </dgm:t>
    </dgm:pt>
    <dgm:pt modelId="{0E464F65-0796-4CFD-B37F-D38FAF95D38D}">
      <dgm:prSet phldrT="[Texto]" custT="1"/>
      <dgm:spPr/>
      <dgm:t>
        <a:bodyPr/>
        <a:lstStyle/>
        <a:p>
          <a:r>
            <a:rPr lang="es-CO" sz="1100" baseline="0">
              <a:latin typeface="Arial" panose="020B0604020202020204" pitchFamily="34" charset="0"/>
            </a:rPr>
            <a:t>Declaracion</a:t>
          </a:r>
        </a:p>
      </dgm:t>
    </dgm:pt>
    <dgm:pt modelId="{9F8D68F5-0959-4E99-BD03-AEE934F1D1B5}" type="parTrans" cxnId="{C946DDF7-3F22-41E2-AF29-33A75DE425F1}">
      <dgm:prSet/>
      <dgm:spPr/>
      <dgm:t>
        <a:bodyPr/>
        <a:lstStyle/>
        <a:p>
          <a:endParaRPr lang="es-CO"/>
        </a:p>
      </dgm:t>
    </dgm:pt>
    <dgm:pt modelId="{CAB778D7-0454-4B60-B64E-71110917809B}" type="sibTrans" cxnId="{C946DDF7-3F22-41E2-AF29-33A75DE425F1}">
      <dgm:prSet/>
      <dgm:spPr/>
      <dgm:t>
        <a:bodyPr/>
        <a:lstStyle/>
        <a:p>
          <a:endParaRPr lang="es-CO"/>
        </a:p>
      </dgm:t>
    </dgm:pt>
    <dgm:pt modelId="{2A4A36A9-4D38-4D1F-9465-CF113925800D}">
      <dgm:prSet phldrT="[Texto]"/>
      <dgm:spPr/>
      <dgm:t>
        <a:bodyPr/>
        <a:lstStyle/>
        <a:p>
          <a:r>
            <a:rPr lang="es-CO"/>
            <a:t>She -0.151 0.5555 5.222</a:t>
          </a:r>
        </a:p>
        <a:p>
          <a:r>
            <a:rPr lang="es-CO"/>
            <a:t>sent 20322 222 222 22 22 </a:t>
          </a:r>
        </a:p>
        <a:p>
          <a:r>
            <a:rPr lang="es-CO"/>
            <a:t>me  22 22 22  22 22 22 </a:t>
          </a:r>
        </a:p>
        <a:p>
          <a:r>
            <a:rPr lang="es-CO"/>
            <a:t>a.011 0.1 .. 11 0.22 </a:t>
          </a:r>
        </a:p>
        <a:p>
          <a:r>
            <a:rPr lang="es-CO"/>
            <a:t> letter0112 2022 0 111 110 11 0</a:t>
          </a:r>
        </a:p>
        <a:p>
          <a:endParaRPr lang="es-CO"/>
        </a:p>
        <a:p>
          <a:endParaRPr lang="es-CO"/>
        </a:p>
      </dgm:t>
    </dgm:pt>
    <dgm:pt modelId="{E9B3B9B7-B5E6-439E-BAF3-85145A95EA5B}" type="parTrans" cxnId="{05D28A70-C162-4C42-A92A-1F8EADD1BBF7}">
      <dgm:prSet/>
      <dgm:spPr/>
      <dgm:t>
        <a:bodyPr/>
        <a:lstStyle/>
        <a:p>
          <a:endParaRPr lang="es-CO"/>
        </a:p>
      </dgm:t>
    </dgm:pt>
    <dgm:pt modelId="{F31D6C5E-DF74-4FCA-A79C-267754889484}" type="sibTrans" cxnId="{05D28A70-C162-4C42-A92A-1F8EADD1BBF7}">
      <dgm:prSet/>
      <dgm:spPr/>
      <dgm:t>
        <a:bodyPr/>
        <a:lstStyle/>
        <a:p>
          <a:endParaRPr lang="es-CO"/>
        </a:p>
      </dgm:t>
    </dgm:pt>
    <dgm:pt modelId="{76112D02-D355-4B65-B7DF-19D23524F78C}">
      <dgm:prSet phldrT="[Texto]" custT="1"/>
      <dgm:spPr/>
      <dgm:t>
        <a:bodyPr/>
        <a:lstStyle/>
        <a:p>
          <a:r>
            <a:rPr lang="es-CO" sz="1100">
              <a:latin typeface="Arial" panose="020B0604020202020204" pitchFamily="34" charset="0"/>
              <a:cs typeface="Arial" panose="020B0604020202020204" pitchFamily="34" charset="0"/>
            </a:rPr>
            <a:t>Modelo</a:t>
          </a:r>
          <a:r>
            <a:rPr lang="es-CO" sz="500"/>
            <a:t> </a:t>
          </a:r>
          <a:r>
            <a:rPr lang="es-CO" sz="1100" baseline="0">
              <a:latin typeface="Arial" panose="020B0604020202020204" pitchFamily="34" charset="0"/>
              <a:cs typeface="Arial" panose="020B0604020202020204" pitchFamily="34" charset="0"/>
            </a:rPr>
            <a:t>Estadistico</a:t>
          </a:r>
        </a:p>
      </dgm:t>
    </dgm:pt>
    <dgm:pt modelId="{FFF51F91-5E0F-4B31-8E79-E05A477DD0EE}" type="parTrans" cxnId="{A8BC4084-DD9C-4C59-B352-39E1856BF90C}">
      <dgm:prSet/>
      <dgm:spPr/>
      <dgm:t>
        <a:bodyPr/>
        <a:lstStyle/>
        <a:p>
          <a:endParaRPr lang="es-CO"/>
        </a:p>
      </dgm:t>
    </dgm:pt>
    <dgm:pt modelId="{85BB6816-CAC0-41F4-B14E-B8992480C7C3}" type="sibTrans" cxnId="{A8BC4084-DD9C-4C59-B352-39E1856BF90C}">
      <dgm:prSet/>
      <dgm:spPr/>
      <dgm:t>
        <a:bodyPr/>
        <a:lstStyle/>
        <a:p>
          <a:endParaRPr lang="es-CO"/>
        </a:p>
      </dgm:t>
    </dgm:pt>
    <dgm:pt modelId="{FAF33EE2-29D4-49EF-A8B5-5785D520B916}">
      <dgm:prSet phldrT="[Texto]"/>
      <dgm:spPr/>
      <dgm:t>
        <a:bodyPr/>
        <a:lstStyle/>
        <a:p>
          <a:r>
            <a:rPr lang="es-CO"/>
            <a:t>ella me envio una carta</a:t>
          </a:r>
        </a:p>
      </dgm:t>
    </dgm:pt>
    <dgm:pt modelId="{89C704B4-75B1-4FEB-BDE8-52BD491404A1}" type="parTrans" cxnId="{61D39748-2A8C-4BCD-A632-59CA31E6485C}">
      <dgm:prSet/>
      <dgm:spPr/>
      <dgm:t>
        <a:bodyPr/>
        <a:lstStyle/>
        <a:p>
          <a:endParaRPr lang="es-CO"/>
        </a:p>
      </dgm:t>
    </dgm:pt>
    <dgm:pt modelId="{8F40FBC2-3ABD-470D-84B9-BF336919D702}" type="sibTrans" cxnId="{61D39748-2A8C-4BCD-A632-59CA31E6485C}">
      <dgm:prSet/>
      <dgm:spPr/>
      <dgm:t>
        <a:bodyPr/>
        <a:lstStyle/>
        <a:p>
          <a:endParaRPr lang="es-CO"/>
        </a:p>
      </dgm:t>
    </dgm:pt>
    <dgm:pt modelId="{BD8C4FEA-D006-4717-8FEF-248A0DFFE9BD}">
      <dgm:prSet phldrT="[Texto]"/>
      <dgm:spPr/>
      <dgm:t>
        <a:bodyPr/>
        <a:lstStyle/>
        <a:p>
          <a:r>
            <a:rPr lang="es-CO"/>
            <a:t>Arbol de dependencia</a:t>
          </a:r>
        </a:p>
      </dgm:t>
    </dgm:pt>
    <dgm:pt modelId="{4749483F-CAE3-4BB0-B32A-F0C35730D5AE}" type="parTrans" cxnId="{095E6C00-6C09-4122-AB41-1599AFA94AFA}">
      <dgm:prSet/>
      <dgm:spPr/>
      <dgm:t>
        <a:bodyPr/>
        <a:lstStyle/>
        <a:p>
          <a:endParaRPr lang="es-CO"/>
        </a:p>
      </dgm:t>
    </dgm:pt>
    <dgm:pt modelId="{E3438F33-C678-4BA2-935C-56C03743066D}" type="sibTrans" cxnId="{095E6C00-6C09-4122-AB41-1599AFA94AFA}">
      <dgm:prSet/>
      <dgm:spPr/>
      <dgm:t>
        <a:bodyPr/>
        <a:lstStyle/>
        <a:p>
          <a:endParaRPr lang="es-CO"/>
        </a:p>
      </dgm:t>
    </dgm:pt>
    <dgm:pt modelId="{4DC52B46-32D1-43FE-8E3A-24C6E76A2E67}" type="pres">
      <dgm:prSet presAssocID="{303615A8-2FD4-497F-A7AE-DE65F3DDEA50}" presName="rootnode" presStyleCnt="0">
        <dgm:presLayoutVars>
          <dgm:chMax/>
          <dgm:chPref/>
          <dgm:dir/>
          <dgm:animLvl val="lvl"/>
        </dgm:presLayoutVars>
      </dgm:prSet>
      <dgm:spPr/>
    </dgm:pt>
    <dgm:pt modelId="{54FCBDA9-7161-4F74-9BA6-DD08AD02CCE0}" type="pres">
      <dgm:prSet presAssocID="{BCDECF5B-97DE-4899-878B-F7E5CF6BD3E4}" presName="composite" presStyleCnt="0"/>
      <dgm:spPr/>
    </dgm:pt>
    <dgm:pt modelId="{9583A826-A625-4BCC-892F-6507833C6CA3}" type="pres">
      <dgm:prSet presAssocID="{BCDECF5B-97DE-4899-878B-F7E5CF6BD3E4}" presName="bentUpArrow1" presStyleLbl="alignImgPlace1" presStyleIdx="0" presStyleCnt="2"/>
      <dgm:spPr/>
    </dgm:pt>
    <dgm:pt modelId="{F564DC89-9248-475C-B755-5ECD7B33BD75}" type="pres">
      <dgm:prSet presAssocID="{BCDECF5B-97DE-4899-878B-F7E5CF6BD3E4}" presName="ParentText" presStyleLbl="node1" presStyleIdx="0" presStyleCnt="3">
        <dgm:presLayoutVars>
          <dgm:chMax val="1"/>
          <dgm:chPref val="1"/>
          <dgm:bulletEnabled val="1"/>
        </dgm:presLayoutVars>
      </dgm:prSet>
      <dgm:spPr/>
    </dgm:pt>
    <dgm:pt modelId="{F4530473-8111-4446-B80A-CA8404956334}" type="pres">
      <dgm:prSet presAssocID="{BCDECF5B-97DE-4899-878B-F7E5CF6BD3E4}" presName="ChildText" presStyleLbl="revTx" presStyleIdx="0" presStyleCnt="3">
        <dgm:presLayoutVars>
          <dgm:chMax val="0"/>
          <dgm:chPref val="0"/>
          <dgm:bulletEnabled val="1"/>
        </dgm:presLayoutVars>
      </dgm:prSet>
      <dgm:spPr/>
    </dgm:pt>
    <dgm:pt modelId="{3F228D37-2149-44A8-904D-C075E43C156C}" type="pres">
      <dgm:prSet presAssocID="{1CAFB2E4-20FD-4E62-8ED5-92FCB84ACF85}" presName="sibTrans" presStyleCnt="0"/>
      <dgm:spPr/>
    </dgm:pt>
    <dgm:pt modelId="{E6CF762F-8BF7-4A17-B6A0-7B508F38B4C3}" type="pres">
      <dgm:prSet presAssocID="{2A4A36A9-4D38-4D1F-9465-CF113925800D}" presName="composite" presStyleCnt="0"/>
      <dgm:spPr/>
    </dgm:pt>
    <dgm:pt modelId="{C97A593F-5C77-4CBA-A1C6-DB73AC2DEBE6}" type="pres">
      <dgm:prSet presAssocID="{2A4A36A9-4D38-4D1F-9465-CF113925800D}" presName="bentUpArrow1" presStyleLbl="alignImgPlace1" presStyleIdx="1" presStyleCnt="2"/>
      <dgm:spPr/>
    </dgm:pt>
    <dgm:pt modelId="{9106E89D-36F5-4ABB-AF02-180ADE7224DF}" type="pres">
      <dgm:prSet presAssocID="{2A4A36A9-4D38-4D1F-9465-CF113925800D}" presName="ParentText" presStyleLbl="node1" presStyleIdx="1" presStyleCnt="3">
        <dgm:presLayoutVars>
          <dgm:chMax val="1"/>
          <dgm:chPref val="1"/>
          <dgm:bulletEnabled val="1"/>
        </dgm:presLayoutVars>
      </dgm:prSet>
      <dgm:spPr/>
    </dgm:pt>
    <dgm:pt modelId="{833EAB78-9C2D-423E-8294-D45F19F0C597}" type="pres">
      <dgm:prSet presAssocID="{2A4A36A9-4D38-4D1F-9465-CF113925800D}" presName="ChildText" presStyleLbl="revTx" presStyleIdx="1" presStyleCnt="3">
        <dgm:presLayoutVars>
          <dgm:chMax val="0"/>
          <dgm:chPref val="0"/>
          <dgm:bulletEnabled val="1"/>
        </dgm:presLayoutVars>
      </dgm:prSet>
      <dgm:spPr/>
    </dgm:pt>
    <dgm:pt modelId="{3A8E40A0-F8A8-4A6E-BBF4-7889BB0D99E2}" type="pres">
      <dgm:prSet presAssocID="{F31D6C5E-DF74-4FCA-A79C-267754889484}" presName="sibTrans" presStyleCnt="0"/>
      <dgm:spPr/>
    </dgm:pt>
    <dgm:pt modelId="{258401F6-33C7-437E-BE28-49347CB497EA}" type="pres">
      <dgm:prSet presAssocID="{FAF33EE2-29D4-49EF-A8B5-5785D520B916}" presName="composite" presStyleCnt="0"/>
      <dgm:spPr/>
    </dgm:pt>
    <dgm:pt modelId="{340BD94C-F9E1-430F-AFF9-6A0FDCD065FF}" type="pres">
      <dgm:prSet presAssocID="{FAF33EE2-29D4-49EF-A8B5-5785D520B916}" presName="ParentText" presStyleLbl="node1" presStyleIdx="2" presStyleCnt="3">
        <dgm:presLayoutVars>
          <dgm:chMax val="1"/>
          <dgm:chPref val="1"/>
          <dgm:bulletEnabled val="1"/>
        </dgm:presLayoutVars>
      </dgm:prSet>
      <dgm:spPr/>
    </dgm:pt>
    <dgm:pt modelId="{BB3FA62C-61B9-4663-9D4D-1B29D78834EE}" type="pres">
      <dgm:prSet presAssocID="{FAF33EE2-29D4-49EF-A8B5-5785D520B916}" presName="FinalChildText" presStyleLbl="revTx" presStyleIdx="2" presStyleCnt="3">
        <dgm:presLayoutVars>
          <dgm:chMax val="0"/>
          <dgm:chPref val="0"/>
          <dgm:bulletEnabled val="1"/>
        </dgm:presLayoutVars>
      </dgm:prSet>
      <dgm:spPr/>
    </dgm:pt>
  </dgm:ptLst>
  <dgm:cxnLst>
    <dgm:cxn modelId="{095E6C00-6C09-4122-AB41-1599AFA94AFA}" srcId="{FAF33EE2-29D4-49EF-A8B5-5785D520B916}" destId="{BD8C4FEA-D006-4717-8FEF-248A0DFFE9BD}" srcOrd="0" destOrd="0" parTransId="{4749483F-CAE3-4BB0-B32A-F0C35730D5AE}" sibTransId="{E3438F33-C678-4BA2-935C-56C03743066D}"/>
    <dgm:cxn modelId="{A1D7BE04-906A-4E94-AC15-3844D9344F60}" type="presOf" srcId="{FAF33EE2-29D4-49EF-A8B5-5785D520B916}" destId="{340BD94C-F9E1-430F-AFF9-6A0FDCD065FF}" srcOrd="0" destOrd="0" presId="urn:microsoft.com/office/officeart/2005/8/layout/StepDownProcess"/>
    <dgm:cxn modelId="{DDAF8406-665A-42A7-B4E5-A74CD3BA9889}" srcId="{303615A8-2FD4-497F-A7AE-DE65F3DDEA50}" destId="{BCDECF5B-97DE-4899-878B-F7E5CF6BD3E4}" srcOrd="0" destOrd="0" parTransId="{A7A667D3-85FB-46EE-A5B4-0532E0C4D1E5}" sibTransId="{1CAFB2E4-20FD-4E62-8ED5-92FCB84ACF85}"/>
    <dgm:cxn modelId="{814DCE17-649E-4752-B745-9BEE7214BF5D}" type="presOf" srcId="{BD8C4FEA-D006-4717-8FEF-248A0DFFE9BD}" destId="{BB3FA62C-61B9-4663-9D4D-1B29D78834EE}" srcOrd="0" destOrd="0" presId="urn:microsoft.com/office/officeart/2005/8/layout/StepDownProcess"/>
    <dgm:cxn modelId="{55CB0260-2C56-4955-95F5-C7E9AD234CDF}" type="presOf" srcId="{303615A8-2FD4-497F-A7AE-DE65F3DDEA50}" destId="{4DC52B46-32D1-43FE-8E3A-24C6E76A2E67}" srcOrd="0" destOrd="0" presId="urn:microsoft.com/office/officeart/2005/8/layout/StepDownProcess"/>
    <dgm:cxn modelId="{B96BBB62-EE48-4E0A-90B6-503668001BED}" type="presOf" srcId="{76112D02-D355-4B65-B7DF-19D23524F78C}" destId="{833EAB78-9C2D-423E-8294-D45F19F0C597}" srcOrd="0" destOrd="0" presId="urn:microsoft.com/office/officeart/2005/8/layout/StepDownProcess"/>
    <dgm:cxn modelId="{61D39748-2A8C-4BCD-A632-59CA31E6485C}" srcId="{303615A8-2FD4-497F-A7AE-DE65F3DDEA50}" destId="{FAF33EE2-29D4-49EF-A8B5-5785D520B916}" srcOrd="2" destOrd="0" parTransId="{89C704B4-75B1-4FEB-BDE8-52BD491404A1}" sibTransId="{8F40FBC2-3ABD-470D-84B9-BF336919D702}"/>
    <dgm:cxn modelId="{05D28A70-C162-4C42-A92A-1F8EADD1BBF7}" srcId="{303615A8-2FD4-497F-A7AE-DE65F3DDEA50}" destId="{2A4A36A9-4D38-4D1F-9465-CF113925800D}" srcOrd="1" destOrd="0" parTransId="{E9B3B9B7-B5E6-439E-BAF3-85145A95EA5B}" sibTransId="{F31D6C5E-DF74-4FCA-A79C-267754889484}"/>
    <dgm:cxn modelId="{A8BC4084-DD9C-4C59-B352-39E1856BF90C}" srcId="{2A4A36A9-4D38-4D1F-9465-CF113925800D}" destId="{76112D02-D355-4B65-B7DF-19D23524F78C}" srcOrd="0" destOrd="0" parTransId="{FFF51F91-5E0F-4B31-8E79-E05A477DD0EE}" sibTransId="{85BB6816-CAC0-41F4-B14E-B8992480C7C3}"/>
    <dgm:cxn modelId="{93417D8A-0A4C-472A-A352-634648ECA78C}" type="presOf" srcId="{2A4A36A9-4D38-4D1F-9465-CF113925800D}" destId="{9106E89D-36F5-4ABB-AF02-180ADE7224DF}" srcOrd="0" destOrd="0" presId="urn:microsoft.com/office/officeart/2005/8/layout/StepDownProcess"/>
    <dgm:cxn modelId="{1BFB50A4-3B6E-457B-AD75-F4FB6FF964BC}" type="presOf" srcId="{0E464F65-0796-4CFD-B37F-D38FAF95D38D}" destId="{F4530473-8111-4446-B80A-CA8404956334}" srcOrd="0" destOrd="0" presId="urn:microsoft.com/office/officeart/2005/8/layout/StepDownProcess"/>
    <dgm:cxn modelId="{C946DDF7-3F22-41E2-AF29-33A75DE425F1}" srcId="{BCDECF5B-97DE-4899-878B-F7E5CF6BD3E4}" destId="{0E464F65-0796-4CFD-B37F-D38FAF95D38D}" srcOrd="0" destOrd="0" parTransId="{9F8D68F5-0959-4E99-BD03-AEE934F1D1B5}" sibTransId="{CAB778D7-0454-4B60-B64E-71110917809B}"/>
    <dgm:cxn modelId="{830015FC-5392-47C6-AE5F-A2B9ADA4DC1E}" type="presOf" srcId="{BCDECF5B-97DE-4899-878B-F7E5CF6BD3E4}" destId="{F564DC89-9248-475C-B755-5ECD7B33BD75}" srcOrd="0" destOrd="0" presId="urn:microsoft.com/office/officeart/2005/8/layout/StepDownProcess"/>
    <dgm:cxn modelId="{287887AE-8454-4827-A624-C9FD1477ACA3}" type="presParOf" srcId="{4DC52B46-32D1-43FE-8E3A-24C6E76A2E67}" destId="{54FCBDA9-7161-4F74-9BA6-DD08AD02CCE0}" srcOrd="0" destOrd="0" presId="urn:microsoft.com/office/officeart/2005/8/layout/StepDownProcess"/>
    <dgm:cxn modelId="{81EE892E-C69D-416D-8126-83269C32E481}" type="presParOf" srcId="{54FCBDA9-7161-4F74-9BA6-DD08AD02CCE0}" destId="{9583A826-A625-4BCC-892F-6507833C6CA3}" srcOrd="0" destOrd="0" presId="urn:microsoft.com/office/officeart/2005/8/layout/StepDownProcess"/>
    <dgm:cxn modelId="{E5343594-E2F2-495F-8A5C-434C1EDD782F}" type="presParOf" srcId="{54FCBDA9-7161-4F74-9BA6-DD08AD02CCE0}" destId="{F564DC89-9248-475C-B755-5ECD7B33BD75}" srcOrd="1" destOrd="0" presId="urn:microsoft.com/office/officeart/2005/8/layout/StepDownProcess"/>
    <dgm:cxn modelId="{ED323D6E-48CE-47B5-B76C-D1B749C0AD27}" type="presParOf" srcId="{54FCBDA9-7161-4F74-9BA6-DD08AD02CCE0}" destId="{F4530473-8111-4446-B80A-CA8404956334}" srcOrd="2" destOrd="0" presId="urn:microsoft.com/office/officeart/2005/8/layout/StepDownProcess"/>
    <dgm:cxn modelId="{504C2683-BB06-40E9-A75B-7BCE3A4271EB}" type="presParOf" srcId="{4DC52B46-32D1-43FE-8E3A-24C6E76A2E67}" destId="{3F228D37-2149-44A8-904D-C075E43C156C}" srcOrd="1" destOrd="0" presId="urn:microsoft.com/office/officeart/2005/8/layout/StepDownProcess"/>
    <dgm:cxn modelId="{6AB1E67D-0EBE-45DB-99ED-C1E54C63F867}" type="presParOf" srcId="{4DC52B46-32D1-43FE-8E3A-24C6E76A2E67}" destId="{E6CF762F-8BF7-4A17-B6A0-7B508F38B4C3}" srcOrd="2" destOrd="0" presId="urn:microsoft.com/office/officeart/2005/8/layout/StepDownProcess"/>
    <dgm:cxn modelId="{69FB6C5A-1B9F-4957-81E9-CC4942665961}" type="presParOf" srcId="{E6CF762F-8BF7-4A17-B6A0-7B508F38B4C3}" destId="{C97A593F-5C77-4CBA-A1C6-DB73AC2DEBE6}" srcOrd="0" destOrd="0" presId="urn:microsoft.com/office/officeart/2005/8/layout/StepDownProcess"/>
    <dgm:cxn modelId="{E8B58A29-ECD4-4A7F-880E-D778F4610B48}" type="presParOf" srcId="{E6CF762F-8BF7-4A17-B6A0-7B508F38B4C3}" destId="{9106E89D-36F5-4ABB-AF02-180ADE7224DF}" srcOrd="1" destOrd="0" presId="urn:microsoft.com/office/officeart/2005/8/layout/StepDownProcess"/>
    <dgm:cxn modelId="{E8061FD0-73BF-447D-9552-D65A50442633}" type="presParOf" srcId="{E6CF762F-8BF7-4A17-B6A0-7B508F38B4C3}" destId="{833EAB78-9C2D-423E-8294-D45F19F0C597}" srcOrd="2" destOrd="0" presId="urn:microsoft.com/office/officeart/2005/8/layout/StepDownProcess"/>
    <dgm:cxn modelId="{A0580527-F628-4564-8A48-40ECF7A8C4B5}" type="presParOf" srcId="{4DC52B46-32D1-43FE-8E3A-24C6E76A2E67}" destId="{3A8E40A0-F8A8-4A6E-BBF4-7889BB0D99E2}" srcOrd="3" destOrd="0" presId="urn:microsoft.com/office/officeart/2005/8/layout/StepDownProcess"/>
    <dgm:cxn modelId="{FA1156B1-3DD0-47FB-8772-573B2E2DF9EC}" type="presParOf" srcId="{4DC52B46-32D1-43FE-8E3A-24C6E76A2E67}" destId="{258401F6-33C7-437E-BE28-49347CB497EA}" srcOrd="4" destOrd="0" presId="urn:microsoft.com/office/officeart/2005/8/layout/StepDownProcess"/>
    <dgm:cxn modelId="{2177CB60-2C37-46D0-ABC4-BFD5E622E774}" type="presParOf" srcId="{258401F6-33C7-437E-BE28-49347CB497EA}" destId="{340BD94C-F9E1-430F-AFF9-6A0FDCD065FF}" srcOrd="0" destOrd="0" presId="urn:microsoft.com/office/officeart/2005/8/layout/StepDownProcess"/>
    <dgm:cxn modelId="{A4095693-229F-440E-BB9D-4C4D4082170E}" type="presParOf" srcId="{258401F6-33C7-437E-BE28-49347CB497EA}" destId="{BB3FA62C-61B9-4663-9D4D-1B29D78834EE}" srcOrd="1" destOrd="0" presId="urn:microsoft.com/office/officeart/2005/8/layout/StepDown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7048589-C282-419E-B1A7-A23363916CDE}" type="doc">
      <dgm:prSet loTypeId="urn:microsoft.com/office/officeart/2008/layout/CircleAccentTimeline" loCatId="process" qsTypeId="urn:microsoft.com/office/officeart/2005/8/quickstyle/simple5" qsCatId="simple" csTypeId="urn:microsoft.com/office/officeart/2005/8/colors/accent3_2" csCatId="accent3" phldr="1"/>
      <dgm:spPr/>
    </dgm:pt>
    <dgm:pt modelId="{458D16E8-46AC-4C35-B326-FD6E4E50C837}">
      <dgm:prSet phldrT="[Texto]"/>
      <dgm:spPr/>
      <dgm:t>
        <a:bodyPr/>
        <a:lstStyle/>
        <a:p>
          <a:r>
            <a:rPr lang="es-CO"/>
            <a:t>Repositorio GitHUB</a:t>
          </a:r>
        </a:p>
      </dgm:t>
    </dgm:pt>
    <dgm:pt modelId="{23592F4D-3A07-4C6A-9A1A-1B35A13FE919}" type="parTrans" cxnId="{7341FC05-D68A-4D53-A9A4-972C487D6F96}">
      <dgm:prSet/>
      <dgm:spPr/>
      <dgm:t>
        <a:bodyPr/>
        <a:lstStyle/>
        <a:p>
          <a:endParaRPr lang="es-CO"/>
        </a:p>
      </dgm:t>
    </dgm:pt>
    <dgm:pt modelId="{A5D325AF-8C99-4C46-BE64-D0402FCF30BE}" type="sibTrans" cxnId="{7341FC05-D68A-4D53-A9A4-972C487D6F96}">
      <dgm:prSet/>
      <dgm:spPr/>
      <dgm:t>
        <a:bodyPr/>
        <a:lstStyle/>
        <a:p>
          <a:endParaRPr lang="es-CO"/>
        </a:p>
      </dgm:t>
    </dgm:pt>
    <dgm:pt modelId="{E523419C-4160-46F9-81A3-4D6D3D3B6614}">
      <dgm:prSet phldrT="[Texto]"/>
      <dgm:spPr/>
      <dgm:t>
        <a:bodyPr/>
        <a:lstStyle/>
        <a:p>
          <a:r>
            <a:rPr lang="es-CO"/>
            <a:t>Google Colab</a:t>
          </a:r>
        </a:p>
      </dgm:t>
    </dgm:pt>
    <dgm:pt modelId="{CBEDAEF8-586E-4C7D-98F0-85210EF688F2}" type="parTrans" cxnId="{90DD2B54-3AF3-4230-9BBB-4E97D22E1C82}">
      <dgm:prSet/>
      <dgm:spPr/>
      <dgm:t>
        <a:bodyPr/>
        <a:lstStyle/>
        <a:p>
          <a:endParaRPr lang="es-CO"/>
        </a:p>
      </dgm:t>
    </dgm:pt>
    <dgm:pt modelId="{287BF83A-6BDB-42C5-BAD8-ADE885198A84}" type="sibTrans" cxnId="{90DD2B54-3AF3-4230-9BBB-4E97D22E1C82}">
      <dgm:prSet/>
      <dgm:spPr/>
      <dgm:t>
        <a:bodyPr/>
        <a:lstStyle/>
        <a:p>
          <a:endParaRPr lang="es-CO"/>
        </a:p>
      </dgm:t>
    </dgm:pt>
    <dgm:pt modelId="{9246A567-25DA-4257-9598-E16788C03372}">
      <dgm:prSet phldrT="[Texto]"/>
      <dgm:spPr/>
      <dgm:t>
        <a:bodyPr/>
        <a:lstStyle/>
        <a:p>
          <a:r>
            <a:rPr lang="es-CO"/>
            <a:t>Evaluacion  Datasets</a:t>
          </a:r>
        </a:p>
      </dgm:t>
    </dgm:pt>
    <dgm:pt modelId="{79C55CF9-05E4-468E-86D2-0A7B2D50CBFA}" type="parTrans" cxnId="{808E300C-3848-400F-9ECF-85B2BBD13003}">
      <dgm:prSet/>
      <dgm:spPr/>
      <dgm:t>
        <a:bodyPr/>
        <a:lstStyle/>
        <a:p>
          <a:endParaRPr lang="es-CO"/>
        </a:p>
      </dgm:t>
    </dgm:pt>
    <dgm:pt modelId="{2D3F2EB3-EC15-4306-8721-B5148422F7B7}" type="sibTrans" cxnId="{808E300C-3848-400F-9ECF-85B2BBD13003}">
      <dgm:prSet/>
      <dgm:spPr/>
      <dgm:t>
        <a:bodyPr/>
        <a:lstStyle/>
        <a:p>
          <a:endParaRPr lang="es-CO"/>
        </a:p>
      </dgm:t>
    </dgm:pt>
    <dgm:pt modelId="{2F12A62C-B5E4-4300-8F3A-FFA0F03BDC31}">
      <dgm:prSet/>
      <dgm:spPr/>
      <dgm:t>
        <a:bodyPr/>
        <a:lstStyle/>
        <a:p>
          <a:r>
            <a:rPr lang="es-CO"/>
            <a:t>Libros Biblicos de prueba</a:t>
          </a:r>
        </a:p>
      </dgm:t>
    </dgm:pt>
    <dgm:pt modelId="{E92BA606-5F26-420C-8CA7-5E4FB0580990}" type="parTrans" cxnId="{059EBC17-CC16-4785-8DB6-7D660BA071E3}">
      <dgm:prSet/>
      <dgm:spPr/>
      <dgm:t>
        <a:bodyPr/>
        <a:lstStyle/>
        <a:p>
          <a:endParaRPr lang="es-CO"/>
        </a:p>
      </dgm:t>
    </dgm:pt>
    <dgm:pt modelId="{8467CFD7-DAB6-4AA1-AB8B-EAAED40836D2}" type="sibTrans" cxnId="{059EBC17-CC16-4785-8DB6-7D660BA071E3}">
      <dgm:prSet/>
      <dgm:spPr/>
      <dgm:t>
        <a:bodyPr/>
        <a:lstStyle/>
        <a:p>
          <a:endParaRPr lang="es-CO"/>
        </a:p>
      </dgm:t>
    </dgm:pt>
    <dgm:pt modelId="{FAD3E856-A64C-45F0-A445-D14B650D4B1D}">
      <dgm:prSet/>
      <dgm:spPr/>
      <dgm:t>
        <a:bodyPr/>
        <a:lstStyle/>
        <a:p>
          <a:r>
            <a:rPr lang="es-CO"/>
            <a:t>Analisis de texto</a:t>
          </a:r>
        </a:p>
      </dgm:t>
    </dgm:pt>
    <dgm:pt modelId="{EE130F00-9136-4159-A233-C0301AB552E2}" type="parTrans" cxnId="{681C424E-6730-4F2E-BBF2-F14231E5143C}">
      <dgm:prSet/>
      <dgm:spPr/>
      <dgm:t>
        <a:bodyPr/>
        <a:lstStyle/>
        <a:p>
          <a:endParaRPr lang="es-CO"/>
        </a:p>
      </dgm:t>
    </dgm:pt>
    <dgm:pt modelId="{2FA2C4D2-9368-4419-8889-0EB5B19EF823}" type="sibTrans" cxnId="{681C424E-6730-4F2E-BBF2-F14231E5143C}">
      <dgm:prSet/>
      <dgm:spPr/>
      <dgm:t>
        <a:bodyPr/>
        <a:lstStyle/>
        <a:p>
          <a:endParaRPr lang="es-CO"/>
        </a:p>
      </dgm:t>
    </dgm:pt>
    <dgm:pt modelId="{CA5987DF-4058-41F0-9FBB-E9511CD11CE2}">
      <dgm:prSet/>
      <dgm:spPr/>
      <dgm:t>
        <a:bodyPr/>
        <a:lstStyle/>
        <a:p>
          <a:r>
            <a:rPr lang="es-CO"/>
            <a:t>Ejemplos practicos</a:t>
          </a:r>
        </a:p>
      </dgm:t>
    </dgm:pt>
    <dgm:pt modelId="{906B19E7-E48C-4F5E-B2C9-23684E67D1ED}" type="parTrans" cxnId="{4C3E881A-8D96-4C6A-B654-425EC63773C2}">
      <dgm:prSet/>
      <dgm:spPr/>
      <dgm:t>
        <a:bodyPr/>
        <a:lstStyle/>
        <a:p>
          <a:endParaRPr lang="es-CO"/>
        </a:p>
      </dgm:t>
    </dgm:pt>
    <dgm:pt modelId="{007D471E-9EC5-4D84-AABB-98CDD9C23732}" type="sibTrans" cxnId="{4C3E881A-8D96-4C6A-B654-425EC63773C2}">
      <dgm:prSet/>
      <dgm:spPr/>
      <dgm:t>
        <a:bodyPr/>
        <a:lstStyle/>
        <a:p>
          <a:endParaRPr lang="es-CO"/>
        </a:p>
      </dgm:t>
    </dgm:pt>
    <dgm:pt modelId="{7AE2F161-3FE7-4139-A3E6-257CC737C6C7}" type="pres">
      <dgm:prSet presAssocID="{F7048589-C282-419E-B1A7-A23363916CDE}" presName="Name0" presStyleCnt="0">
        <dgm:presLayoutVars>
          <dgm:dir/>
        </dgm:presLayoutVars>
      </dgm:prSet>
      <dgm:spPr/>
    </dgm:pt>
    <dgm:pt modelId="{B8E209B5-FCE9-4910-8D07-B9AC8EC4982A}" type="pres">
      <dgm:prSet presAssocID="{458D16E8-46AC-4C35-B326-FD6E4E50C837}" presName="parComposite" presStyleCnt="0"/>
      <dgm:spPr/>
    </dgm:pt>
    <dgm:pt modelId="{D47B340A-8A27-4F53-B71A-C163B85AD632}" type="pres">
      <dgm:prSet presAssocID="{458D16E8-46AC-4C35-B326-FD6E4E50C837}" presName="parBigCircle" presStyleLbl="node0" presStyleIdx="0" presStyleCnt="6"/>
      <dgm:spPr/>
    </dgm:pt>
    <dgm:pt modelId="{0DBA6443-BEB7-4032-9006-9A4D9B3C70B3}" type="pres">
      <dgm:prSet presAssocID="{458D16E8-46AC-4C35-B326-FD6E4E50C837}" presName="parTx" presStyleLbl="revTx" presStyleIdx="0" presStyleCnt="6"/>
      <dgm:spPr/>
    </dgm:pt>
    <dgm:pt modelId="{761806E5-0FB9-4DB7-9254-E6EB499D6ED9}" type="pres">
      <dgm:prSet presAssocID="{458D16E8-46AC-4C35-B326-FD6E4E50C837}" presName="bSpace" presStyleCnt="0"/>
      <dgm:spPr/>
    </dgm:pt>
    <dgm:pt modelId="{D9C7C6A0-7994-4650-A777-DC6CA579F82A}" type="pres">
      <dgm:prSet presAssocID="{458D16E8-46AC-4C35-B326-FD6E4E50C837}" presName="parBackupNorm" presStyleCnt="0"/>
      <dgm:spPr/>
    </dgm:pt>
    <dgm:pt modelId="{B8EC6EC0-F8C0-448E-BDE9-5D6D3CF7559C}" type="pres">
      <dgm:prSet presAssocID="{A5D325AF-8C99-4C46-BE64-D0402FCF30BE}" presName="parSpace" presStyleCnt="0"/>
      <dgm:spPr/>
    </dgm:pt>
    <dgm:pt modelId="{43FF556F-618C-42B7-950F-DF0087EBA529}" type="pres">
      <dgm:prSet presAssocID="{E523419C-4160-46F9-81A3-4D6D3D3B6614}" presName="parComposite" presStyleCnt="0"/>
      <dgm:spPr/>
    </dgm:pt>
    <dgm:pt modelId="{809F6505-AC5E-4D39-AEED-B4ECB95F34B5}" type="pres">
      <dgm:prSet presAssocID="{E523419C-4160-46F9-81A3-4D6D3D3B6614}" presName="parBigCircle" presStyleLbl="node0" presStyleIdx="1" presStyleCnt="6"/>
      <dgm:spPr/>
    </dgm:pt>
    <dgm:pt modelId="{BDA8922C-F20B-4DAC-9D57-4A3B29A637E3}" type="pres">
      <dgm:prSet presAssocID="{E523419C-4160-46F9-81A3-4D6D3D3B6614}" presName="parTx" presStyleLbl="revTx" presStyleIdx="1" presStyleCnt="6"/>
      <dgm:spPr/>
    </dgm:pt>
    <dgm:pt modelId="{9F387590-68DA-465C-8C6A-AB8EFF4D55F1}" type="pres">
      <dgm:prSet presAssocID="{E523419C-4160-46F9-81A3-4D6D3D3B6614}" presName="bSpace" presStyleCnt="0"/>
      <dgm:spPr/>
    </dgm:pt>
    <dgm:pt modelId="{E149E1C0-3D26-472E-9925-896B33FCAACF}" type="pres">
      <dgm:prSet presAssocID="{E523419C-4160-46F9-81A3-4D6D3D3B6614}" presName="parBackupNorm" presStyleCnt="0"/>
      <dgm:spPr/>
    </dgm:pt>
    <dgm:pt modelId="{14F132C0-8E4A-4B65-8BD1-6CABBB052C7F}" type="pres">
      <dgm:prSet presAssocID="{287BF83A-6BDB-42C5-BAD8-ADE885198A84}" presName="parSpace" presStyleCnt="0"/>
      <dgm:spPr/>
    </dgm:pt>
    <dgm:pt modelId="{E97D9C38-8422-41EC-ACEE-CA0EDCA45EFC}" type="pres">
      <dgm:prSet presAssocID="{9246A567-25DA-4257-9598-E16788C03372}" presName="parComposite" presStyleCnt="0"/>
      <dgm:spPr/>
    </dgm:pt>
    <dgm:pt modelId="{6ADC4BDA-E4FC-4F7A-BD7D-3B3E01EE0A97}" type="pres">
      <dgm:prSet presAssocID="{9246A567-25DA-4257-9598-E16788C03372}" presName="parBigCircle" presStyleLbl="node0" presStyleIdx="2" presStyleCnt="6"/>
      <dgm:spPr/>
    </dgm:pt>
    <dgm:pt modelId="{5F570620-D9B5-4183-8D1D-243A3751D501}" type="pres">
      <dgm:prSet presAssocID="{9246A567-25DA-4257-9598-E16788C03372}" presName="parTx" presStyleLbl="revTx" presStyleIdx="2" presStyleCnt="6"/>
      <dgm:spPr/>
    </dgm:pt>
    <dgm:pt modelId="{6F094BC5-9D5A-4ACE-B221-D1A9EED35C30}" type="pres">
      <dgm:prSet presAssocID="{9246A567-25DA-4257-9598-E16788C03372}" presName="bSpace" presStyleCnt="0"/>
      <dgm:spPr/>
    </dgm:pt>
    <dgm:pt modelId="{095874D5-A17C-47A5-8637-A4CAF748A3F0}" type="pres">
      <dgm:prSet presAssocID="{9246A567-25DA-4257-9598-E16788C03372}" presName="parBackupNorm" presStyleCnt="0"/>
      <dgm:spPr/>
    </dgm:pt>
    <dgm:pt modelId="{02E25597-3301-4AF1-8E43-0D216F11EB70}" type="pres">
      <dgm:prSet presAssocID="{2D3F2EB3-EC15-4306-8721-B5148422F7B7}" presName="parSpace" presStyleCnt="0"/>
      <dgm:spPr/>
    </dgm:pt>
    <dgm:pt modelId="{0D75AEDA-587A-49FF-906B-DD5281D3A9B1}" type="pres">
      <dgm:prSet presAssocID="{2F12A62C-B5E4-4300-8F3A-FFA0F03BDC31}" presName="parComposite" presStyleCnt="0"/>
      <dgm:spPr/>
    </dgm:pt>
    <dgm:pt modelId="{DE831FC3-F402-4481-8583-4CF3955E1BBA}" type="pres">
      <dgm:prSet presAssocID="{2F12A62C-B5E4-4300-8F3A-FFA0F03BDC31}" presName="parBigCircle" presStyleLbl="node0" presStyleIdx="3" presStyleCnt="6"/>
      <dgm:spPr/>
    </dgm:pt>
    <dgm:pt modelId="{FA7AC736-168B-4DD7-AF1F-D065895A27F6}" type="pres">
      <dgm:prSet presAssocID="{2F12A62C-B5E4-4300-8F3A-FFA0F03BDC31}" presName="parTx" presStyleLbl="revTx" presStyleIdx="3" presStyleCnt="6"/>
      <dgm:spPr/>
    </dgm:pt>
    <dgm:pt modelId="{1D8EDE69-0C9C-42B0-A937-F630F9DA1B82}" type="pres">
      <dgm:prSet presAssocID="{2F12A62C-B5E4-4300-8F3A-FFA0F03BDC31}" presName="bSpace" presStyleCnt="0"/>
      <dgm:spPr/>
    </dgm:pt>
    <dgm:pt modelId="{088C74A7-1837-42EB-91CF-5425D3823CA7}" type="pres">
      <dgm:prSet presAssocID="{2F12A62C-B5E4-4300-8F3A-FFA0F03BDC31}" presName="parBackupNorm" presStyleCnt="0"/>
      <dgm:spPr/>
    </dgm:pt>
    <dgm:pt modelId="{D3E22196-1BE0-43FF-88D9-8308C87189B6}" type="pres">
      <dgm:prSet presAssocID="{8467CFD7-DAB6-4AA1-AB8B-EAAED40836D2}" presName="parSpace" presStyleCnt="0"/>
      <dgm:spPr/>
    </dgm:pt>
    <dgm:pt modelId="{6FC67FA3-8DD4-4BC7-8431-A1527FDDC787}" type="pres">
      <dgm:prSet presAssocID="{FAD3E856-A64C-45F0-A445-D14B650D4B1D}" presName="parComposite" presStyleCnt="0"/>
      <dgm:spPr/>
    </dgm:pt>
    <dgm:pt modelId="{B3ECD065-8831-4BF5-9B40-4DB692F629E0}" type="pres">
      <dgm:prSet presAssocID="{FAD3E856-A64C-45F0-A445-D14B650D4B1D}" presName="parBigCircle" presStyleLbl="node0" presStyleIdx="4" presStyleCnt="6"/>
      <dgm:spPr/>
    </dgm:pt>
    <dgm:pt modelId="{5FEC72FE-22F9-4511-8C22-7AC7FF2FF77A}" type="pres">
      <dgm:prSet presAssocID="{FAD3E856-A64C-45F0-A445-D14B650D4B1D}" presName="parTx" presStyleLbl="revTx" presStyleIdx="4" presStyleCnt="6"/>
      <dgm:spPr/>
    </dgm:pt>
    <dgm:pt modelId="{CD5FDC2F-7865-42DE-BD19-C5DF9C3B29E2}" type="pres">
      <dgm:prSet presAssocID="{FAD3E856-A64C-45F0-A445-D14B650D4B1D}" presName="bSpace" presStyleCnt="0"/>
      <dgm:spPr/>
    </dgm:pt>
    <dgm:pt modelId="{A7FF13EA-9C37-42FB-A685-C360835AA0AB}" type="pres">
      <dgm:prSet presAssocID="{FAD3E856-A64C-45F0-A445-D14B650D4B1D}" presName="parBackupNorm" presStyleCnt="0"/>
      <dgm:spPr/>
    </dgm:pt>
    <dgm:pt modelId="{8C2893EF-0CDD-4B18-BC37-61B980CF25A9}" type="pres">
      <dgm:prSet presAssocID="{2FA2C4D2-9368-4419-8889-0EB5B19EF823}" presName="parSpace" presStyleCnt="0"/>
      <dgm:spPr/>
    </dgm:pt>
    <dgm:pt modelId="{471B760A-42AB-40EB-B158-BF6B1E25CB0A}" type="pres">
      <dgm:prSet presAssocID="{CA5987DF-4058-41F0-9FBB-E9511CD11CE2}" presName="parComposite" presStyleCnt="0"/>
      <dgm:spPr/>
    </dgm:pt>
    <dgm:pt modelId="{B2ED3881-6419-420A-86AF-5F414D00A1AC}" type="pres">
      <dgm:prSet presAssocID="{CA5987DF-4058-41F0-9FBB-E9511CD11CE2}" presName="parBigCircle" presStyleLbl="node0" presStyleIdx="5" presStyleCnt="6"/>
      <dgm:spPr/>
    </dgm:pt>
    <dgm:pt modelId="{174E58F5-2AAB-469B-835C-BA042061EBAB}" type="pres">
      <dgm:prSet presAssocID="{CA5987DF-4058-41F0-9FBB-E9511CD11CE2}" presName="parTx" presStyleLbl="revTx" presStyleIdx="5" presStyleCnt="6"/>
      <dgm:spPr/>
    </dgm:pt>
    <dgm:pt modelId="{BBAEB1D9-E3AF-4C53-86D9-9173F2F597E5}" type="pres">
      <dgm:prSet presAssocID="{CA5987DF-4058-41F0-9FBB-E9511CD11CE2}" presName="bSpace" presStyleCnt="0"/>
      <dgm:spPr/>
    </dgm:pt>
    <dgm:pt modelId="{B4E9386D-B907-4F44-886D-27A0949B42A4}" type="pres">
      <dgm:prSet presAssocID="{CA5987DF-4058-41F0-9FBB-E9511CD11CE2}" presName="parBackupNorm" presStyleCnt="0"/>
      <dgm:spPr/>
    </dgm:pt>
    <dgm:pt modelId="{3E0C3F21-D495-4F78-8955-EC244FAC47E2}" type="pres">
      <dgm:prSet presAssocID="{007D471E-9EC5-4D84-AABB-98CDD9C23732}" presName="parSpace" presStyleCnt="0"/>
      <dgm:spPr/>
    </dgm:pt>
  </dgm:ptLst>
  <dgm:cxnLst>
    <dgm:cxn modelId="{7341FC05-D68A-4D53-A9A4-972C487D6F96}" srcId="{F7048589-C282-419E-B1A7-A23363916CDE}" destId="{458D16E8-46AC-4C35-B326-FD6E4E50C837}" srcOrd="0" destOrd="0" parTransId="{23592F4D-3A07-4C6A-9A1A-1B35A13FE919}" sibTransId="{A5D325AF-8C99-4C46-BE64-D0402FCF30BE}"/>
    <dgm:cxn modelId="{84B05009-6487-47CB-85C8-93A9D84C3408}" type="presOf" srcId="{F7048589-C282-419E-B1A7-A23363916CDE}" destId="{7AE2F161-3FE7-4139-A3E6-257CC737C6C7}" srcOrd="0" destOrd="0" presId="urn:microsoft.com/office/officeart/2008/layout/CircleAccentTimeline"/>
    <dgm:cxn modelId="{808E300C-3848-400F-9ECF-85B2BBD13003}" srcId="{F7048589-C282-419E-B1A7-A23363916CDE}" destId="{9246A567-25DA-4257-9598-E16788C03372}" srcOrd="2" destOrd="0" parTransId="{79C55CF9-05E4-468E-86D2-0A7B2D50CBFA}" sibTransId="{2D3F2EB3-EC15-4306-8721-B5148422F7B7}"/>
    <dgm:cxn modelId="{059EBC17-CC16-4785-8DB6-7D660BA071E3}" srcId="{F7048589-C282-419E-B1A7-A23363916CDE}" destId="{2F12A62C-B5E4-4300-8F3A-FFA0F03BDC31}" srcOrd="3" destOrd="0" parTransId="{E92BA606-5F26-420C-8CA7-5E4FB0580990}" sibTransId="{8467CFD7-DAB6-4AA1-AB8B-EAAED40836D2}"/>
    <dgm:cxn modelId="{4C3E881A-8D96-4C6A-B654-425EC63773C2}" srcId="{F7048589-C282-419E-B1A7-A23363916CDE}" destId="{CA5987DF-4058-41F0-9FBB-E9511CD11CE2}" srcOrd="5" destOrd="0" parTransId="{906B19E7-E48C-4F5E-B2C9-23684E67D1ED}" sibTransId="{007D471E-9EC5-4D84-AABB-98CDD9C23732}"/>
    <dgm:cxn modelId="{75DEBD2B-476B-4DB0-9595-72AC73329EFC}" type="presOf" srcId="{2F12A62C-B5E4-4300-8F3A-FFA0F03BDC31}" destId="{FA7AC736-168B-4DD7-AF1F-D065895A27F6}" srcOrd="0" destOrd="0" presId="urn:microsoft.com/office/officeart/2008/layout/CircleAccentTimeline"/>
    <dgm:cxn modelId="{681C424E-6730-4F2E-BBF2-F14231E5143C}" srcId="{F7048589-C282-419E-B1A7-A23363916CDE}" destId="{FAD3E856-A64C-45F0-A445-D14B650D4B1D}" srcOrd="4" destOrd="0" parTransId="{EE130F00-9136-4159-A233-C0301AB552E2}" sibTransId="{2FA2C4D2-9368-4419-8889-0EB5B19EF823}"/>
    <dgm:cxn modelId="{90DD2B54-3AF3-4230-9BBB-4E97D22E1C82}" srcId="{F7048589-C282-419E-B1A7-A23363916CDE}" destId="{E523419C-4160-46F9-81A3-4D6D3D3B6614}" srcOrd="1" destOrd="0" parTransId="{CBEDAEF8-586E-4C7D-98F0-85210EF688F2}" sibTransId="{287BF83A-6BDB-42C5-BAD8-ADE885198A84}"/>
    <dgm:cxn modelId="{4A545BB0-EDFB-4F43-814A-377D18DA4F05}" type="presOf" srcId="{9246A567-25DA-4257-9598-E16788C03372}" destId="{5F570620-D9B5-4183-8D1D-243A3751D501}" srcOrd="0" destOrd="0" presId="urn:microsoft.com/office/officeart/2008/layout/CircleAccentTimeline"/>
    <dgm:cxn modelId="{B7D2F9D2-DA8D-432E-958E-32D8847A81A8}" type="presOf" srcId="{458D16E8-46AC-4C35-B326-FD6E4E50C837}" destId="{0DBA6443-BEB7-4032-9006-9A4D9B3C70B3}" srcOrd="0" destOrd="0" presId="urn:microsoft.com/office/officeart/2008/layout/CircleAccentTimeline"/>
    <dgm:cxn modelId="{162B32D3-4DE2-4CC1-9879-F33B79C3122D}" type="presOf" srcId="{E523419C-4160-46F9-81A3-4D6D3D3B6614}" destId="{BDA8922C-F20B-4DAC-9D57-4A3B29A637E3}" srcOrd="0" destOrd="0" presId="urn:microsoft.com/office/officeart/2008/layout/CircleAccentTimeline"/>
    <dgm:cxn modelId="{F095A6E8-6F36-4687-99FC-01699BC59F12}" type="presOf" srcId="{FAD3E856-A64C-45F0-A445-D14B650D4B1D}" destId="{5FEC72FE-22F9-4511-8C22-7AC7FF2FF77A}" srcOrd="0" destOrd="0" presId="urn:microsoft.com/office/officeart/2008/layout/CircleAccentTimeline"/>
    <dgm:cxn modelId="{617127E9-5670-4476-AA3A-B33C35B38057}" type="presOf" srcId="{CA5987DF-4058-41F0-9FBB-E9511CD11CE2}" destId="{174E58F5-2AAB-469B-835C-BA042061EBAB}" srcOrd="0" destOrd="0" presId="urn:microsoft.com/office/officeart/2008/layout/CircleAccentTimeline"/>
    <dgm:cxn modelId="{5F418869-CD43-4831-92EB-EB81781D6DA8}" type="presParOf" srcId="{7AE2F161-3FE7-4139-A3E6-257CC737C6C7}" destId="{B8E209B5-FCE9-4910-8D07-B9AC8EC4982A}" srcOrd="0" destOrd="0" presId="urn:microsoft.com/office/officeart/2008/layout/CircleAccentTimeline"/>
    <dgm:cxn modelId="{0F0A703B-4E7F-4BF1-BE73-7B695FBDEF1F}" type="presParOf" srcId="{B8E209B5-FCE9-4910-8D07-B9AC8EC4982A}" destId="{D47B340A-8A27-4F53-B71A-C163B85AD632}" srcOrd="0" destOrd="0" presId="urn:microsoft.com/office/officeart/2008/layout/CircleAccentTimeline"/>
    <dgm:cxn modelId="{7CDDEA94-470A-4CC1-BC5C-3AA87DE7FF71}" type="presParOf" srcId="{B8E209B5-FCE9-4910-8D07-B9AC8EC4982A}" destId="{0DBA6443-BEB7-4032-9006-9A4D9B3C70B3}" srcOrd="1" destOrd="0" presId="urn:microsoft.com/office/officeart/2008/layout/CircleAccentTimeline"/>
    <dgm:cxn modelId="{13D1B5A3-0E3B-4190-B1DC-90FD63949D23}" type="presParOf" srcId="{B8E209B5-FCE9-4910-8D07-B9AC8EC4982A}" destId="{761806E5-0FB9-4DB7-9254-E6EB499D6ED9}" srcOrd="2" destOrd="0" presId="urn:microsoft.com/office/officeart/2008/layout/CircleAccentTimeline"/>
    <dgm:cxn modelId="{17E8F872-CBFD-4346-8CF7-8629421D1CD1}" type="presParOf" srcId="{7AE2F161-3FE7-4139-A3E6-257CC737C6C7}" destId="{D9C7C6A0-7994-4650-A777-DC6CA579F82A}" srcOrd="1" destOrd="0" presId="urn:microsoft.com/office/officeart/2008/layout/CircleAccentTimeline"/>
    <dgm:cxn modelId="{D959C2FA-EE6A-48B3-B30C-4B31E5EC8526}" type="presParOf" srcId="{7AE2F161-3FE7-4139-A3E6-257CC737C6C7}" destId="{B8EC6EC0-F8C0-448E-BDE9-5D6D3CF7559C}" srcOrd="2" destOrd="0" presId="urn:microsoft.com/office/officeart/2008/layout/CircleAccentTimeline"/>
    <dgm:cxn modelId="{A6927087-71D3-4A36-BAD5-900F146D2CF9}" type="presParOf" srcId="{7AE2F161-3FE7-4139-A3E6-257CC737C6C7}" destId="{43FF556F-618C-42B7-950F-DF0087EBA529}" srcOrd="3" destOrd="0" presId="urn:microsoft.com/office/officeart/2008/layout/CircleAccentTimeline"/>
    <dgm:cxn modelId="{9C3C0D3B-A833-4666-B315-1D2D0DBDDF4E}" type="presParOf" srcId="{43FF556F-618C-42B7-950F-DF0087EBA529}" destId="{809F6505-AC5E-4D39-AEED-B4ECB95F34B5}" srcOrd="0" destOrd="0" presId="urn:microsoft.com/office/officeart/2008/layout/CircleAccentTimeline"/>
    <dgm:cxn modelId="{759402B9-9664-4E32-BD53-3B4901448759}" type="presParOf" srcId="{43FF556F-618C-42B7-950F-DF0087EBA529}" destId="{BDA8922C-F20B-4DAC-9D57-4A3B29A637E3}" srcOrd="1" destOrd="0" presId="urn:microsoft.com/office/officeart/2008/layout/CircleAccentTimeline"/>
    <dgm:cxn modelId="{905E0D17-7A99-4EFF-9CE3-5DD6871D8139}" type="presParOf" srcId="{43FF556F-618C-42B7-950F-DF0087EBA529}" destId="{9F387590-68DA-465C-8C6A-AB8EFF4D55F1}" srcOrd="2" destOrd="0" presId="urn:microsoft.com/office/officeart/2008/layout/CircleAccentTimeline"/>
    <dgm:cxn modelId="{6641F74A-314E-4001-A481-31682DC751EA}" type="presParOf" srcId="{7AE2F161-3FE7-4139-A3E6-257CC737C6C7}" destId="{E149E1C0-3D26-472E-9925-896B33FCAACF}" srcOrd="4" destOrd="0" presId="urn:microsoft.com/office/officeart/2008/layout/CircleAccentTimeline"/>
    <dgm:cxn modelId="{B9A0F44F-FC2B-480E-BF37-8219BB98EC21}" type="presParOf" srcId="{7AE2F161-3FE7-4139-A3E6-257CC737C6C7}" destId="{14F132C0-8E4A-4B65-8BD1-6CABBB052C7F}" srcOrd="5" destOrd="0" presId="urn:microsoft.com/office/officeart/2008/layout/CircleAccentTimeline"/>
    <dgm:cxn modelId="{582AEB87-B9FC-4297-BBC4-DD0E90A90229}" type="presParOf" srcId="{7AE2F161-3FE7-4139-A3E6-257CC737C6C7}" destId="{E97D9C38-8422-41EC-ACEE-CA0EDCA45EFC}" srcOrd="6" destOrd="0" presId="urn:microsoft.com/office/officeart/2008/layout/CircleAccentTimeline"/>
    <dgm:cxn modelId="{028E68DD-0B50-4AEB-8B48-0D8F43A8B2DD}" type="presParOf" srcId="{E97D9C38-8422-41EC-ACEE-CA0EDCA45EFC}" destId="{6ADC4BDA-E4FC-4F7A-BD7D-3B3E01EE0A97}" srcOrd="0" destOrd="0" presId="urn:microsoft.com/office/officeart/2008/layout/CircleAccentTimeline"/>
    <dgm:cxn modelId="{67745FF5-0E15-44C4-A3CD-7976E420B68A}" type="presParOf" srcId="{E97D9C38-8422-41EC-ACEE-CA0EDCA45EFC}" destId="{5F570620-D9B5-4183-8D1D-243A3751D501}" srcOrd="1" destOrd="0" presId="urn:microsoft.com/office/officeart/2008/layout/CircleAccentTimeline"/>
    <dgm:cxn modelId="{3CF09C3D-7A61-40CB-8866-EE66B9B6FDF8}" type="presParOf" srcId="{E97D9C38-8422-41EC-ACEE-CA0EDCA45EFC}" destId="{6F094BC5-9D5A-4ACE-B221-D1A9EED35C30}" srcOrd="2" destOrd="0" presId="urn:microsoft.com/office/officeart/2008/layout/CircleAccentTimeline"/>
    <dgm:cxn modelId="{5E072058-4106-4CC5-9F25-4C42A2A41F1B}" type="presParOf" srcId="{7AE2F161-3FE7-4139-A3E6-257CC737C6C7}" destId="{095874D5-A17C-47A5-8637-A4CAF748A3F0}" srcOrd="7" destOrd="0" presId="urn:microsoft.com/office/officeart/2008/layout/CircleAccentTimeline"/>
    <dgm:cxn modelId="{E3AB55B1-6083-4567-95AB-F4EDB44A3014}" type="presParOf" srcId="{7AE2F161-3FE7-4139-A3E6-257CC737C6C7}" destId="{02E25597-3301-4AF1-8E43-0D216F11EB70}" srcOrd="8" destOrd="0" presId="urn:microsoft.com/office/officeart/2008/layout/CircleAccentTimeline"/>
    <dgm:cxn modelId="{A96D77A0-6CF5-4EC2-9D59-1508049DDA95}" type="presParOf" srcId="{7AE2F161-3FE7-4139-A3E6-257CC737C6C7}" destId="{0D75AEDA-587A-49FF-906B-DD5281D3A9B1}" srcOrd="9" destOrd="0" presId="urn:microsoft.com/office/officeart/2008/layout/CircleAccentTimeline"/>
    <dgm:cxn modelId="{F16E52B2-56BE-4EE5-8B71-E06D21E55262}" type="presParOf" srcId="{0D75AEDA-587A-49FF-906B-DD5281D3A9B1}" destId="{DE831FC3-F402-4481-8583-4CF3955E1BBA}" srcOrd="0" destOrd="0" presId="urn:microsoft.com/office/officeart/2008/layout/CircleAccentTimeline"/>
    <dgm:cxn modelId="{07D6314E-67C7-49C9-B7B6-4039D9EBE056}" type="presParOf" srcId="{0D75AEDA-587A-49FF-906B-DD5281D3A9B1}" destId="{FA7AC736-168B-4DD7-AF1F-D065895A27F6}" srcOrd="1" destOrd="0" presId="urn:microsoft.com/office/officeart/2008/layout/CircleAccentTimeline"/>
    <dgm:cxn modelId="{5564736C-111F-4A0A-BD86-126BBC864194}" type="presParOf" srcId="{0D75AEDA-587A-49FF-906B-DD5281D3A9B1}" destId="{1D8EDE69-0C9C-42B0-A937-F630F9DA1B82}" srcOrd="2" destOrd="0" presId="urn:microsoft.com/office/officeart/2008/layout/CircleAccentTimeline"/>
    <dgm:cxn modelId="{3D9C6EB6-32A9-4E22-9465-EDE2ABC35D85}" type="presParOf" srcId="{7AE2F161-3FE7-4139-A3E6-257CC737C6C7}" destId="{088C74A7-1837-42EB-91CF-5425D3823CA7}" srcOrd="10" destOrd="0" presId="urn:microsoft.com/office/officeart/2008/layout/CircleAccentTimeline"/>
    <dgm:cxn modelId="{BFC994E1-4757-4081-A64E-CD415C812681}" type="presParOf" srcId="{7AE2F161-3FE7-4139-A3E6-257CC737C6C7}" destId="{D3E22196-1BE0-43FF-88D9-8308C87189B6}" srcOrd="11" destOrd="0" presId="urn:microsoft.com/office/officeart/2008/layout/CircleAccentTimeline"/>
    <dgm:cxn modelId="{BBFC8D2D-2DE3-4902-9DCB-D615B4E580CB}" type="presParOf" srcId="{7AE2F161-3FE7-4139-A3E6-257CC737C6C7}" destId="{6FC67FA3-8DD4-4BC7-8431-A1527FDDC787}" srcOrd="12" destOrd="0" presId="urn:microsoft.com/office/officeart/2008/layout/CircleAccentTimeline"/>
    <dgm:cxn modelId="{95C9900D-340C-4954-8843-970D6D60D859}" type="presParOf" srcId="{6FC67FA3-8DD4-4BC7-8431-A1527FDDC787}" destId="{B3ECD065-8831-4BF5-9B40-4DB692F629E0}" srcOrd="0" destOrd="0" presId="urn:microsoft.com/office/officeart/2008/layout/CircleAccentTimeline"/>
    <dgm:cxn modelId="{19164FD0-1667-49D9-8F22-5E6357903413}" type="presParOf" srcId="{6FC67FA3-8DD4-4BC7-8431-A1527FDDC787}" destId="{5FEC72FE-22F9-4511-8C22-7AC7FF2FF77A}" srcOrd="1" destOrd="0" presId="urn:microsoft.com/office/officeart/2008/layout/CircleAccentTimeline"/>
    <dgm:cxn modelId="{C3395F08-CD92-412F-80C8-65B150019F4A}" type="presParOf" srcId="{6FC67FA3-8DD4-4BC7-8431-A1527FDDC787}" destId="{CD5FDC2F-7865-42DE-BD19-C5DF9C3B29E2}" srcOrd="2" destOrd="0" presId="urn:microsoft.com/office/officeart/2008/layout/CircleAccentTimeline"/>
    <dgm:cxn modelId="{1FBC3574-5317-489E-8F45-6CAD429E5B9E}" type="presParOf" srcId="{7AE2F161-3FE7-4139-A3E6-257CC737C6C7}" destId="{A7FF13EA-9C37-42FB-A685-C360835AA0AB}" srcOrd="13" destOrd="0" presId="urn:microsoft.com/office/officeart/2008/layout/CircleAccentTimeline"/>
    <dgm:cxn modelId="{00779C2F-CE9E-4D5F-8614-FCBEB7016BBC}" type="presParOf" srcId="{7AE2F161-3FE7-4139-A3E6-257CC737C6C7}" destId="{8C2893EF-0CDD-4B18-BC37-61B980CF25A9}" srcOrd="14" destOrd="0" presId="urn:microsoft.com/office/officeart/2008/layout/CircleAccentTimeline"/>
    <dgm:cxn modelId="{BECEA10A-1C98-49FE-8415-B00FE8AA4D30}" type="presParOf" srcId="{7AE2F161-3FE7-4139-A3E6-257CC737C6C7}" destId="{471B760A-42AB-40EB-B158-BF6B1E25CB0A}" srcOrd="15" destOrd="0" presId="urn:microsoft.com/office/officeart/2008/layout/CircleAccentTimeline"/>
    <dgm:cxn modelId="{007FFC3D-FDFC-4F7C-A7BA-187B5CCBA7A6}" type="presParOf" srcId="{471B760A-42AB-40EB-B158-BF6B1E25CB0A}" destId="{B2ED3881-6419-420A-86AF-5F414D00A1AC}" srcOrd="0" destOrd="0" presId="urn:microsoft.com/office/officeart/2008/layout/CircleAccentTimeline"/>
    <dgm:cxn modelId="{F101FF6C-4736-4023-83A1-04C64F00BBBE}" type="presParOf" srcId="{471B760A-42AB-40EB-B158-BF6B1E25CB0A}" destId="{174E58F5-2AAB-469B-835C-BA042061EBAB}" srcOrd="1" destOrd="0" presId="urn:microsoft.com/office/officeart/2008/layout/CircleAccentTimeline"/>
    <dgm:cxn modelId="{993F82CC-6386-40D4-BD02-4BAFE6DF68C2}" type="presParOf" srcId="{471B760A-42AB-40EB-B158-BF6B1E25CB0A}" destId="{BBAEB1D9-E3AF-4C53-86D9-9173F2F597E5}" srcOrd="2" destOrd="0" presId="urn:microsoft.com/office/officeart/2008/layout/CircleAccentTimeline"/>
    <dgm:cxn modelId="{F300FB34-2E22-4315-86A9-61DBA640774E}" type="presParOf" srcId="{7AE2F161-3FE7-4139-A3E6-257CC737C6C7}" destId="{B4E9386D-B907-4F44-886D-27A0949B42A4}" srcOrd="16" destOrd="0" presId="urn:microsoft.com/office/officeart/2008/layout/CircleAccentTimeline"/>
    <dgm:cxn modelId="{28BFD33F-C561-4C16-A4DD-2DCE95EEDB15}" type="presParOf" srcId="{7AE2F161-3FE7-4139-A3E6-257CC737C6C7}" destId="{3E0C3F21-D495-4F78-8955-EC244FAC47E2}" srcOrd="17" destOrd="0" presId="urn:microsoft.com/office/officeart/2008/layout/CircleAccentTimeline"/>
  </dgm:cxnLst>
  <dgm:bg/>
  <dgm:whole/>
  <dgm:extLst>
    <a:ext uri="http://schemas.microsoft.com/office/drawing/2008/diagram">
      <dsp:dataModelExt xmlns:dsp="http://schemas.microsoft.com/office/drawing/2008/diagram" relId="rId53"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B352ED-A12D-4DBF-9526-D774288EBF03}">
      <dsp:nvSpPr>
        <dsp:cNvPr id="0" name=""/>
        <dsp:cNvSpPr/>
      </dsp:nvSpPr>
      <dsp:spPr>
        <a:xfrm>
          <a:off x="2186906" y="0"/>
          <a:ext cx="1540438" cy="1540672"/>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164159B-A4AA-4E7A-8605-313D93126FF1}">
      <dsp:nvSpPr>
        <dsp:cNvPr id="0" name=""/>
        <dsp:cNvSpPr/>
      </dsp:nvSpPr>
      <dsp:spPr>
        <a:xfrm>
          <a:off x="2527394" y="556229"/>
          <a:ext cx="855991" cy="4278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Gran Cantidad de Datos </a:t>
          </a:r>
        </a:p>
        <a:p>
          <a:pPr marL="0" lvl="0" indent="0" algn="ctr" defTabSz="266700">
            <a:lnSpc>
              <a:spcPct val="90000"/>
            </a:lnSpc>
            <a:spcBef>
              <a:spcPct val="0"/>
            </a:spcBef>
            <a:spcAft>
              <a:spcPct val="35000"/>
            </a:spcAft>
            <a:buNone/>
          </a:pPr>
          <a:r>
            <a:rPr lang="es-CO" sz="600" kern="1200"/>
            <a:t>Wikipedia, DAtaset Biblica</a:t>
          </a:r>
        </a:p>
      </dsp:txBody>
      <dsp:txXfrm>
        <a:off x="2527394" y="556229"/>
        <a:ext cx="855991" cy="427893"/>
      </dsp:txXfrm>
    </dsp:sp>
    <dsp:sp modelId="{8D887A9B-8A73-4202-8A4A-344D99B4E053}">
      <dsp:nvSpPr>
        <dsp:cNvPr id="0" name=""/>
        <dsp:cNvSpPr/>
      </dsp:nvSpPr>
      <dsp:spPr>
        <a:xfrm>
          <a:off x="1759055" y="885230"/>
          <a:ext cx="1540438" cy="1540672"/>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7330FD-7F20-4A97-8F94-1D5E4B416197}">
      <dsp:nvSpPr>
        <dsp:cNvPr id="0" name=""/>
        <dsp:cNvSpPr/>
      </dsp:nvSpPr>
      <dsp:spPr>
        <a:xfrm>
          <a:off x="2101278" y="1446580"/>
          <a:ext cx="855991" cy="4278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Algoritmo de Aprendizaje </a:t>
          </a:r>
        </a:p>
        <a:p>
          <a:pPr marL="0" lvl="0" indent="0" algn="ctr" defTabSz="266700">
            <a:lnSpc>
              <a:spcPct val="90000"/>
            </a:lnSpc>
            <a:spcBef>
              <a:spcPct val="0"/>
            </a:spcBef>
            <a:spcAft>
              <a:spcPct val="35000"/>
            </a:spcAft>
            <a:buNone/>
          </a:pPr>
          <a:r>
            <a:rPr lang="es-CO" sz="600" kern="1200"/>
            <a:t>sum(FX)</a:t>
          </a:r>
        </a:p>
      </dsp:txBody>
      <dsp:txXfrm>
        <a:off x="2101278" y="1446580"/>
        <a:ext cx="855991" cy="427893"/>
      </dsp:txXfrm>
    </dsp:sp>
    <dsp:sp modelId="{B51EDDCD-8038-4B79-928A-0163B2A77007}">
      <dsp:nvSpPr>
        <dsp:cNvPr id="0" name=""/>
        <dsp:cNvSpPr/>
      </dsp:nvSpPr>
      <dsp:spPr>
        <a:xfrm>
          <a:off x="2296545" y="1876394"/>
          <a:ext cx="1323475" cy="1324005"/>
        </a:xfrm>
        <a:prstGeom prst="blockArc">
          <a:avLst>
            <a:gd name="adj1" fmla="val 13500000"/>
            <a:gd name="adj2" fmla="val 10800000"/>
            <a:gd name="adj3" fmla="val 1274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B5B93E-529E-48AB-875B-745EF126C0A9}">
      <dsp:nvSpPr>
        <dsp:cNvPr id="0" name=""/>
        <dsp:cNvSpPr/>
      </dsp:nvSpPr>
      <dsp:spPr>
        <a:xfrm>
          <a:off x="2529419" y="2338212"/>
          <a:ext cx="855991" cy="4278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Modelo estadistico</a:t>
          </a:r>
        </a:p>
      </dsp:txBody>
      <dsp:txXfrm>
        <a:off x="2529419" y="2338212"/>
        <a:ext cx="855991" cy="42789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83A826-A625-4BCC-892F-6507833C6CA3}">
      <dsp:nvSpPr>
        <dsp:cNvPr id="0" name=""/>
        <dsp:cNvSpPr/>
      </dsp:nvSpPr>
      <dsp:spPr>
        <a:xfrm rot="5400000">
          <a:off x="605734"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64DC89-9248-475C-B755-5ECD7B33BD75}">
      <dsp:nvSpPr>
        <dsp:cNvPr id="0" name=""/>
        <dsp:cNvSpPr/>
      </dsp:nvSpPr>
      <dsp:spPr>
        <a:xfrm>
          <a:off x="386634" y="18336"/>
          <a:ext cx="1392144" cy="974456"/>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O" sz="600" kern="1200"/>
            <a:t>She sent me a Letter</a:t>
          </a:r>
        </a:p>
      </dsp:txBody>
      <dsp:txXfrm>
        <a:off x="434212" y="65914"/>
        <a:ext cx="1296988" cy="879300"/>
      </dsp:txXfrm>
    </dsp:sp>
    <dsp:sp modelId="{F4530473-8111-4446-B80A-CA8404956334}">
      <dsp:nvSpPr>
        <dsp:cNvPr id="0" name=""/>
        <dsp:cNvSpPr/>
      </dsp:nvSpPr>
      <dsp:spPr>
        <a:xfrm>
          <a:off x="1778779" y="111272"/>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CO" sz="1100" kern="1200" baseline="0">
              <a:latin typeface="Arial" panose="020B0604020202020204" pitchFamily="34" charset="0"/>
            </a:rPr>
            <a:t>Declaracion</a:t>
          </a:r>
        </a:p>
      </dsp:txBody>
      <dsp:txXfrm>
        <a:off x="1778779" y="111272"/>
        <a:ext cx="1012513" cy="787598"/>
      </dsp:txXfrm>
    </dsp:sp>
    <dsp:sp modelId="{C97A593F-5C77-4CBA-A1C6-DB73AC2DEBE6}">
      <dsp:nvSpPr>
        <dsp:cNvPr id="0" name=""/>
        <dsp:cNvSpPr/>
      </dsp:nvSpPr>
      <dsp:spPr>
        <a:xfrm rot="5400000">
          <a:off x="1759969"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106E89D-36F5-4ABB-AF02-180ADE7224DF}">
      <dsp:nvSpPr>
        <dsp:cNvPr id="0" name=""/>
        <dsp:cNvSpPr/>
      </dsp:nvSpPr>
      <dsp:spPr>
        <a:xfrm>
          <a:off x="1540870" y="1112971"/>
          <a:ext cx="1392144" cy="974456"/>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O" sz="600" kern="1200"/>
            <a:t>She -0.151 0.5555 5.222</a:t>
          </a:r>
        </a:p>
        <a:p>
          <a:pPr marL="0" lvl="0" indent="0" algn="ctr" defTabSz="266700">
            <a:lnSpc>
              <a:spcPct val="90000"/>
            </a:lnSpc>
            <a:spcBef>
              <a:spcPct val="0"/>
            </a:spcBef>
            <a:spcAft>
              <a:spcPct val="35000"/>
            </a:spcAft>
            <a:buNone/>
          </a:pPr>
          <a:r>
            <a:rPr lang="es-CO" sz="600" kern="1200"/>
            <a:t>sent 20322 222 222 22 22 </a:t>
          </a:r>
        </a:p>
        <a:p>
          <a:pPr marL="0" lvl="0" indent="0" algn="ctr" defTabSz="266700">
            <a:lnSpc>
              <a:spcPct val="90000"/>
            </a:lnSpc>
            <a:spcBef>
              <a:spcPct val="0"/>
            </a:spcBef>
            <a:spcAft>
              <a:spcPct val="35000"/>
            </a:spcAft>
            <a:buNone/>
          </a:pPr>
          <a:r>
            <a:rPr lang="es-CO" sz="600" kern="1200"/>
            <a:t>me  22 22 22  22 22 22 </a:t>
          </a:r>
        </a:p>
        <a:p>
          <a:pPr marL="0" lvl="0" indent="0" algn="ctr" defTabSz="266700">
            <a:lnSpc>
              <a:spcPct val="90000"/>
            </a:lnSpc>
            <a:spcBef>
              <a:spcPct val="0"/>
            </a:spcBef>
            <a:spcAft>
              <a:spcPct val="35000"/>
            </a:spcAft>
            <a:buNone/>
          </a:pPr>
          <a:r>
            <a:rPr lang="es-CO" sz="600" kern="1200"/>
            <a:t>a.011 0.1 .. 11 0.22 </a:t>
          </a:r>
        </a:p>
        <a:p>
          <a:pPr marL="0" lvl="0" indent="0" algn="ctr" defTabSz="266700">
            <a:lnSpc>
              <a:spcPct val="90000"/>
            </a:lnSpc>
            <a:spcBef>
              <a:spcPct val="0"/>
            </a:spcBef>
            <a:spcAft>
              <a:spcPct val="35000"/>
            </a:spcAft>
            <a:buNone/>
          </a:pPr>
          <a:r>
            <a:rPr lang="es-CO" sz="600" kern="1200"/>
            <a:t> letter0112 2022 0 111 110 11 0</a:t>
          </a:r>
        </a:p>
        <a:p>
          <a:pPr marL="0" lvl="0" indent="0" algn="ctr" defTabSz="266700">
            <a:lnSpc>
              <a:spcPct val="90000"/>
            </a:lnSpc>
            <a:spcBef>
              <a:spcPct val="0"/>
            </a:spcBef>
            <a:spcAft>
              <a:spcPct val="35000"/>
            </a:spcAft>
            <a:buNone/>
          </a:pPr>
          <a:endParaRPr lang="es-CO" sz="600" kern="1200"/>
        </a:p>
        <a:p>
          <a:pPr marL="0" lvl="0" indent="0" algn="ctr" defTabSz="266700">
            <a:lnSpc>
              <a:spcPct val="90000"/>
            </a:lnSpc>
            <a:spcBef>
              <a:spcPct val="0"/>
            </a:spcBef>
            <a:spcAft>
              <a:spcPct val="35000"/>
            </a:spcAft>
            <a:buNone/>
          </a:pPr>
          <a:endParaRPr lang="es-CO" sz="600" kern="1200"/>
        </a:p>
      </dsp:txBody>
      <dsp:txXfrm>
        <a:off x="1588448" y="1160549"/>
        <a:ext cx="1296988" cy="879300"/>
      </dsp:txXfrm>
    </dsp:sp>
    <dsp:sp modelId="{833EAB78-9C2D-423E-8294-D45F19F0C597}">
      <dsp:nvSpPr>
        <dsp:cNvPr id="0" name=""/>
        <dsp:cNvSpPr/>
      </dsp:nvSpPr>
      <dsp:spPr>
        <a:xfrm>
          <a:off x="2933015" y="1205908"/>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Modelo</a:t>
          </a:r>
          <a:r>
            <a:rPr lang="es-CO" sz="500" kern="1200"/>
            <a:t> </a:t>
          </a:r>
          <a:r>
            <a:rPr lang="es-CO" sz="1100" kern="1200" baseline="0">
              <a:latin typeface="Arial" panose="020B0604020202020204" pitchFamily="34" charset="0"/>
              <a:cs typeface="Arial" panose="020B0604020202020204" pitchFamily="34" charset="0"/>
            </a:rPr>
            <a:t>Estadistico</a:t>
          </a:r>
        </a:p>
      </dsp:txBody>
      <dsp:txXfrm>
        <a:off x="2933015" y="1205908"/>
        <a:ext cx="1012513" cy="787598"/>
      </dsp:txXfrm>
    </dsp:sp>
    <dsp:sp modelId="{340BD94C-F9E1-430F-AFF9-6A0FDCD065FF}">
      <dsp:nvSpPr>
        <dsp:cNvPr id="0" name=""/>
        <dsp:cNvSpPr/>
      </dsp:nvSpPr>
      <dsp:spPr>
        <a:xfrm>
          <a:off x="2695106" y="2207607"/>
          <a:ext cx="1392144" cy="974456"/>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CO" sz="600" kern="1200"/>
            <a:t>ella me envio una carta</a:t>
          </a:r>
        </a:p>
      </dsp:txBody>
      <dsp:txXfrm>
        <a:off x="2742684" y="2255185"/>
        <a:ext cx="1296988" cy="879300"/>
      </dsp:txXfrm>
    </dsp:sp>
    <dsp:sp modelId="{BB3FA62C-61B9-4663-9D4D-1B29D78834EE}">
      <dsp:nvSpPr>
        <dsp:cNvPr id="0" name=""/>
        <dsp:cNvSpPr/>
      </dsp:nvSpPr>
      <dsp:spPr>
        <a:xfrm>
          <a:off x="4087251" y="2300544"/>
          <a:ext cx="1012513"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57150" lvl="1" indent="-57150" algn="l" defTabSz="488950">
            <a:lnSpc>
              <a:spcPct val="90000"/>
            </a:lnSpc>
            <a:spcBef>
              <a:spcPct val="0"/>
            </a:spcBef>
            <a:spcAft>
              <a:spcPct val="15000"/>
            </a:spcAft>
            <a:buChar char="•"/>
          </a:pPr>
          <a:r>
            <a:rPr lang="es-CO" sz="1100" kern="1200"/>
            <a:t>Arbol de dependencia</a:t>
          </a:r>
        </a:p>
      </dsp:txBody>
      <dsp:txXfrm>
        <a:off x="4087251" y="2300544"/>
        <a:ext cx="1012513"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7B340A-8A27-4F53-B71A-C163B85AD632}">
      <dsp:nvSpPr>
        <dsp:cNvPr id="0" name=""/>
        <dsp:cNvSpPr/>
      </dsp:nvSpPr>
      <dsp:spPr>
        <a:xfrm>
          <a:off x="556"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0DBA6443-BEB7-4032-9006-9A4D9B3C70B3}">
      <dsp:nvSpPr>
        <dsp:cNvPr id="0" name=""/>
        <dsp:cNvSpPr/>
      </dsp:nvSpPr>
      <dsp:spPr>
        <a:xfrm rot="17700000">
          <a:off x="281274"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Repositorio GitHUB</a:t>
          </a:r>
        </a:p>
      </dsp:txBody>
      <dsp:txXfrm>
        <a:off x="281274" y="706366"/>
        <a:ext cx="990375" cy="477284"/>
      </dsp:txXfrm>
    </dsp:sp>
    <dsp:sp modelId="{809F6505-AC5E-4D39-AEED-B4ECB95F34B5}">
      <dsp:nvSpPr>
        <dsp:cNvPr id="0" name=""/>
        <dsp:cNvSpPr/>
      </dsp:nvSpPr>
      <dsp:spPr>
        <a:xfrm>
          <a:off x="857321"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DA8922C-F20B-4DAC-9D57-4A3B29A637E3}">
      <dsp:nvSpPr>
        <dsp:cNvPr id="0" name=""/>
        <dsp:cNvSpPr/>
      </dsp:nvSpPr>
      <dsp:spPr>
        <a:xfrm rot="17700000">
          <a:off x="1138039"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Google Colab</a:t>
          </a:r>
        </a:p>
      </dsp:txBody>
      <dsp:txXfrm>
        <a:off x="1138039" y="706366"/>
        <a:ext cx="990375" cy="477284"/>
      </dsp:txXfrm>
    </dsp:sp>
    <dsp:sp modelId="{6ADC4BDA-E4FC-4F7A-BD7D-3B3E01EE0A97}">
      <dsp:nvSpPr>
        <dsp:cNvPr id="0" name=""/>
        <dsp:cNvSpPr/>
      </dsp:nvSpPr>
      <dsp:spPr>
        <a:xfrm>
          <a:off x="1714085"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5F570620-D9B5-4183-8D1D-243A3751D501}">
      <dsp:nvSpPr>
        <dsp:cNvPr id="0" name=""/>
        <dsp:cNvSpPr/>
      </dsp:nvSpPr>
      <dsp:spPr>
        <a:xfrm rot="17700000">
          <a:off x="1994803"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Evaluacion  Datasets</a:t>
          </a:r>
        </a:p>
      </dsp:txBody>
      <dsp:txXfrm>
        <a:off x="1994803" y="706366"/>
        <a:ext cx="990375" cy="477284"/>
      </dsp:txXfrm>
    </dsp:sp>
    <dsp:sp modelId="{DE831FC3-F402-4481-8583-4CF3955E1BBA}">
      <dsp:nvSpPr>
        <dsp:cNvPr id="0" name=""/>
        <dsp:cNvSpPr/>
      </dsp:nvSpPr>
      <dsp:spPr>
        <a:xfrm>
          <a:off x="2570849"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A7AC736-168B-4DD7-AF1F-D065895A27F6}">
      <dsp:nvSpPr>
        <dsp:cNvPr id="0" name=""/>
        <dsp:cNvSpPr/>
      </dsp:nvSpPr>
      <dsp:spPr>
        <a:xfrm rot="17700000">
          <a:off x="2851567"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Libros Biblicos de prueba</a:t>
          </a:r>
        </a:p>
      </dsp:txBody>
      <dsp:txXfrm>
        <a:off x="2851567" y="706366"/>
        <a:ext cx="990375" cy="477284"/>
      </dsp:txXfrm>
    </dsp:sp>
    <dsp:sp modelId="{B3ECD065-8831-4BF5-9B40-4DB692F629E0}">
      <dsp:nvSpPr>
        <dsp:cNvPr id="0" name=""/>
        <dsp:cNvSpPr/>
      </dsp:nvSpPr>
      <dsp:spPr>
        <a:xfrm>
          <a:off x="3427614"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5FEC72FE-22F9-4511-8C22-7AC7FF2FF77A}">
      <dsp:nvSpPr>
        <dsp:cNvPr id="0" name=""/>
        <dsp:cNvSpPr/>
      </dsp:nvSpPr>
      <dsp:spPr>
        <a:xfrm rot="17700000">
          <a:off x="3708332"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Analisis de texto</a:t>
          </a:r>
        </a:p>
      </dsp:txBody>
      <dsp:txXfrm>
        <a:off x="3708332" y="706366"/>
        <a:ext cx="990375" cy="477284"/>
      </dsp:txXfrm>
    </dsp:sp>
    <dsp:sp modelId="{B2ED3881-6419-420A-86AF-5F414D00A1AC}">
      <dsp:nvSpPr>
        <dsp:cNvPr id="0" name=""/>
        <dsp:cNvSpPr/>
      </dsp:nvSpPr>
      <dsp:spPr>
        <a:xfrm>
          <a:off x="4284378" y="1355832"/>
          <a:ext cx="796691" cy="796691"/>
        </a:xfrm>
        <a:prstGeom prst="donut">
          <a:avLst>
            <a:gd name="adj" fmla="val 2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74E58F5-2AAB-469B-835C-BA042061EBAB}">
      <dsp:nvSpPr>
        <dsp:cNvPr id="0" name=""/>
        <dsp:cNvSpPr/>
      </dsp:nvSpPr>
      <dsp:spPr>
        <a:xfrm rot="17700000">
          <a:off x="4565096" y="706366"/>
          <a:ext cx="990375" cy="477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3020" tIns="0" rIns="0" bIns="0" numCol="1" spcCol="1270" anchor="ctr" anchorCtr="0">
          <a:noAutofit/>
        </a:bodyPr>
        <a:lstStyle/>
        <a:p>
          <a:pPr marL="0" lvl="0" indent="0" algn="l" defTabSz="577850">
            <a:lnSpc>
              <a:spcPct val="90000"/>
            </a:lnSpc>
            <a:spcBef>
              <a:spcPct val="0"/>
            </a:spcBef>
            <a:spcAft>
              <a:spcPct val="35000"/>
            </a:spcAft>
            <a:buNone/>
          </a:pPr>
          <a:r>
            <a:rPr lang="es-CO" sz="1300" kern="1200"/>
            <a:t>Ejemplos practicos</a:t>
          </a:r>
        </a:p>
      </dsp:txBody>
      <dsp:txXfrm>
        <a:off x="4565096" y="706366"/>
        <a:ext cx="990375" cy="47728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CircleAccentTimeline">
  <dgm:title val=""/>
  <dgm:desc val=""/>
  <dgm:catLst>
    <dgm:cat type="process" pri="7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clrData>
  <dgm:layoutNode name="Name0">
    <dgm:varLst>
      <dgm:dir/>
    </dgm:varLst>
    <dgm:choose name="Name1">
      <dgm:if name="Name2" func="var" arg="dir" op="equ" val="norm">
        <dgm:alg type="lin">
          <dgm:param type="fallback" val="2D"/>
          <dgm:param type="nodeVertAlign" val="b"/>
        </dgm:alg>
      </dgm:if>
      <dgm:else name="Name3">
        <dgm:alg type="lin">
          <dgm:param type="fallback" val="2D"/>
          <dgm:param type="nodeVertAlign" val="b"/>
          <dgm:param type="linDir" val="fromR"/>
        </dgm:alg>
      </dgm:else>
    </dgm:choose>
    <dgm:shape xmlns:r="http://schemas.openxmlformats.org/officeDocument/2006/relationships" r:blip="">
      <dgm:adjLst/>
    </dgm:shape>
    <dgm:constrLst>
      <dgm:constr type="h" for="ch" forName="parComposite" refType="h"/>
      <dgm:constr type="w" for="ch" forName="parComposite" refType="h" refFor="ch" refForName="parComposite" fact="0.4986"/>
      <dgm:constr type="h" for="ch" forName="desComposite" refType="h" fact="0.8722"/>
      <dgm:constr type="w" for="ch" forName="desComposite" refType="h" refFor="ch" refForName="desComposite" fact="0.6056"/>
      <dgm:constr type="w" for="ch" forName="parBackupNorm" refType="w" refFor="ch" refForName="parComposite" fact="-0.3369"/>
      <dgm:constr type="w" for="ch" forName="parBackupRTL" refType="w" refFor="ch" refForName="parComposite" fact="-0.3369"/>
      <dgm:constr type="w" for="ch" forName="parBackupRev" refType="w" refFor="ch" refForName="parComposite" fact="0"/>
      <dgm:constr type="w" for="ch" forName="desBackupLeftNorm" refType="w" refFor="ch" refForName="desComposite" fact="-0.3376"/>
      <dgm:constr type="w" for="ch" forName="desBackupLeftRev" refType="w" refFor="ch" refForName="desComposite" fact="-0.3376"/>
      <dgm:constr type="w" for="ch" forName="desBackupRightNorm" refType="w" refFor="ch" refForName="desComposite" fact="-0.3376"/>
      <dgm:constr type="w" for="ch" forName="desBackupRightRev" refType="w" refFor="ch" refForName="desComposite" fact="-0.3376"/>
      <dgm:constr type="w" for="ch" forName="parSpace" refType="w" refFor="ch" refForName="parComposite" fact="0.05"/>
      <dgm:constr type="w" for="ch" forName="desSpace" refType="w" refFor="ch" refForName="parComposite" fact="0.05"/>
      <dgm:constr type="primFontSz" for="des" forName="parTx" op="equ" val="65"/>
      <dgm:constr type="primFontSz" for="des" forName="chTx" refType="primFontSz" refFor="des" refForName="parTx" op="lte" val="65"/>
      <dgm:constr type="primFontSz" for="des" forName="desTx" refType="primFontSz" refFor="des" refForName="chTx" op="lte" val="65"/>
      <dgm:constr type="primFontSz" for="des" forName="desTx" refType="primFontSz" refFor="des" refForName="parTx" op="lte"/>
    </dgm:constrLst>
    <dgm:forEach name="Name4" axis="ch" ptType="node">
      <dgm:layoutNode name="parComposite">
        <dgm:alg type="composite"/>
        <dgm:shape xmlns:r="http://schemas.openxmlformats.org/officeDocument/2006/relationships" r:blip="">
          <dgm:adjLst/>
        </dgm:shape>
        <dgm:choose name="Name5">
          <dgm:if name="Name6" func="var" arg="dir" op="equ" val="norm">
            <dgm:constrLst>
              <dgm:constr type="l" for="ch" forName="parBigCircle"/>
              <dgm:constr type="ctrY" for="ch" forName="parBigCircle" refType="h" fact="0.5639"/>
              <dgm:constr type="w" for="ch" forName="parBigCircle" refType="w" fact="0.6631"/>
              <dgm:constr type="h" for="ch" forName="parBigCircle" refType="w" refFor="ch" refForName="parBigCircle"/>
              <dgm:constr type="r" for="ch" forName="parTx" refType="w"/>
              <dgm:constr type="t" for="ch" forName="parTx"/>
              <dgm:constr type="w" for="ch" forName="parTx" refType="w" fact="0.7084"/>
              <dgm:constr type="h" for="ch" forName="parTx" refType="h" fact="0.4562"/>
              <dgm:constr type="t" for="ch" forName="bSpace" refType="ctrY" refFor="ch" refForName="parBigCircle"/>
              <dgm:constr type="b" for="ch" forName="bSpace" refType="h"/>
              <dgm:constr type="l" for="ch" forName="bSpace"/>
              <dgm:constr type="w" for="ch" forName="bSpace" val="1"/>
            </dgm:constrLst>
          </dgm:if>
          <dgm:else name="Name7">
            <dgm:constrLst>
              <dgm:constr type="r" for="ch" forName="parBigCircle" refType="w"/>
              <dgm:constr type="ctrY" for="ch" forName="parBigCircle" refType="h" fact="0.5639"/>
              <dgm:constr type="w" for="ch" forName="parBigCircle" refType="w" fact="0.6631"/>
              <dgm:constr type="h" for="ch" forName="parBigCircle" refType="w" refFor="ch" refForName="parBigCircle"/>
              <dgm:constr type="l" for="ch" forName="parTx" fact="0"/>
              <dgm:constr type="t" for="ch" forName="parTx"/>
              <dgm:constr type="w" for="ch" forName="parTx" refType="w" fact="0.7084"/>
              <dgm:constr type="h" for="ch" forName="parTx" refType="h" fact="0.4562"/>
              <dgm:constr type="t" for="ch" forName="bSpace" refType="ctrY" refFor="ch" refForName="parBigCircle"/>
              <dgm:constr type="b" for="ch" forName="bSpace" refType="h"/>
              <dgm:constr type="r" for="ch" forName="bSpace"/>
              <dgm:constr type="w" for="ch" forName="bSpace" val="1"/>
            </dgm:constrLst>
          </dgm:else>
        </dgm:choose>
        <dgm:layoutNode name="parBigCircle" styleLbl="node0">
          <dgm:alg type="sp"/>
          <dgm:shape xmlns:r="http://schemas.openxmlformats.org/officeDocument/2006/relationships" type="donut" r:blip="">
            <dgm:adjLst>
              <dgm:adj idx="1" val="0.2"/>
            </dgm:adjLst>
          </dgm:shape>
          <dgm:presOf/>
          <dgm:constrLst>
            <dgm:constr type="h" refType="w" op="equ"/>
          </dgm:constrLst>
        </dgm:layoutNode>
        <dgm:layoutNode name="parTx" styleLbl="revTx">
          <dgm:choose name="Name8">
            <dgm:if name="Name9" func="var" arg="dir" op="equ" val="norm">
              <dgm:alg type="tx">
                <dgm:param type="autoTxRot" val="grav"/>
                <dgm:param type="parTxLTRAlign" val="l"/>
              </dgm:alg>
              <dgm:shape xmlns:r="http://schemas.openxmlformats.org/officeDocument/2006/relationships" rot="295" type="rect" r:blip="">
                <dgm:adjLst/>
              </dgm:shape>
              <dgm:presOf axis="self" ptType="node"/>
              <dgm:constrLst>
                <dgm:constr type="lMarg" refType="primFontSz" fact="0.2"/>
                <dgm:constr type="rMarg"/>
                <dgm:constr type="tMarg"/>
                <dgm:constr type="bMarg"/>
              </dgm:constrLst>
            </dgm:if>
            <dgm:else name="Name10">
              <dgm:alg type="tx">
                <dgm:param type="autoTxRot" val="grav"/>
                <dgm:param type="parTxLTRAlign" val="r"/>
              </dgm:alg>
              <dgm:shape xmlns:r="http://schemas.openxmlformats.org/officeDocument/2006/relationships" rot="65" type="rect" r:blip="">
                <dgm:adjLst/>
              </dgm:shape>
              <dgm:presOf axis="self" ptType="node"/>
              <dgm:constrLst>
                <dgm:constr type="lMarg"/>
                <dgm:constr type="rMarg" refType="primFontSz" fact="0.2"/>
                <dgm:constr type="tMarg"/>
                <dgm:constr type="bMarg"/>
              </dgm:constrLst>
            </dgm:else>
          </dgm:choose>
          <dgm:ruleLst>
            <dgm:rule type="primFontSz" val="5" fact="NaN" max="NaN"/>
          </dgm:ruleLst>
        </dgm:layoutNode>
        <dgm:layoutNode name="bSpace">
          <dgm:alg type="sp"/>
          <dgm:shape xmlns:r="http://schemas.openxmlformats.org/officeDocument/2006/relationships" r:blip="">
            <dgm:adjLst/>
          </dgm:shape>
          <dgm:presOf/>
        </dgm:layoutNode>
      </dgm:layoutNode>
      <dgm:choose name="Name11">
        <dgm:if name="Name12" func="var" arg="dir" op="equ" val="norm">
          <dgm:layoutNode name="parBackupNorm">
            <dgm:alg type="sp"/>
            <dgm:shape xmlns:r="http://schemas.openxmlformats.org/officeDocument/2006/relationships" r:blip="">
              <dgm:adjLst/>
            </dgm:shape>
            <dgm:presOf/>
          </dgm:layoutNode>
        </dgm:if>
        <dgm:else name="Name13">
          <dgm:layoutNode name="parBackupRTL">
            <dgm:alg type="sp"/>
            <dgm:shape xmlns:r="http://schemas.openxmlformats.org/officeDocument/2006/relationships" r:blip="">
              <dgm:adjLst/>
            </dgm:shape>
            <dgm:presOf/>
          </dgm:layoutNode>
        </dgm:else>
      </dgm:choose>
      <dgm:forEach name="Name14" axis="followSib" ptType="sibTrans" hideLastTrans="0" cnt="1">
        <dgm:layoutNode name="parSpace">
          <dgm:alg type="sp"/>
          <dgm:shape xmlns:r="http://schemas.openxmlformats.org/officeDocument/2006/relationships" r:blip="">
            <dgm:adjLst/>
          </dgm:shape>
          <dgm:presOf/>
        </dgm:layoutNode>
      </dgm:forEach>
      <dgm:forEach name="Name15" axis="ch" ptType="node">
        <dgm:choose name="Name16">
          <dgm:if name="Name17" func="var" arg="dir" op="equ" val="norm">
            <dgm:layoutNode name="desBackupLeftNorm">
              <dgm:alg type="sp"/>
              <dgm:shape xmlns:r="http://schemas.openxmlformats.org/officeDocument/2006/relationships" r:blip="">
                <dgm:adjLst/>
              </dgm:shape>
              <dgm:presOf/>
            </dgm:layoutNode>
          </dgm:if>
          <dgm:else name="Name18">
            <dgm:choose name="Name19">
              <dgm:if name="Name20" axis="self" ptType="node" func="pos" op="equ" val="1">
                <dgm:layoutNode name="desBackupRightRev">
                  <dgm:alg type="sp"/>
                  <dgm:shape xmlns:r="http://schemas.openxmlformats.org/officeDocument/2006/relationships" r:blip="">
                    <dgm:adjLst/>
                  </dgm:shape>
                  <dgm:presOf/>
                </dgm:layoutNode>
              </dgm:if>
              <dgm:else name="Name21"/>
            </dgm:choose>
          </dgm:else>
        </dgm:choose>
        <dgm:layoutNode name="desComposite">
          <dgm:alg type="composite"/>
          <dgm:shape xmlns:r="http://schemas.openxmlformats.org/officeDocument/2006/relationships" r:blip="">
            <dgm:adjLst/>
          </dgm:shape>
          <dgm:choose name="Name22">
            <dgm:if name="Name23" func="var" arg="dir" op="equ" val="norm">
              <dgm:constrLst>
                <dgm:constr type="ctrX" for="ch" forName="desCircle" refType="w" fact="0.5"/>
                <dgm:constr type="ctrY" for="ch" forName="desCircle" refType="h" fact="0.5"/>
                <dgm:constr type="w" for="ch" forName="desCircle" refType="w" fact="0.3249"/>
                <dgm:constr type="h" for="ch" forName="desCircle" refType="w" refFor="ch" refForName="desCircle"/>
                <dgm:constr type="l" for="ch" forName="chTx"/>
                <dgm:constr type="b" for="ch" forName="chTx" refType="h"/>
                <dgm:constr type="w" for="ch" forName="chTx" refType="w" fact="0.5786"/>
                <dgm:constr type="h" for="ch" forName="chTx" refType="h" fact="0.4525"/>
                <dgm:constr type="r" for="ch" forName="desTx" refType="w"/>
                <dgm:constr type="t" for="ch" forName="desTx"/>
                <dgm:constr type="w" for="ch" forName="desTx" refType="w" fact="0.5786"/>
                <dgm:constr type="h" for="ch" forName="desTx" refType="h" fact="0.4525"/>
              </dgm:constrLst>
            </dgm:if>
            <dgm:else name="Name24">
              <dgm:constrLst>
                <dgm:constr type="ctrX" for="ch" forName="desCircle" refType="w" fact="0.5"/>
                <dgm:constr type="ctrY" for="ch" forName="desCircle" refType="h" fact="0.5"/>
                <dgm:constr type="w" for="ch" forName="desCircle" refType="w" fact="0.3249"/>
                <dgm:constr type="h" for="ch" forName="desCircle" refType="w" refFor="ch" refForName="desCircle"/>
                <dgm:constr type="r" for="ch" forName="chTx" refType="w"/>
                <dgm:constr type="b" for="ch" forName="chTx" refType="h"/>
                <dgm:constr type="w" for="ch" forName="chTx" refType="w" fact="0.5786"/>
                <dgm:constr type="h" for="ch" forName="chTx" refType="h" fact="0.4525"/>
                <dgm:constr type="l" for="ch" forName="desTx"/>
                <dgm:constr type="t" for="ch" forName="desTx"/>
                <dgm:constr type="w" for="ch" forName="desTx" refType="w" fact="0.5786"/>
                <dgm:constr type="h" for="ch" forName="desTx" refType="h" fact="0.4525"/>
              </dgm:constrLst>
            </dgm:else>
          </dgm:choose>
          <dgm:layoutNode name="desCircle" styleLbl="node1">
            <dgm:alg type="sp"/>
            <dgm:shape xmlns:r="http://schemas.openxmlformats.org/officeDocument/2006/relationships" type="ellipse" r:blip="">
              <dgm:adjLst/>
            </dgm:shape>
            <dgm:presOf/>
            <dgm:constrLst>
              <dgm:constr type="h" refType="w" op="equ"/>
            </dgm:constrLst>
          </dgm:layoutNode>
          <dgm:layoutNode name="chTx" styleLbl="revTx">
            <dgm:choose name="Name25">
              <dgm:if name="Name26" func="var" arg="dir" op="equ" val="norm">
                <dgm:alg type="tx">
                  <dgm:param type="autoTxRot" val="grav"/>
                  <dgm:param type="parTxLTRAlign" val="r"/>
                  <dgm:param type="txAnchorVert" val="mid"/>
                  <dgm:param type="txAnchorVertCh" val="mid"/>
                </dgm:alg>
                <dgm:shape xmlns:r="http://schemas.openxmlformats.org/officeDocument/2006/relationships" rot="295" type="rect" r:blip="">
                  <dgm:adjLst/>
                </dgm:shape>
                <dgm:presOf axis="self" ptType="node"/>
              </dgm:if>
              <dgm:else name="Name27">
                <dgm:alg type="tx">
                  <dgm:param type="autoTxRot" val="grav"/>
                  <dgm:param type="parTxLTRAlign" val="l"/>
                  <dgm:param type="txAnchorVert" val="mid"/>
                  <dgm:param type="txAnchorVertCh" val="mid"/>
                </dgm:alg>
                <dgm:shape xmlns:r="http://schemas.openxmlformats.org/officeDocument/2006/relationships" rot="65" type="rect" r:blip="">
                  <dgm:adjLst/>
                </dgm:shape>
                <dgm:presOf axis="self" ptType="node"/>
              </dgm:else>
            </dgm:choose>
            <dgm:choose name="Name28">
              <dgm:if name="Name29" func="var" arg="dir" op="equ" val="norm">
                <dgm:constrLst>
                  <dgm:constr type="lMarg"/>
                  <dgm:constr type="rMarg" refType="primFontSz" fact="0.2"/>
                  <dgm:constr type="tMarg"/>
                  <dgm:constr type="bMarg"/>
                </dgm:constrLst>
              </dgm:if>
              <dgm:else name="Name30">
                <dgm:constrLst>
                  <dgm:constr type="rMarg"/>
                  <dgm:constr type="lMarg" refType="primFontSz" fact="0.2"/>
                  <dgm:constr type="tMarg"/>
                  <dgm:constr type="bMarg"/>
                </dgm:constrLst>
              </dgm:else>
            </dgm:choose>
            <dgm:ruleLst>
              <dgm:rule type="primFontSz" val="5" fact="NaN" max="NaN"/>
            </dgm:ruleLst>
          </dgm:layoutNode>
          <dgm:layoutNode name="desTx" styleLbl="revTx">
            <dgm:varLst>
              <dgm:bulletEnabled val="1"/>
            </dgm:varLst>
            <dgm:choose name="Name31">
              <dgm:if name="Name32" func="var" arg="dir" op="equ" val="norm">
                <dgm:alg type="tx">
                  <dgm:param type="autoTxRot" val="grav"/>
                  <dgm:param type="parTxLTRAlign" val="l"/>
                  <dgm:param type="shpTxLTRAlignCh" val="l"/>
                  <dgm:param type="stBulletLvl" val="1"/>
                  <dgm:param type="txAnchorVert" val="mid"/>
                </dgm:alg>
                <dgm:shape xmlns:r="http://schemas.openxmlformats.org/officeDocument/2006/relationships" rot="295" type="rect" r:blip="">
                  <dgm:adjLst/>
                </dgm:shape>
                <dgm:presOf axis="des" ptType="node"/>
              </dgm:if>
              <dgm:else name="Name33">
                <dgm:alg type="tx">
                  <dgm:param type="autoTxRot" val="grav"/>
                  <dgm:param type="parTxLTRAlign" val="r"/>
                  <dgm:param type="shpTxLTRAlignCh" val="r"/>
                  <dgm:param type="stBulletLvl" val="1"/>
                  <dgm:param type="txAnchorVert" val="mid"/>
                </dgm:alg>
                <dgm:shape xmlns:r="http://schemas.openxmlformats.org/officeDocument/2006/relationships" rot="65" type="rect" r:blip="">
                  <dgm:adjLst/>
                </dgm:shape>
                <dgm:presOf axis="des" ptType="node"/>
              </dgm:else>
            </dgm:choose>
            <dgm:choose name="Name34">
              <dgm:if name="Name35" func="var" arg="dir" op="equ" val="norm">
                <dgm:constrLst>
                  <dgm:constr type="rMarg"/>
                  <dgm:constr type="lMarg" refType="primFontSz" fact="0.2"/>
                  <dgm:constr type="tMarg"/>
                  <dgm:constr type="bMarg"/>
                </dgm:constrLst>
              </dgm:if>
              <dgm:else name="Name36">
                <dgm:constrLst>
                  <dgm:constr type="lMarg"/>
                  <dgm:constr type="rMarg" refType="primFontSz" fact="0.2"/>
                  <dgm:constr type="tMarg"/>
                  <dgm:constr type="bMarg"/>
                </dgm:constrLst>
              </dgm:else>
            </dgm:choose>
            <dgm:ruleLst>
              <dgm:rule type="primFontSz" val="5" fact="NaN" max="NaN"/>
            </dgm:ruleLst>
          </dgm:layoutNode>
        </dgm:layoutNode>
        <dgm:layoutNode name="desBackupRightNorm">
          <dgm:alg type="sp"/>
          <dgm:shape xmlns:r="http://schemas.openxmlformats.org/officeDocument/2006/relationships" r:blip="">
            <dgm:adjLst/>
          </dgm:shape>
          <dgm:presOf/>
        </dgm:layoutNode>
        <dgm:choose name="Name37">
          <dgm:if name="Name38" func="var" arg="dir" op="neq" val="norm">
            <dgm:choose name="Name39">
              <dgm:if name="Name40" axis="self" ptType="node" func="revPos" op="neq" val="1">
                <dgm:layoutNode name="desBackupLeftRev">
                  <dgm:alg type="sp"/>
                  <dgm:shape xmlns:r="http://schemas.openxmlformats.org/officeDocument/2006/relationships" r:blip="">
                    <dgm:adjLst/>
                  </dgm:shape>
                  <dgm:presOf/>
                </dgm:layoutNode>
              </dgm:if>
              <dgm:else name="Name41"/>
            </dgm:choose>
          </dgm:if>
          <dgm:else name="Name42"/>
        </dgm:choose>
        <dgm:forEach name="Name43" axis="followSib" ptType="sibTrans" hideLastTrans="0" cnt="1">
          <dgm:layoutNode name="desSpace">
            <dgm:alg type="sp"/>
            <dgm:shape xmlns:r="http://schemas.openxmlformats.org/officeDocument/2006/relationships" r:blip="">
              <dgm:adjLst/>
            </dgm:shape>
            <dgm:presOf/>
          </dgm:layoutNode>
        </dgm:forEach>
      </dgm:forEach>
      <dgm:choose name="Name44">
        <dgm:if name="Name45" func="var" arg="dir" op="neq" val="norm">
          <dgm:layoutNode name="parBackupRev">
            <dgm:alg type="sp"/>
            <dgm:shape xmlns:r="http://schemas.openxmlformats.org/officeDocument/2006/relationships" r:blip="">
              <dgm:adjLst/>
            </dgm:shape>
            <dgm:presOf/>
          </dgm:layoutNode>
        </dgm:if>
        <dgm:else name="Name4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Dav98</b:Tag>
    <b:SourceType>Book</b:SourceType>
    <b:Guid>{486E9A5B-C614-445F-AD14-97C83749AB0A}</b:Guid>
    <b:Author>
      <b:Author>
        <b:NameList>
          <b:Person>
            <b:Last>Davis</b:Last>
            <b:First>Kenneth</b:First>
            <b:Middle>C.</b:Middle>
          </b:Person>
        </b:NameList>
      </b:Author>
      <b:Translator>
        <b:NameList>
          <b:Person>
            <b:Last>Arijon</b:Last>
            <b:First>Teresa</b:First>
          </b:Person>
        </b:NameList>
      </b:Translator>
    </b:Author>
    <b:Title>Que se yo de la Biblia</b:Title>
    <b:Year>1998</b:Year>
    <b:City>New York</b:City>
    <b:Publisher>Sudamericana</b:Publisher>
    <b:RefOrder>48</b:RefOrder>
  </b:Source>
  <b:Source>
    <b:Tag>Asc</b:Tag>
    <b:SourceType>InternetSite</b:SourceType>
    <b:Guid>{797B7B04-AA30-4531-BB26-685A58022F2B}</b:Guid>
    <b:Title>Chronology of the Bible</b:Title>
    <b:Author>
      <b:Author>
        <b:NameList>
          <b:Person>
            <b:Last>Aschmann</b:Last>
            <b:First>Rick</b:First>
          </b:Person>
        </b:NameList>
      </b:Author>
    </b:Author>
    <b:Year>2022</b:Year>
    <b:Month>05</b:Month>
    <b:Day>21</b:Day>
    <b:URL>https://aschmann.net/BibleChronology/castellano.html</b:URL>
    <b:RefOrder>53</b:RefOrder>
  </b:Source>
  <b:Source>
    <b:Tag>Sow20</b:Tag>
    <b:SourceType>Book</b:SourceType>
    <b:Guid>{0C640A61-5B3F-4F4A-B355-6FD2F6DE94F6}</b:Guid>
    <b:Author>
      <b:Author>
        <b:NameList>
          <b:Person>
            <b:Last>Sowmya Vajjala</b:Last>
            <b:First>Bodhisattwa</b:First>
            <b:Middle>Majumder, Anuj Gupta, Harshit Surana</b:Middle>
          </b:Person>
        </b:NameList>
      </b:Author>
    </b:Author>
    <b:Title>Practical Natural language Processing</b:Title>
    <b:Year>2020</b:Year>
    <b:City>Sebastopol</b:City>
    <b:Publisher>O'Relly Media, inc</b:Publisher>
    <b:StateProvince>CA</b:StateProvince>
    <b:CountryRegion>USA</b:CountryRegion>
    <b:RefOrder>33</b:RefOrder>
  </b:Source>
  <b:Source>
    <b:Tag>Rav21</b:Tag>
    <b:SourceType>Book</b:SourceType>
    <b:Guid>{535EFE9E-8DDB-452D-AFF5-58A954C3E841}</b:Guid>
    <b:Author>
      <b:Author>
        <b:NameList>
          <b:Person>
            <b:Last>Ravichandiran</b:Last>
            <b:First>Sudharshan</b:First>
          </b:Person>
        </b:NameList>
      </b:Author>
    </b:Author>
    <b:Title>Getting Started with Goggle BERT</b:Title>
    <b:Year>January  2021</b:Year>
    <b:City>Birmingham</b:City>
    <b:Publisher>Packt Publishing Ltda.</b:Publisher>
    <b:CountryRegion>UK</b:CountryRegion>
    <b:RefOrder>34</b:RefOrder>
  </b:Source>
  <b:Source>
    <b:Tag>Sar19</b:Tag>
    <b:SourceType>Book</b:SourceType>
    <b:Guid>{6375392D-7413-4954-9855-912FFC51769B}</b:Guid>
    <b:Author>
      <b:Author>
        <b:NameList>
          <b:Person>
            <b:Last>Sarah Guthals</b:Last>
            <b:First>Phd</b:First>
            <b:Middle>Phil Haack</b:Middle>
          </b:Person>
        </b:NameList>
      </b:Author>
    </b:Author>
    <b:Title>GitHub dummies A wiley brand</b:Title>
    <b:Year>2019</b:Year>
    <b:City>Hooboken</b:City>
    <b:Publisher>John Wiley &amp; Son, inc</b:Publisher>
    <b:StateProvince>NJ</b:StateProvince>
    <b:CountryRegion>USA</b:CountryRegion>
    <b:RefOrder>45</b:RefOrder>
  </b:Source>
  <b:Source>
    <b:Tag>Con23</b:Tag>
    <b:SourceType>InternetSite</b:SourceType>
    <b:Guid>{3BCFE3D9-229D-4ECB-BE43-D5BC8F93632C}</b:Guid>
    <b:Title>Concepto y definicion Net</b:Title>
    <b:Year>2023</b:Year>
    <b:Month>7</b:Month>
    <b:Day>28</b:Day>
    <b:URL>https://conceptodefinicion.net/descubre-cuantas-palabras-hay-en-la-biblia/</b:URL>
    <b:RefOrder>1</b:RefOrder>
  </b:Source>
  <b:Source>
    <b:Tag>Embsf</b:Tag>
    <b:SourceType>InternetSite</b:SourceType>
    <b:Guid>{D2622FC0-CDA6-406F-A444-8342A341D3E9}</b:Guid>
    <b:Title>Embajada de Israel en España</b:Title>
    <b:Year>s.f.</b:Year>
    <b:URL>https://embassies.gov.il/madrid/AboutIsrael/AmongtheNations/Pages/ENTRE-NACIONES-Judeidad.aspx</b:URL>
    <b:RefOrder>3</b:RefOrder>
  </b:Source>
  <b:Source>
    <b:Tag>NLT23</b:Tag>
    <b:SourceType>InternetSite</b:SourceType>
    <b:Guid>{60FB142A-DC2A-4CBA-ABFD-B5BC2D32AC2F}</b:Guid>
    <b:Title>NLTK</b:Title>
    <b:Year>Consultada en 2023</b:Year>
    <b:Month>11</b:Month>
    <b:Day>22</b:Day>
    <b:URL>https://www.nltk.org/</b:URL>
    <b:RefOrder>40</b:RefOrder>
  </b:Source>
  <b:Source>
    <b:Tag>Tex</b:Tag>
    <b:SourceType>InternetSite</b:SourceType>
    <b:Guid>{20C32203-1799-4B6B-B1A9-95CD5A16F88E}</b:Guid>
    <b:Title>Textblob: Simplified Text Processing</b:Title>
    <b:URL>https://textblob.readthedocs.io/en/dev/</b:URL>
    <b:Year>Consultado en 2023</b:Year>
    <b:Month>Noviembre</b:Month>
    <b:RefOrder>41</b:RefOrder>
  </b:Source>
  <b:Source>
    <b:Tag>GEN23</b:Tag>
    <b:SourceType>InternetSite</b:SourceType>
    <b:Guid>{59D9D414-198F-4853-8C70-E744B6ACF60C}</b:Guid>
    <b:Title>GENSIM topic modeling for humans</b:Title>
    <b:Year>Consultada en Nov 22 2023</b:Year>
    <b:URL>https://radimrehurek.com/gensim/</b:URL>
    <b:RefOrder>42</b:RefOrder>
  </b:Source>
  <b:Source>
    <b:Tag>Tra23</b:Tag>
    <b:SourceType>InternetSite</b:SourceType>
    <b:Guid>{6C56D3A9-7169-4997-94D9-C6F3EEE9512C}</b:Guid>
    <b:Title>Tranformers Huggin Face</b:Title>
    <b:Year>Consultado en nov 22 2023</b:Year>
    <b:URL>https://huggingface.co/docs/transformers/index</b:URL>
    <b:RefOrder>43</b:RefOrder>
  </b:Source>
  <b:Source>
    <b:Tag>ASA</b:Tag>
    <b:SourceType>InternetSite</b:SourceType>
    <b:Guid>{709DF18F-DE05-40BE-A26E-7187D54BC12E}</b:Guid>
    <b:Author>
      <b:Author>
        <b:NameList>
          <b:Person>
            <b:Last>ASALE</b:Last>
            <b:First>R</b:First>
            <b:Middle>&amp; RAE</b:Middle>
          </b:Person>
        </b:NameList>
      </b:Author>
    </b:Author>
    <b:Title>Real Academia Española</b:Title>
    <b:Day>2023</b:Day>
    <b:URL>https://dle.rae.es/inteligencia</b:URL>
    <b:RefOrder>4</b:RefOrder>
  </b:Source>
  <b:Source>
    <b:Tag>Yul20</b:Tag>
    <b:SourceType>Book</b:SourceType>
    <b:Guid>{8B3D0AAD-6FFA-44CB-B90B-4E4FC62AA910}</b:Guid>
    <b:Title>Natural Language Proccesing with Python and Spacy A practical introduction</b:Title>
    <b:Year>2020</b:Year>
    <b:City>San Francisco</b:City>
    <b:Publisher>No starch Press, Inc.</b:Publisher>
    <b:LCID>en-US</b:LCID>
    <b:Author>
      <b:Author>
        <b:NameList>
          <b:Person>
            <b:Last>Vasiliev</b:Last>
            <b:First>Yuli</b:First>
          </b:Person>
        </b:NameList>
      </b:Author>
    </b:Author>
    <b:StateProvince>CA</b:StateProvince>
    <b:CountryRegion>USA</b:CountryRegion>
    <b:Pages>1,2</b:Pages>
    <b:RefOrder>5</b:RefOrder>
  </b:Source>
  <b:Source>
    <b:Tag>Pat</b:Tag>
    <b:SourceType>InternetSite</b:SourceType>
    <b:Guid>{DAB2AF34-0B42-41C0-A781-4F4C21B20C52}</b:Guid>
    <b:Title>EEtimes</b:Title>
    <b:URL>https://www.eetimes.com/digital-data-storage-is-undergoing-mind-boggling-growth/</b:URL>
    <b:Author>
      <b:Author>
        <b:NameList>
          <b:Person>
            <b:Last>Cheesem</b:Last>
            <b:First>Patrick</b:First>
          </b:Person>
        </b:NameList>
      </b:Author>
    </b:Author>
    <b:RefOrder>7</b:RefOrder>
  </b:Source>
  <b:Source>
    <b:Tag>Sri18</b:Tag>
    <b:SourceType>BookSection</b:SourceType>
    <b:Guid>{E7319084-657B-47CA-931B-1AFB3F7EB0A3}</b:Guid>
    <b:Author>
      <b:Author>
        <b:NameList>
          <b:Person>
            <b:Last>Srinivasa-Desikan</b:Last>
            <b:First>Bhargav</b:First>
          </b:Person>
        </b:NameList>
      </b:Author>
      <b:BookAuthor>
        <b:NameList>
          <b:Person>
            <b:Last>Srinivasa-Desikan</b:Last>
            <b:First>Bhargav</b:First>
          </b:Person>
        </b:NameList>
      </b:BookAuthor>
    </b:Author>
    <b:BookTitle>Natural Language Processing and Computacional Linguistics</b:BookTitle>
    <b:Year>2018</b:Year>
    <b:Pages>9-23</b:Pages>
    <b:ChapterNumber>What is Text Analysis</b:ChapterNumber>
    <b:RefOrder>6</b:RefOrder>
  </b:Source>
  <b:Source>
    <b:Tag>NVI15</b:Tag>
    <b:SourceType>InternetSite</b:SourceType>
    <b:Guid>{CD156474-55ED-40D7-BE68-2072469F6963}</b:Guid>
    <b:Title>NVIDIA DEVELOPER</b:Title>
    <b:Year>2015</b:Year>
    <b:Month>JUN</b:Month>
    <b:Day>14</b:Day>
    <b:URL>https://developer.nvidia.com/blog/introduction-neural-machine-translation-gpus-part-2/</b:URL>
    <b:ShortTitle>Introduction to Neural Machine Translation with GPUs (Part 2)</b:ShortTitle>
    <b:RefOrder>10</b:RefOrder>
  </b:Source>
  <b:Source>
    <b:Tag>Alv95</b:Tag>
    <b:SourceType>BookSection</b:SourceType>
    <b:Guid>{1ED97E30-C20A-4107-AC9D-163547C73CDA}</b:Guid>
    <b:Title>Cristianismo Primitivo y Religiones Mistéricas</b:Title>
    <b:Year>1995</b:Year>
    <b:Author>
      <b:Author>
        <b:NameList>
          <b:Person>
            <b:Last>Alvear</b:Last>
            <b:First>Jaime</b:First>
          </b:Person>
        </b:NameList>
      </b:Author>
      <b:BookAuthor>
        <b:NameList>
          <b:Person>
            <b:Last>Alvear</b:Last>
            <b:First>Jaime</b:First>
          </b:Person>
        </b:NameList>
      </b:BookAuthor>
    </b:Author>
    <b:BookTitle>Cristianismo Primitivo y Religiones Mistéricas</b:BookTitle>
    <b:Pages>19</b:Pages>
    <b:City>Madrid</b:City>
    <b:Publisher>Ed. Cátedra. Historia Serie Mayor</b:Publisher>
    <b:ChapterNumber>1</b:ChapterNumber>
    <b:ShortTitle>Fuentes para el conocimiento de Jesús</b:ShortTitle>
    <b:RefOrder>50</b:RefOrder>
  </b:Source>
  <b:Source>
    <b:Tag>Wik24</b:Tag>
    <b:SourceType>InternetSite</b:SourceType>
    <b:Guid>{88ADA06A-38C9-43EF-B216-8DF3B0947210}</b:Guid>
    <b:Title>Wikipedia</b:Title>
    <b:URL>https://es.wikipedia.org/wiki/Nuevo_Testamento</b:URL>
    <b:YearAccessed>2024</b:YearAccessed>
    <b:MonthAccessed>01</b:MonthAccessed>
    <b:DayAccessed>02</b:DayAccessed>
    <b:ShortTitle>Nuevo Testamento</b:ShortTitle>
    <b:InternetSiteTitle>Wikipedia</b:InternetSiteTitle>
    <b:RefOrder>51</b:RefOrder>
  </b:Source>
  <b:Source>
    <b:Tag>Wik241</b:Tag>
    <b:SourceType>InternetSite</b:SourceType>
    <b:Guid>{5B1F393D-353C-4423-9832-543CB59BC04A}</b:Guid>
    <b:Title>Wikipedia</b:Title>
    <b:InternetSiteTitle>Wikipedia</b:InternetSiteTitle>
    <b:URL>https://es.wikipedia.org/wiki/Antiguo_Testamento</b:URL>
    <b:YearAccessed>2024</b:YearAccessed>
    <b:MonthAccessed>01</b:MonthAccessed>
    <b:DayAccessed>02</b:DayAccessed>
    <b:ShortTitle>Antiguo Testamento</b:ShortTitle>
    <b:RefOrder>49</b:RefOrder>
  </b:Source>
  <b:Source>
    <b:Tag>Joh99</b:Tag>
    <b:SourceType>ConferenceProceedings</b:SourceType>
    <b:Guid>{C47323DF-E9F0-4459-BE3A-D8A045718596}</b:Guid>
    <b:Title>Retrospect and prospect in computer-based translation</b:Title>
    <b:Year>1999</b:Year>
    <b:Pages>31-34</b:Pages>
    <b:URL>www.nt-archive.info/90/MTS-1999-Hutchins.pdf</b:URL>
    <b:Author>
      <b:Author>
        <b:NameList>
          <b:Person>
            <b:Last>Hutchins</b:Last>
            <b:First>John</b:First>
          </b:Person>
        </b:NameList>
      </b:Author>
    </b:Author>
    <b:RefOrder>9</b:RefOrder>
  </b:Source>
  <b:Source>
    <b:Tag>Thi18</b:Tag>
    <b:SourceType>JournalArticle</b:SourceType>
    <b:Guid>{9DDF7C3B-0AFE-4562-A232-DAC046E1BA42}</b:Guid>
    <b:Title>High user Experience by Providing Relevant News Articles using Topic Modelling</b:Title>
    <b:Year>2018</b:Year>
    <b:Author>
      <b:Author>
        <b:NameList>
          <b:Person>
            <b:Last>Thiyagarajan</b:Last>
            <b:First>Santhosh</b:First>
          </b:Person>
        </b:NameList>
      </b:Author>
    </b:Author>
    <b:JournalName>International Journal of Engineering Trends and Technology (IJETT) </b:JournalName>
    <b:Month>01</b:Month>
    <b:Volume>55</b:Volume>
    <b:Issue>1</b:Issue>
    <b:Comments> January 2018 </b:Comments>
    <b:URL>https://www.researchgate.net/publication/323609994_High_user_Experience_by_Providing_Relevant_News_Articles_using_Topic_Modelling</b:URL>
    <b:RefOrder>11</b:RefOrder>
  </b:Source>
  <b:Source>
    <b:Tag>Mic24</b:Tag>
    <b:SourceType>InternetSite</b:SourceType>
    <b:Guid>{2CB019AE-0B70-42F8-BE85-EFC0807279E9}</b:Guid>
    <b:Title>Azure AI Language</b:Title>
    <b:URL>https://azure.microsoft.com/en-us/services/cognitive-services/text-analytics/</b:URL>
    <b:Author>
      <b:ProducerName>
        <b:NameList>
          <b:Person>
            <b:Last>Microsoft</b:Last>
          </b:Person>
        </b:NameList>
      </b:ProducerName>
    </b:Author>
    <b:YearAccessed>2024</b:YearAccessed>
    <b:MonthAccessed>1</b:MonthAccessed>
    <b:DayAccessed>3</b:DayAccessed>
    <b:RefOrder>12</b:RefOrder>
  </b:Source>
  <b:Source>
    <b:Tag>COR23</b:Tag>
    <b:SourceType>InternetSite</b:SourceType>
    <b:Guid>{BCCEED72-C7F3-463D-B340-A31A5C77AC9B}</b:Guid>
    <b:Author>
      <b:Author>
        <b:NameList>
          <b:Person>
            <b:Last>CORPUS</b:Last>
            <b:First>OANC</b:First>
            <b:Middle>OPEN AMERICAN NATIONAL</b:Middle>
          </b:Person>
        </b:NameList>
      </b:Author>
    </b:Author>
    <b:Title>anc American National Corpus</b:Title>
    <b:URL>www.anc.org</b:URL>
    <b:YearAccessed>2023</b:YearAccessed>
    <b:MonthAccessed>12</b:MonthAccessed>
    <b:DayAccessed>01</b:DayAccessed>
    <b:Comments>All data and annotations are fully open and unrestricted for any use.</b:Comments>
    <b:RefOrder>13</b:RefOrder>
  </b:Source>
  <b:Source>
    <b:Tag>SBL</b:Tag>
    <b:SourceType>InternetSite</b:SourceType>
    <b:Guid>{1DA2924D-B13D-4D79-BDBB-4C9FAD68934C}</b:Guid>
    <b:Author>
      <b:Author>
        <b:NameList>
          <b:Person>
            <b:Last>SBLGNT</b:Last>
          </b:Person>
        </b:NameList>
      </b:Author>
    </b:Author>
    <b:Title>Society of Biblical literture </b:Title>
    <b:URL>https://www.sblgnt.com/</b:URL>
    <b:RefOrder>16</b:RefOrder>
  </b:Source>
  <b:Source>
    <b:Tag>Pyt04</b:Tag>
    <b:SourceType>InternetSite</b:SourceType>
    <b:Guid>{D09218F1-8CCC-4007-BE66-4FA0841D0189}</b:Guid>
    <b:Title>Python string common operations</b:Title>
    <b:URL>https://docs.python.org/3/library/string.html</b:URL>
    <b:YearAccessed>2004</b:YearAccessed>
    <b:RefOrder>35</b:RefOrder>
  </b:Source>
  <b:Source>
    <b:Tag>Pyt041</b:Tag>
    <b:SourceType>InternetSite</b:SourceType>
    <b:Guid>{AC54FB73-6C05-41CA-997C-5C82B1EB782D}</b:Guid>
    <b:Title>Python - Built-in types</b:Title>
    <b:URL>https://docs.python.org/3/library/stdtypes.html</b:URL>
    <b:YearAccessed>2004</b:YearAccessed>
    <b:RefOrder>36</b:RefOrder>
  </b:Source>
  <b:Source>
    <b:Tag>Tim16</b:Tag>
    <b:SourceType>InternetSite</b:SourceType>
    <b:Guid>{6477ACDC-D099-4E0B-AB30-5065BA8ADEAE}</b:Guid>
    <b:Author>
      <b:Author>
        <b:NameList>
          <b:Person>
            <b:Last>Bramlett</b:Last>
            <b:First>Timothy</b:First>
          </b:Person>
        </b:NameList>
      </b:Author>
    </b:Author>
    <b:Title>Strings, Bytes, and Unicode in Python 2 and 3</b:Title>
    <b:Year>2016</b:Year>
    <b:Month>12</b:Month>
    <b:Day>7</b:Day>
    <b:URL>https://timothybramlett.com/Strings_Bytes_and_Unicode_in_Python_2_and_3.html</b:URL>
    <b:RefOrder>37</b:RefOrder>
  </b:Source>
  <b:Source>
    <b:Tag>Ron14</b:Tag>
    <b:SourceType>InternetSite</b:SourceType>
    <b:Guid>{2A7C9952-EE05-4FFE-AD0E-38DE1BAAD764}</b:Guid>
    <b:Author>
      <b:Author>
        <b:NameList>
          <b:Person>
            <b:Last>Ronacher</b:Last>
            <b:First>Armin</b:First>
          </b:Person>
        </b:NameList>
      </b:Author>
    </b:Author>
    <b:Title>Armin Ronacher's Thoughts and writings</b:Title>
    <b:Year>2014</b:Year>
    <b:Month>01</b:Month>
    <b:Day>5</b:Day>
    <b:URL>https://lucumr.pocoo.org/2014/1/5/unicode-in-2-and-3/</b:URL>
    <b:ShortTitle>More About Unicode in Python 2</b:ShortTitle>
    <b:RefOrder>38</b:RefOrder>
  </b:Source>
  <b:Source>
    <b:Tag>Nic14</b:Tag>
    <b:SourceType>InternetSite</b:SourceType>
    <b:Guid>{3A6BDCD7-1BA8-45AF-9B43-03F450A83507}</b:Guid>
    <b:Title>Python notes</b:Title>
    <b:Year>2014</b:Year>
    <b:Month>01</b:Month>
    <b:Day>06</b:Day>
    <b:URL>https://python-notes.curiousefficiency.org/en/latest/python3/binary_protocols.html</b:URL>
    <b:Author>
      <b:Author>
        <b:NameList>
          <b:Person>
            <b:Last>Coghlan</b:Last>
            <b:First>Nick</b:First>
          </b:Person>
        </b:NameList>
      </b:Author>
    </b:Author>
    <b:YearAccessed>2024</b:YearAccessed>
    <b:RefOrder>39</b:RefOrder>
  </b:Source>
  <b:Source>
    <b:Tag>The04</b:Tag>
    <b:SourceType>InternetSite</b:SourceType>
    <b:Guid>{CA5B0989-373C-4612-A3BA-555F1F4D98C4}</b:Guid>
    <b:Title>The British National Corpus (BNC)</b:Title>
    <b:URL>http://www.natcorp.ox.ac.uk/corpus/index.xml</b:URL>
    <b:YearAccessed>2004</b:YearAccessed>
    <b:MonthAccessed>Enero</b:MonthAccessed>
    <b:DayAccessed>4</b:DayAccessed>
    <b:RefOrder>14</b:RefOrder>
  </b:Source>
  <b:Source>
    <b:Tag>Lis23</b:Tag>
    <b:SourceType>InternetSite</b:SourceType>
    <b:Guid>{47A0A9B4-ABE2-4E05-812A-4C865640E7F2}</b:Guid>
    <b:Title>List of text corpora</b:Title>
    <b:InternetSiteTitle>List of text corpora</b:InternetSiteTitle>
    <b:Year>2023</b:Year>
    <b:Month>11</b:Month>
    <b:Day>22</b:Day>
    <b:URL>https://en.wikipedia.org/wiki/List_of_text_corpora</b:URL>
    <b:RefOrder>15</b:RefOrder>
  </b:Source>
  <b:Source>
    <b:Tag>the</b:Tag>
    <b:SourceType>InternetSite</b:SourceType>
    <b:Guid>{7210155C-B0EA-449D-AC0A-50C30FC8ED28}</b:Guid>
    <b:Author>
      <b:Author>
        <b:NameList>
          <b:Person>
            <b:Last>Center</b:Last>
            <b:First>the</b:First>
            <b:Middle>Groves</b:Middle>
          </b:Person>
        </b:NameList>
      </b:Author>
    </b:Author>
    <b:Title>Latest Westminster Leningrad Codex (WLC) Is Available on the Web</b:Title>
    <b:URL>https://www.grovescenter.org/latest-westminster-leningrad-codex-wlc-is-available-on-the-web/</b:URL>
    <b:RefOrder>17</b:RefOrder>
  </b:Source>
  <b:Source>
    <b:Tag>Lis231</b:Tag>
    <b:SourceType>InternetSite</b:SourceType>
    <b:Guid>{7AF1B76D-78FB-46D0-9143-3E3685146F17}</b:Guid>
    <b:Title>List of text corpora</b:Title>
    <b:URL>https://en.wikipedia.org/wiki/List_of_text_corpora</b:URL>
    <b:YearAccessed>2023</b:YearAccessed>
    <b:MonthAccessed>12</b:MonthAccessed>
    <b:DayAccessed>01</b:DayAccessed>
    <b:RefOrder>20</b:RefOrder>
  </b:Source>
  <b:Source>
    <b:Tag>red</b:Tag>
    <b:SourceType>InternetSite</b:SourceType>
    <b:Guid>{3E23CDAA-E4BE-4733-8D89-01B34217676E}</b:Guid>
    <b:Title>reddit </b:Title>
    <b:URL>List of text corpora</b:URL>
    <b:RefOrder>21</b:RefOrder>
  </b:Source>
  <b:Source>
    <b:Tag>Pyt</b:Tag>
    <b:SourceType>InternetSite</b:SourceType>
    <b:Guid>{42F48C92-C5B1-4FB1-A68B-2D303D4409AC}</b:Guid>
    <b:Title>Python library for pulling data out of HTML and XML files</b:Title>
    <b:InternetSiteTitle>Beautiful Soup Documentation</b:InternetSiteTitle>
    <b:URL>https://www.crummy.com/software/BeautifulSoup/bs4/doc/</b:URL>
    <b:RefOrder>22</b:RefOrder>
  </b:Source>
  <b:Source>
    <b:Tag>Pyt1</b:Tag>
    <b:SourceType>InternetSite</b:SourceType>
    <b:Guid>{42BAE75E-A673-45BE-AE87-1DE5FEA0CD6D}</b:Guid>
    <b:Title>UrlLib</b:Title>
    <b:URL>https://docs.python.org/3/library/urllib.html</b:URL>
    <b:Author>
      <b:Author>
        <b:Corporate>Python</b:Corporate>
      </b:Author>
    </b:Author>
    <b:RefOrder>23</b:RefOrder>
  </b:Source>
  <b:Source>
    <b:Tag>Scr24</b:Tag>
    <b:SourceType>InternetSite</b:SourceType>
    <b:Guid>{558AD728-5C74-44D1-8B41-E62BA8E499D0}</b:Guid>
    <b:Title>Scrapy</b:Title>
    <b:URL>https://scrapy.org/</b:URL>
    <b:YearAccessed>2024</b:YearAccessed>
    <b:MonthAccessed>01</b:MonthAccessed>
    <b:DayAccessed>02</b:DayAccessed>
    <b:RefOrder>24</b:RefOrder>
  </b:Source>
  <b:Source>
    <b:Tag>Soc</b:Tag>
    <b:SourceType>InternetSite</b:SourceType>
    <b:Guid>{19D84C6C-287A-4A3E-ADDC-C464D4A8D21A}</b:Guid>
    <b:Title>Social Media Sentiment Visualization</b:Title>
    <b:InternetSiteTitle>Social Media Sentiment Visualization</b:InternetSiteTitle>
    <b:URL>https://www.csc2.ncsu.edu/faculty/healey/social-media-viz/production/</b:URL>
    <b:RefOrder>25</b:RefOrder>
  </b:Source>
  <b:Source>
    <b:Tag>Twe</b:Tag>
    <b:SourceType>InternetSite</b:SourceType>
    <b:Guid>{4CBA509A-F6DF-4DDB-81A6-A5B37343E8B4}</b:Guid>
    <b:Title>Tweepy</b:Title>
    <b:URL>https://www.tweepy.org/</b:URL>
    <b:RefOrder>26</b:RefOrder>
  </b:Source>
  <b:Source>
    <b:Tag>Awe</b:Tag>
    <b:SourceType>InternetSite</b:SourceType>
    <b:Guid>{CD371470-A0B1-4AEC-8663-17A8E4C08FD1}</b:Guid>
    <b:Title>A webcomic of romance,</b:Title>
    <b:URL>vuelve a golpear el clavo con el martillo </b:URL>
    <b:RefOrder>28</b:RefOrder>
  </b:Source>
  <b:Source>
    <b:Tag>Luh58</b:Tag>
    <b:SourceType>InternetSite</b:SourceType>
    <b:Guid>{A0833893-B2F6-403F-AE22-E09B837C0BC0}</b:Guid>
    <b:Author>
      <b:Author>
        <b:NameList>
          <b:Person>
            <b:Last>L-uhn</b:Last>
            <b:First>H.P</b:First>
          </b:Person>
        </b:NameList>
      </b:Author>
    </b:Author>
    <b:Title>ACM DL DIGITAL LIBRARY</b:Title>
    <b:Year>1958</b:Year>
    <b:Month>10</b:Month>
    <b:Day>1</b:Day>
    <b:URL>https://dl.acm.org/doi/10.1147/rd.24.0314</b:URL>
    <b:YearAccessed>2023</b:YearAccessed>
    <b:MonthAccessed>12</b:MonthAccessed>
    <b:DayAccessed>1</b:DayAccessed>
    <b:ShortTitle>A business intelligence system</b:ShortTitle>
    <b:StandardNumber>Volumen2 Issue 4</b:StandardNumber>
    <b:Medium>Journal</b:Medium>
    <b:RefOrder>8</b:RefOrder>
  </b:Source>
  <b:Source>
    <b:Tag>Pen23</b:Tag>
    <b:SourceType>InternetSite</b:SourceType>
    <b:Guid>{C64B99CE-9684-46A3-AE98-0020D3117E8F}</b:Guid>
    <b:Author>
      <b:Author>
        <b:NameList>
          <b:Person>
            <b:Last>Today</b:Last>
            <b:First>Penn</b:First>
          </b:Person>
        </b:NameList>
      </b:Author>
    </b:Author>
    <b:Title>Shakespeare and his co-authors, as told by Penn engineers</b:Title>
    <b:Year>2023</b:Year>
    <b:URL>https://penntoday.upenn.edu/spotlights/shakespeare-and-his-co-authors-told-penn-engineers</b:URL>
    <b:RefOrder>18</b:RefOrder>
  </b:Source>
  <b:Source>
    <b:Tag>myS</b:Tag>
    <b:SourceType>InternetSite</b:SourceType>
    <b:Guid>{263273A3-35BB-4AAF-931E-DF060FAE6587}</b:Guid>
    <b:Title>They Work For You</b:Title>
    <b:URL>https://www.theyworkforyou.com/</b:URL>
    <b:Author>
      <b:Author>
        <b:NameList>
          <b:Person>
            <b:Last>mySociety</b:Last>
          </b:Person>
        </b:NameList>
      </b:Author>
    </b:Author>
    <b:Comments>Democracy:It's for everyone</b:Comments>
    <b:RefOrder>19</b:RefOrder>
  </b:Source>
  <b:Source>
    <b:Tag>Wha</b:Tag>
    <b:SourceType>InternetSite</b:SourceType>
    <b:Guid>{151C7AA1-E8C0-4D71-8C9D-0FCDA121A92E}</b:Guid>
    <b:Author>
      <b:Author>
        <b:Corporate>Whatsapp Preguntas</b:Corporate>
      </b:Author>
    </b:Author>
    <b:Title>Help Center Whatsapp</b:Title>
    <b:URL>https://faq.whatsapp.com/1180414079177245/?locale=en_US&amp;cms_platform=android</b:URL>
    <b:RefOrder>27</b:RefOrder>
  </b:Source>
  <b:Source>
    <b:Tag>Liv12</b:Tag>
    <b:SourceType>InternetSite</b:SourceType>
    <b:Guid>{97979174-1C2B-4C26-9A40-A8CEC611EC16}</b:Guid>
    <b:Title>ACL Anthology</b:Title>
    <b:Year>2012</b:Year>
    <b:Month>04</b:Month>
    <b:Day>05</b:Day>
    <b:Author>
      <b:Author>
        <b:NameList>
          <b:Person>
            <b:Last>Liviu P. Dinu</b:Last>
            <b:First>Vlad</b:First>
            <b:Middle>Niculae, Maria-Octavia Sulea</b:Middle>
          </b:Person>
        </b:NameList>
      </b:Author>
    </b:Author>
    <b:ShortTitle>Detección de pastiche basada en clasificaciones de palabras vacías.  Exponiendo a imitadores de un escritor rumano</b:ShortTitle>
    <b:RefOrder>29</b:RefOrder>
  </b:Source>
  <b:Source>
    <b:Tag>Dav</b:Tag>
    <b:SourceType>InternetSite</b:SourceType>
    <b:Guid>{509666F0-903D-46ED-92C1-DF55DD7F28F8}</b:Guid>
    <b:Author>
      <b:Author>
        <b:NameList>
          <b:Person>
            <b:Last>David Cournapeau</b:Last>
            <b:First>Matthieu</b:First>
            <b:Middle>Brucher</b:Middle>
          </b:Person>
        </b:NameList>
      </b:Author>
    </b:Author>
    <b:Title>scikit-learn</b:Title>
    <b:InternetSiteTitle>Machine Learning in Python</b:InternetSiteTitle>
    <b:URL>https://scikit-learn.org/stable/</b:URL>
    <b:RefOrder>31</b:RefOrder>
  </b:Source>
  <b:Source>
    <b:Tag>Ten</b:Tag>
    <b:SourceType>InternetSite</b:SourceType>
    <b:Guid>{85E87BD5-1B5D-412D-BE6E-8E6F63C7C1B9}</b:Guid>
    <b:Author>
      <b:Author>
        <b:NameList>
          <b:Person>
            <b:Last>TensorFlow</b:Last>
          </b:Person>
        </b:NameList>
      </b:Author>
    </b:Author>
    <b:Title>Create production-grade machine learning models with TensorFlow</b:Title>
    <b:URL>https://www.tensorflow.org/</b:URL>
    <b:RefOrder>30</b:RefOrder>
  </b:Source>
  <b:Source>
    <b:Tag>spa</b:Tag>
    <b:SourceType>InternetSite</b:SourceType>
    <b:Guid>{BBA94352-A6E5-456D-8A45-507B8868303F}</b:Guid>
    <b:Author>
      <b:Author>
        <b:NameList>
          <b:Person>
            <b:Last>RoBERTa</b:Last>
            <b:First>spaCy</b:First>
          </b:Person>
        </b:NameList>
      </b:Author>
    </b:Author>
    <b:Title>spaCy</b:Title>
    <b:InternetSiteTitle>Natural Language</b:InternetSiteTitle>
    <b:URL>https://spacy.io/</b:URL>
    <b:Year>2020</b:Year>
    <b:RefOrder>32</b:RefOrder>
  </b:Source>
  <b:Source>
    <b:Tag>Chr02</b:Tag>
    <b:SourceType>InternetSite</b:SourceType>
    <b:Guid>{76010596-11E7-4B73-BE9C-601E13D7EAB7}</b:Guid>
    <b:Title>A multilingual parallel corpus created from translations of the Bible.</b:Title>
    <b:URL>https://github.com/christos-c/bible-corpus</b:URL>
    <b:YearAccessed>202</b:YearAccessed>
    <b:Author>
      <b:Author>
        <b:NameList>
          <b:Person>
            <b:Last>Christodoulopoulos</b:Last>
          </b:Person>
        </b:NameList>
      </b:Author>
    </b:Author>
    <b:RefOrder>52</b:RefOrder>
  </b:Source>
  <b:Source>
    <b:Tag>spa1</b:Tag>
    <b:SourceType>InternetSite</b:SourceType>
    <b:Guid>{857B71D2-C684-4483-B61F-A4AE32730A19}</b:Guid>
    <b:Title>spaCy</b:Title>
    <b:InternetSiteTitle>spaCy</b:InternetSiteTitle>
    <b:URL>https://spacy.io/api</b:URL>
    <b:ShortTitle>The central data structures in spaCy</b:ShortTitle>
    <b:RefOrder>44</b:RefOrder>
  </b:Source>
  <b:Source>
    <b:Tag>Gon23</b:Tag>
    <b:SourceType>InternetSite</b:SourceType>
    <b:Guid>{81B1FE8D-2B3D-4D00-84F2-007763990A60}</b:Guid>
    <b:Author>
      <b:Author>
        <b:NameList>
          <b:Person>
            <b:Last>Gonzalez</b:Last>
            <b:First>David</b:First>
          </b:Person>
        </b:NameList>
      </b:Author>
      <b:Editor>
        <b:NameList>
          <b:Person>
            <b:Last>Gonzalez</b:Last>
            <b:First>David</b:First>
          </b:Person>
        </b:NameList>
      </b:Editor>
    </b:Author>
    <b:Title>https://github.com/Davidgoca/personajesyeventosbiblicos</b:Title>
    <b:Year>2023</b:Year>
    <b:Month>12</b:Month>
    <b:Day>01</b:Day>
    <b:URL>https://github.com/Davidgoca</b:URL>
    <b:RefOrder>56</b:RefOrder>
  </b:Source>
  <b:Source>
    <b:Tag>Bib</b:Tag>
    <b:SourceType>InternetSite</b:SourceType>
    <b:Guid>{4CA7E0C5-71A1-4C08-8456-DBCC7D1AC418}</b:Guid>
    <b:Title>Bible-json</b:Title>
    <b:URL>https://github.com/xtiam57/bible-json</b:URL>
    <b:ShortTitle>Bible-json</b:ShortTitle>
    <b:RefOrder>57</b:RefOrder>
  </b:Source>
  <b:Source>
    <b:Tag>Sua13</b:Tag>
    <b:SourceType>Book</b:SourceType>
    <b:Guid>{B8D3AB0F-1C19-4547-8C30-D94ED9BCB7D4}</b:Guid>
    <b:Author>
      <b:Author>
        <b:NameList>
          <b:Person>
            <b:Last>Suarez</b:Last>
            <b:First>Betty</b:First>
            <b:Middle>C.</b:Middle>
          </b:Person>
        </b:NameList>
      </b:Author>
    </b:Author>
    <b:Title>Libro a Libro por el antiguo Testamento</b:Title>
    <b:Year>2013</b:Year>
    <b:RefOrder>55</b:RefOrder>
  </b:Source>
  <b:Source>
    <b:Tag>Gon</b:Tag>
    <b:SourceType>InternetSite</b:SourceType>
    <b:Guid>{94C9FC4F-3058-46D7-9AD6-3C17E95E8554}</b:Guid>
    <b:Title>GitHub</b:Title>
    <b:Author>
      <b:Author>
        <b:NameList>
          <b:Person>
            <b:Last>Gonzalez</b:Last>
            <b:First>David</b:First>
          </b:Person>
        </b:NameList>
      </b:Author>
    </b:Author>
    <b:URL>https://github.com/Davidgoca/ViewBible/blob/main/datasetideal.ipynb</b:URL>
    <b:RefOrder>60</b:RefOrder>
  </b:Source>
  <b:Source>
    <b:Tag>DBE24</b:Tag>
    <b:SourceType>InternetSite</b:SourceType>
    <b:Guid>{E9B23D28-B4C2-495F-A328-E090399A7F22}</b:Guid>
    <b:Title>DB-ENGINES RANKINGS</b:Title>
    <b:URL>https://db-engines.com/en/ranking</b:URL>
    <b:YearAccessed>2024</b:YearAccessed>
    <b:MonthAccessed>01</b:MonthAccessed>
    <b:DayAccessed>28</b:DayAccessed>
    <b:ShortTitle>Knowledge Base of Relational and NoSQL Database Management Systems	</b:ShortTitle>
    <b:RefOrder>54</b:RefOrder>
  </b:Source>
  <b:Source>
    <b:Tag>Die18</b:Tag>
    <b:SourceType>ConferenceProceedings</b:SourceType>
    <b:Guid>{1D2E5A1C-53E2-48BD-9147-F22246F0E4FA}</b:Guid>
    <b:Title>Graph Databases Comparison: AllegroGraph, ArangoDB, InfiniteGraph, Neo4J, and OrientDB </b:Title>
    <b:Year>2018</b:Year>
    <b:URL>https://www.scitepress.org/papers/2018/69102/pdf/index.html</b:URL>
    <b:Author>
      <b:Author>
        <b:NameList>
          <b:Person>
            <b:Last>Bernardino</b:Last>
            <b:First>Diego</b:First>
            <b:Middle>Fernandez and Jorg</b:Middle>
          </b:Person>
        </b:NameList>
      </b:Author>
    </b:Author>
    <b:RefOrder>47</b:RefOrder>
  </b:Source>
  <b:Source>
    <b:Tag>Bro20</b:Tag>
    <b:SourceType>Book</b:SourceType>
    <b:Guid>{B99A2E89-3565-4F3E-8C5D-978AC1A60784}</b:Guid>
    <b:Author>
      <b:Author>
        <b:NameList>
          <b:Person>
            <b:Last>Broecheler</b:Last>
            <b:First>Denise</b:First>
            <b:Middle>Koessler Gosnell &amp; MAtthias</b:Middle>
          </b:Person>
        </b:NameList>
      </b:Author>
    </b:Author>
    <b:Title>The Practitioner's Guide Graph Data</b:Title>
    <b:Year>2020</b:Year>
    <b:Publisher>O'Reilly Media Inc</b:Publisher>
    <b:RefOrder>46</b:RefOrder>
  </b:Source>
  <b:Source>
    <b:Tag>Lui</b:Tag>
    <b:SourceType>InternetSite</b:SourceType>
    <b:Guid>{22558EB2-765B-4484-AA5F-90F49CD6BF24}</b:Guid>
    <b:Title>GitHub</b:Title>
    <b:Author>
      <b:Author>
        <b:NameList>
          <b:Person>
            <b:Last>Romero</b:Last>
            <b:First>Luis</b:First>
          </b:Person>
        </b:NameList>
      </b:Author>
    </b:Author>
    <b:URL>https://github.com/llromerorr/TextosBiblicos/blob/master/RVR60/20_Pr_RVR60.txt</b:URL>
    <b:RefOrder>58</b:RefOrder>
  </b:Source>
  <b:Source>
    <b:Tag>Dav1</b:Tag>
    <b:SourceType>InternetSite</b:SourceType>
    <b:Guid>{143DB41F-1D42-4807-946B-9510857AFCC1}</b:Guid>
    <b:Author>
      <b:Author>
        <b:NameList>
          <b:Person>
            <b:Last>Gonzalez</b:Last>
            <b:First>David</b:First>
          </b:Person>
        </b:NameList>
      </b:Author>
    </b:Author>
    <b:Title>GitHub</b:Title>
    <b:URL>https://github.com/Davidgoca/ViewBible/blob/main/TextosbiblicosText.ipynb</b:URL>
    <b:RefOrder>59</b:RefOrder>
  </b:Source>
  <b:Source>
    <b:Tag>ELo</b:Tag>
    <b:SourceType>InternetSite</b:SourceType>
    <b:Guid>{7E3B872B-C940-47E2-9E90-2EC9F5148C7E}</b:Guid>
    <b:Title>EL Orden Mundial EOM</b:Title>
    <b:InternetSiteTitle>El cristianismo en el mundo</b:InternetSiteTitle>
    <b:URL>https://elordenmundial.com/mapas-y-graficos/cristianismo-en-el-mundo/</b:URL>
    <b:Year>2019</b:Year>
    <b:Month>12</b:Month>
    <b:Day>20</b:Day>
    <b:RefOrder>2</b:RefOrder>
  </b:Source>
</b:Sources>
</file>

<file path=customXml/itemProps1.xml><?xml version="1.0" encoding="utf-8"?>
<ds:datastoreItem xmlns:ds="http://schemas.openxmlformats.org/officeDocument/2006/customXml" ds:itemID="{9783323E-4683-4512-A24E-7DE79D414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111</Pages>
  <Words>25329</Words>
  <Characters>139313</Characters>
  <Application>Microsoft Office Word</Application>
  <DocSecurity>0</DocSecurity>
  <Lines>1160</Lines>
  <Paragraphs>328</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164314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dgonzalezc@alcaldiabogota.gov.co</dc:creator>
  <cp:keywords/>
  <dc:description/>
  <cp:lastModifiedBy>david gonzalez cano</cp:lastModifiedBy>
  <cp:revision>10</cp:revision>
  <cp:lastPrinted>2024-02-21T17:02:00Z</cp:lastPrinted>
  <dcterms:created xsi:type="dcterms:W3CDTF">2024-02-26T21:42:00Z</dcterms:created>
  <dcterms:modified xsi:type="dcterms:W3CDTF">2024-02-27T03:44:00Z</dcterms:modified>
</cp:coreProperties>
</file>